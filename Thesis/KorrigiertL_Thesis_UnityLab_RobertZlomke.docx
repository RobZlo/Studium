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2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Ex21.xml" ContentType="application/vnd.ms-office.chartex+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8A524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026C1D3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1A375712" w:rsidR="008B0BDE" w:rsidRPr="00403B61" w:rsidRDefault="00EF37FC" w:rsidP="00513893">
            <w:pPr>
              <w:jc w:val="left"/>
              <w:rPr>
                <w:highlight w:val="yellow"/>
              </w:rPr>
            </w:pPr>
            <w:r w:rsidRPr="00EF37FC">
              <w:t>15</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140284"/>
      <w:bookmarkEnd w:id="1"/>
      <w:r w:rsidRPr="004C0119">
        <w:lastRenderedPageBreak/>
        <w:t>Danksagung</w:t>
      </w:r>
      <w:bookmarkEnd w:id="3"/>
      <w:bookmarkEnd w:id="4"/>
      <w:bookmarkEnd w:id="5"/>
    </w:p>
    <w:p w14:paraId="50C1EC9A" w14:textId="77777777" w:rsidR="00477ADE" w:rsidRDefault="00477ADE" w:rsidP="004705B2"/>
    <w:p w14:paraId="6F5311A6" w14:textId="45B973F5" w:rsidR="004705B2" w:rsidRDefault="004705B2" w:rsidP="004705B2">
      <w:r>
        <w:t xml:space="preserve">An dieser Stelle möchte ich mich bei all denjenigen bedanken, die mich während der Anfertigung dieser </w:t>
      </w:r>
      <w:r w:rsidR="008D09B0">
        <w:t>Bachelorarbeit</w:t>
      </w:r>
      <w:r>
        <w:t xml:space="preserve"> unterstützt</w:t>
      </w:r>
      <w:r w:rsidR="000D6C65">
        <w:t xml:space="preserve"> haben</w:t>
      </w:r>
      <w:r>
        <w:t>.</w:t>
      </w:r>
    </w:p>
    <w:p w14:paraId="00995EDC" w14:textId="77777777" w:rsidR="000D6C65" w:rsidRDefault="000D6C65" w:rsidP="004705B2"/>
    <w:p w14:paraId="6E36C3FF" w14:textId="09141D90" w:rsidR="00B822D7" w:rsidRDefault="000D6C65" w:rsidP="004705B2">
      <w:r>
        <w:t xml:space="preserve">Mein </w:t>
      </w:r>
      <w:r w:rsidR="0032618B">
        <w:t>größter</w:t>
      </w:r>
      <w:r>
        <w:t xml:space="preserve"> Dank geht an</w:t>
      </w:r>
      <w:r w:rsidR="004705B2">
        <w:t xml:space="preserve"> </w:t>
      </w:r>
      <w:r w:rsidR="009E08E4">
        <w:t>Herr M.Sc. Philip Schäfer</w:t>
      </w:r>
      <w:r w:rsidR="004705B2">
        <w:t xml:space="preserve">, </w:t>
      </w:r>
      <w:r w:rsidR="00944455">
        <w:t>der</w:t>
      </w:r>
      <w:r>
        <w:t xml:space="preserve"> mich bei</w:t>
      </w:r>
      <w:r w:rsidR="004705B2">
        <w:t xml:space="preserve"> meine</w:t>
      </w:r>
      <w:r>
        <w:t>r</w:t>
      </w:r>
      <w:r w:rsidR="004705B2">
        <w:t xml:space="preserve"> </w:t>
      </w:r>
      <w:r w:rsidR="00944455">
        <w:t>Bachelorarbeit</w:t>
      </w:r>
      <w:r w:rsidR="004705B2">
        <w:t xml:space="preserve"> betreut</w:t>
      </w:r>
      <w:r w:rsidR="006314B7">
        <w:t xml:space="preserve"> hat</w:t>
      </w:r>
      <w:r w:rsidR="00ED06C2">
        <w:t xml:space="preserve"> und zu jeder Zeit ein offenes Ohr für mich hatte</w:t>
      </w:r>
      <w:r w:rsidR="004705B2">
        <w:t xml:space="preserve">. </w:t>
      </w:r>
    </w:p>
    <w:p w14:paraId="38994B0B" w14:textId="77777777" w:rsidR="00ED06C2" w:rsidRDefault="00ED06C2" w:rsidP="004705B2"/>
    <w:p w14:paraId="31ED6658" w14:textId="1B4A3C78" w:rsidR="004705B2" w:rsidRDefault="007C61FA" w:rsidP="004705B2">
      <w:r>
        <w:t>Ebenso</w:t>
      </w:r>
      <w:r w:rsidR="004705B2">
        <w:t xml:space="preserve"> Dank </w:t>
      </w:r>
      <w:r>
        <w:t>ich den</w:t>
      </w:r>
      <w:r w:rsidR="004705B2">
        <w:t xml:space="preserve"> Teilnehmern und Teilnehmerinnen meiner </w:t>
      </w:r>
      <w:r w:rsidR="00B822D7">
        <w:t>Studie</w:t>
      </w:r>
      <w:r w:rsidR="00C612DE">
        <w:t>,</w:t>
      </w:r>
      <w:r w:rsidR="004705B2">
        <w:t xml:space="preserve"> ihre</w:t>
      </w:r>
      <w:r w:rsidR="005F48C2">
        <w:t>m großen Interesse und Spaß während der Durchführung</w:t>
      </w:r>
      <w:r w:rsidR="004705B2">
        <w:t xml:space="preserve"> und ihren </w:t>
      </w:r>
      <w:r w:rsidR="005F48C2">
        <w:t>interessanten</w:t>
      </w:r>
      <w:r w:rsidR="00D747B8">
        <w:t xml:space="preserve"> und wertvollen</w:t>
      </w:r>
      <w:r w:rsidR="005F48C2">
        <w:t xml:space="preserve"> </w:t>
      </w:r>
      <w:r w:rsidR="004705B2">
        <w:t>Antworten auf meine Fragen.</w:t>
      </w:r>
    </w:p>
    <w:p w14:paraId="2D652B42" w14:textId="77777777" w:rsidR="004705B2" w:rsidRDefault="004705B2" w:rsidP="004705B2"/>
    <w:p w14:paraId="1D39539A" w14:textId="70C04066" w:rsidR="004705B2" w:rsidRDefault="009544A2" w:rsidP="004705B2">
      <w:r>
        <w:t>Ein besonderer Dank gilt meinen Eltern,</w:t>
      </w:r>
      <w:r w:rsidR="004705B2">
        <w:t xml:space="preserve"> die mir mein Studium durch ihre Unterstützung</w:t>
      </w:r>
      <w:r>
        <w:t xml:space="preserve"> erst</w:t>
      </w:r>
      <w:r w:rsidR="004705B2">
        <w:t xml:space="preserve">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140285"/>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4FEE884E"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Die Fortbewegung in der virtuellen Welt ist einer der wichtigsten Bereiche und die Erkundung zu Fuß ist die realistischste und natürlichste Methode</w:t>
      </w:r>
      <w:r w:rsidR="002513F0">
        <w:rPr>
          <w:szCs w:val="22"/>
        </w:rPr>
        <w:t>,</w:t>
      </w:r>
      <w:r w:rsidR="00CB0D38">
        <w:rPr>
          <w:szCs w:val="22"/>
        </w:rPr>
        <w:t xml:space="preserve"> </w:t>
      </w:r>
      <w:r w:rsidR="002513F0">
        <w:rPr>
          <w:szCs w:val="22"/>
        </w:rPr>
        <w:t>j</w:t>
      </w:r>
      <w:r w:rsidR="00CB0D38">
        <w:rPr>
          <w:szCs w:val="22"/>
        </w:rPr>
        <w:t>edoch</w:t>
      </w:r>
      <w:r w:rsidR="007E5585">
        <w:rPr>
          <w:szCs w:val="22"/>
        </w:rPr>
        <w:t xml:space="preserve"> ist die Art</w:t>
      </w:r>
      <w:r w:rsidR="002513F0">
        <w:rPr>
          <w:szCs w:val="22"/>
        </w:rPr>
        <w:t xml:space="preserve"> dieser Fortbewegung</w:t>
      </w:r>
      <w:r w:rsidR="007E5585">
        <w:rPr>
          <w:szCs w:val="22"/>
        </w:rPr>
        <w:t xml:space="preserve"> </w:t>
      </w:r>
      <w:r w:rsidR="00CB0D38">
        <w:rPr>
          <w:szCs w:val="22"/>
        </w:rPr>
        <w:t>auch technisch</w:t>
      </w:r>
      <w:r w:rsidR="002513F0">
        <w:rPr>
          <w:szCs w:val="22"/>
        </w:rPr>
        <w:t xml:space="preserve"> </w:t>
      </w:r>
      <w:r w:rsidR="00CB0D38">
        <w:rPr>
          <w:szCs w:val="22"/>
        </w:rPr>
        <w:t>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41316D11" w14:textId="217FD29E" w:rsidR="00970571"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140284" w:history="1">
        <w:r w:rsidR="00970571" w:rsidRPr="00151829">
          <w:rPr>
            <w:rStyle w:val="Hyperlink"/>
            <w:noProof/>
          </w:rPr>
          <w:t>I.</w:t>
        </w:r>
        <w:r w:rsidR="00970571">
          <w:rPr>
            <w:rFonts w:asciiTheme="minorHAnsi" w:eastAsiaTheme="minorEastAsia" w:hAnsiTheme="minorHAnsi" w:cstheme="minorBidi"/>
            <w:b w:val="0"/>
            <w:noProof/>
            <w:szCs w:val="22"/>
          </w:rPr>
          <w:tab/>
        </w:r>
        <w:r w:rsidR="00970571" w:rsidRPr="00151829">
          <w:rPr>
            <w:rStyle w:val="Hyperlink"/>
            <w:noProof/>
          </w:rPr>
          <w:t>Danksagung</w:t>
        </w:r>
        <w:r w:rsidR="00970571">
          <w:rPr>
            <w:noProof/>
            <w:webHidden/>
          </w:rPr>
          <w:tab/>
        </w:r>
        <w:r w:rsidR="00970571">
          <w:rPr>
            <w:noProof/>
            <w:webHidden/>
          </w:rPr>
          <w:fldChar w:fldCharType="begin"/>
        </w:r>
        <w:r w:rsidR="00970571">
          <w:rPr>
            <w:noProof/>
            <w:webHidden/>
          </w:rPr>
          <w:instrText xml:space="preserve"> PAGEREF _Toc90140284 \h </w:instrText>
        </w:r>
        <w:r w:rsidR="00970571">
          <w:rPr>
            <w:noProof/>
            <w:webHidden/>
          </w:rPr>
        </w:r>
        <w:r w:rsidR="00970571">
          <w:rPr>
            <w:noProof/>
            <w:webHidden/>
          </w:rPr>
          <w:fldChar w:fldCharType="separate"/>
        </w:r>
        <w:r w:rsidR="00970571">
          <w:rPr>
            <w:noProof/>
            <w:webHidden/>
          </w:rPr>
          <w:t>II</w:t>
        </w:r>
        <w:r w:rsidR="00970571">
          <w:rPr>
            <w:noProof/>
            <w:webHidden/>
          </w:rPr>
          <w:fldChar w:fldCharType="end"/>
        </w:r>
      </w:hyperlink>
    </w:p>
    <w:p w14:paraId="203208C2" w14:textId="603B5E50" w:rsidR="00970571" w:rsidRDefault="00172CB5">
      <w:pPr>
        <w:pStyle w:val="Verzeichnis2"/>
        <w:tabs>
          <w:tab w:val="left" w:pos="799"/>
          <w:tab w:val="right" w:leader="dot" w:pos="9344"/>
        </w:tabs>
        <w:rPr>
          <w:rFonts w:asciiTheme="minorHAnsi" w:eastAsiaTheme="minorEastAsia" w:hAnsiTheme="minorHAnsi" w:cstheme="minorBidi"/>
          <w:b w:val="0"/>
          <w:noProof/>
          <w:szCs w:val="22"/>
        </w:rPr>
      </w:pPr>
      <w:hyperlink w:anchor="_Toc90140285" w:history="1">
        <w:r w:rsidR="00970571" w:rsidRPr="00151829">
          <w:rPr>
            <w:rStyle w:val="Hyperlink"/>
            <w:noProof/>
          </w:rPr>
          <w:t>II.</w:t>
        </w:r>
        <w:r w:rsidR="00970571">
          <w:rPr>
            <w:rFonts w:asciiTheme="minorHAnsi" w:eastAsiaTheme="minorEastAsia" w:hAnsiTheme="minorHAnsi" w:cstheme="minorBidi"/>
            <w:b w:val="0"/>
            <w:noProof/>
            <w:szCs w:val="22"/>
          </w:rPr>
          <w:tab/>
        </w:r>
        <w:r w:rsidR="00970571" w:rsidRPr="00151829">
          <w:rPr>
            <w:rStyle w:val="Hyperlink"/>
            <w:noProof/>
          </w:rPr>
          <w:t>Abstract</w:t>
        </w:r>
        <w:r w:rsidR="00970571">
          <w:rPr>
            <w:noProof/>
            <w:webHidden/>
          </w:rPr>
          <w:tab/>
        </w:r>
        <w:r w:rsidR="00970571">
          <w:rPr>
            <w:noProof/>
            <w:webHidden/>
          </w:rPr>
          <w:fldChar w:fldCharType="begin"/>
        </w:r>
        <w:r w:rsidR="00970571">
          <w:rPr>
            <w:noProof/>
            <w:webHidden/>
          </w:rPr>
          <w:instrText xml:space="preserve"> PAGEREF _Toc90140285 \h </w:instrText>
        </w:r>
        <w:r w:rsidR="00970571">
          <w:rPr>
            <w:noProof/>
            <w:webHidden/>
          </w:rPr>
        </w:r>
        <w:r w:rsidR="00970571">
          <w:rPr>
            <w:noProof/>
            <w:webHidden/>
          </w:rPr>
          <w:fldChar w:fldCharType="separate"/>
        </w:r>
        <w:r w:rsidR="00970571">
          <w:rPr>
            <w:noProof/>
            <w:webHidden/>
          </w:rPr>
          <w:t>III</w:t>
        </w:r>
        <w:r w:rsidR="00970571">
          <w:rPr>
            <w:noProof/>
            <w:webHidden/>
          </w:rPr>
          <w:fldChar w:fldCharType="end"/>
        </w:r>
      </w:hyperlink>
    </w:p>
    <w:p w14:paraId="3A86BD50" w14:textId="4DD31E7B" w:rsidR="00970571" w:rsidRDefault="00172CB5">
      <w:pPr>
        <w:pStyle w:val="Verzeichnis2"/>
        <w:tabs>
          <w:tab w:val="left" w:pos="799"/>
          <w:tab w:val="right" w:leader="dot" w:pos="9344"/>
        </w:tabs>
        <w:rPr>
          <w:rFonts w:asciiTheme="minorHAnsi" w:eastAsiaTheme="minorEastAsia" w:hAnsiTheme="minorHAnsi" w:cstheme="minorBidi"/>
          <w:b w:val="0"/>
          <w:noProof/>
          <w:szCs w:val="22"/>
        </w:rPr>
      </w:pPr>
      <w:hyperlink w:anchor="_Toc90140286" w:history="1">
        <w:r w:rsidR="00970571" w:rsidRPr="00151829">
          <w:rPr>
            <w:rStyle w:val="Hyperlink"/>
            <w:noProof/>
          </w:rPr>
          <w:t>III.</w:t>
        </w:r>
        <w:r w:rsidR="00970571">
          <w:rPr>
            <w:rFonts w:asciiTheme="minorHAnsi" w:eastAsiaTheme="minorEastAsia" w:hAnsiTheme="minorHAnsi" w:cstheme="minorBidi"/>
            <w:b w:val="0"/>
            <w:noProof/>
            <w:szCs w:val="22"/>
          </w:rPr>
          <w:tab/>
        </w:r>
        <w:r w:rsidR="00970571" w:rsidRPr="00151829">
          <w:rPr>
            <w:rStyle w:val="Hyperlink"/>
            <w:noProof/>
          </w:rPr>
          <w:t>Abbildungsverzeichnis</w:t>
        </w:r>
        <w:r w:rsidR="00970571">
          <w:rPr>
            <w:noProof/>
            <w:webHidden/>
          </w:rPr>
          <w:tab/>
        </w:r>
        <w:r w:rsidR="00970571">
          <w:rPr>
            <w:noProof/>
            <w:webHidden/>
          </w:rPr>
          <w:fldChar w:fldCharType="begin"/>
        </w:r>
        <w:r w:rsidR="00970571">
          <w:rPr>
            <w:noProof/>
            <w:webHidden/>
          </w:rPr>
          <w:instrText xml:space="preserve"> PAGEREF _Toc90140286 \h </w:instrText>
        </w:r>
        <w:r w:rsidR="00970571">
          <w:rPr>
            <w:noProof/>
            <w:webHidden/>
          </w:rPr>
        </w:r>
        <w:r w:rsidR="00970571">
          <w:rPr>
            <w:noProof/>
            <w:webHidden/>
          </w:rPr>
          <w:fldChar w:fldCharType="separate"/>
        </w:r>
        <w:r w:rsidR="00970571">
          <w:rPr>
            <w:noProof/>
            <w:webHidden/>
          </w:rPr>
          <w:t>IX</w:t>
        </w:r>
        <w:r w:rsidR="00970571">
          <w:rPr>
            <w:noProof/>
            <w:webHidden/>
          </w:rPr>
          <w:fldChar w:fldCharType="end"/>
        </w:r>
      </w:hyperlink>
    </w:p>
    <w:p w14:paraId="5E1980CD" w14:textId="66F255C4" w:rsidR="00970571" w:rsidRDefault="00172CB5">
      <w:pPr>
        <w:pStyle w:val="Verzeichnis2"/>
        <w:tabs>
          <w:tab w:val="left" w:pos="799"/>
          <w:tab w:val="right" w:leader="dot" w:pos="9344"/>
        </w:tabs>
        <w:rPr>
          <w:rFonts w:asciiTheme="minorHAnsi" w:eastAsiaTheme="minorEastAsia" w:hAnsiTheme="minorHAnsi" w:cstheme="minorBidi"/>
          <w:b w:val="0"/>
          <w:noProof/>
          <w:szCs w:val="22"/>
        </w:rPr>
      </w:pPr>
      <w:hyperlink w:anchor="_Toc90140287" w:history="1">
        <w:r w:rsidR="00970571" w:rsidRPr="00151829">
          <w:rPr>
            <w:rStyle w:val="Hyperlink"/>
            <w:noProof/>
          </w:rPr>
          <w:t>IV.</w:t>
        </w:r>
        <w:r w:rsidR="00970571">
          <w:rPr>
            <w:rFonts w:asciiTheme="minorHAnsi" w:eastAsiaTheme="minorEastAsia" w:hAnsiTheme="minorHAnsi" w:cstheme="minorBidi"/>
            <w:b w:val="0"/>
            <w:noProof/>
            <w:szCs w:val="22"/>
          </w:rPr>
          <w:tab/>
        </w:r>
        <w:r w:rsidR="00970571" w:rsidRPr="00151829">
          <w:rPr>
            <w:rStyle w:val="Hyperlink"/>
            <w:noProof/>
          </w:rPr>
          <w:t>Abkürzungsverzeichnis</w:t>
        </w:r>
        <w:r w:rsidR="00970571">
          <w:rPr>
            <w:noProof/>
            <w:webHidden/>
          </w:rPr>
          <w:tab/>
        </w:r>
        <w:r w:rsidR="00970571">
          <w:rPr>
            <w:noProof/>
            <w:webHidden/>
          </w:rPr>
          <w:fldChar w:fldCharType="begin"/>
        </w:r>
        <w:r w:rsidR="00970571">
          <w:rPr>
            <w:noProof/>
            <w:webHidden/>
          </w:rPr>
          <w:instrText xml:space="preserve"> PAGEREF _Toc90140287 \h </w:instrText>
        </w:r>
        <w:r w:rsidR="00970571">
          <w:rPr>
            <w:noProof/>
            <w:webHidden/>
          </w:rPr>
        </w:r>
        <w:r w:rsidR="00970571">
          <w:rPr>
            <w:noProof/>
            <w:webHidden/>
          </w:rPr>
          <w:fldChar w:fldCharType="separate"/>
        </w:r>
        <w:r w:rsidR="00970571">
          <w:rPr>
            <w:noProof/>
            <w:webHidden/>
          </w:rPr>
          <w:t>XII</w:t>
        </w:r>
        <w:r w:rsidR="00970571">
          <w:rPr>
            <w:noProof/>
            <w:webHidden/>
          </w:rPr>
          <w:fldChar w:fldCharType="end"/>
        </w:r>
      </w:hyperlink>
    </w:p>
    <w:p w14:paraId="136F110A" w14:textId="5420EF1F"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288" w:history="1">
        <w:r w:rsidR="00970571" w:rsidRPr="00151829">
          <w:rPr>
            <w:rStyle w:val="Hyperlink"/>
            <w:noProof/>
          </w:rPr>
          <w:t>1</w:t>
        </w:r>
        <w:r w:rsidR="00970571">
          <w:rPr>
            <w:rFonts w:asciiTheme="minorHAnsi" w:eastAsiaTheme="minorEastAsia" w:hAnsiTheme="minorHAnsi" w:cstheme="minorBidi"/>
            <w:b w:val="0"/>
            <w:noProof/>
            <w:szCs w:val="22"/>
          </w:rPr>
          <w:tab/>
        </w:r>
        <w:r w:rsidR="00970571" w:rsidRPr="00151829">
          <w:rPr>
            <w:rStyle w:val="Hyperlink"/>
            <w:noProof/>
          </w:rPr>
          <w:t>Einleitung</w:t>
        </w:r>
        <w:r w:rsidR="00970571">
          <w:rPr>
            <w:noProof/>
            <w:webHidden/>
          </w:rPr>
          <w:tab/>
        </w:r>
        <w:r w:rsidR="00970571">
          <w:rPr>
            <w:noProof/>
            <w:webHidden/>
          </w:rPr>
          <w:fldChar w:fldCharType="begin"/>
        </w:r>
        <w:r w:rsidR="00970571">
          <w:rPr>
            <w:noProof/>
            <w:webHidden/>
          </w:rPr>
          <w:instrText xml:space="preserve"> PAGEREF _Toc90140288 \h </w:instrText>
        </w:r>
        <w:r w:rsidR="00970571">
          <w:rPr>
            <w:noProof/>
            <w:webHidden/>
          </w:rPr>
        </w:r>
        <w:r w:rsidR="00970571">
          <w:rPr>
            <w:noProof/>
            <w:webHidden/>
          </w:rPr>
          <w:fldChar w:fldCharType="separate"/>
        </w:r>
        <w:r w:rsidR="00970571">
          <w:rPr>
            <w:noProof/>
            <w:webHidden/>
          </w:rPr>
          <w:t>1</w:t>
        </w:r>
        <w:r w:rsidR="00970571">
          <w:rPr>
            <w:noProof/>
            <w:webHidden/>
          </w:rPr>
          <w:fldChar w:fldCharType="end"/>
        </w:r>
      </w:hyperlink>
    </w:p>
    <w:p w14:paraId="26ED7AEF" w14:textId="589BA884"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289" w:history="1">
        <w:r w:rsidR="00970571" w:rsidRPr="00151829">
          <w:rPr>
            <w:rStyle w:val="Hyperlink"/>
            <w:noProof/>
          </w:rPr>
          <w:t>1.1</w:t>
        </w:r>
        <w:r w:rsidR="00970571">
          <w:rPr>
            <w:rFonts w:asciiTheme="minorHAnsi" w:eastAsiaTheme="minorEastAsia" w:hAnsiTheme="minorHAnsi" w:cstheme="minorBidi"/>
            <w:b w:val="0"/>
            <w:noProof/>
            <w:szCs w:val="22"/>
          </w:rPr>
          <w:tab/>
        </w:r>
        <w:r w:rsidR="00970571" w:rsidRPr="00151829">
          <w:rPr>
            <w:rStyle w:val="Hyperlink"/>
            <w:noProof/>
          </w:rPr>
          <w:t>Problemstellung</w:t>
        </w:r>
        <w:r w:rsidR="00970571">
          <w:rPr>
            <w:noProof/>
            <w:webHidden/>
          </w:rPr>
          <w:tab/>
        </w:r>
        <w:r w:rsidR="00970571">
          <w:rPr>
            <w:noProof/>
            <w:webHidden/>
          </w:rPr>
          <w:fldChar w:fldCharType="begin"/>
        </w:r>
        <w:r w:rsidR="00970571">
          <w:rPr>
            <w:noProof/>
            <w:webHidden/>
          </w:rPr>
          <w:instrText xml:space="preserve"> PAGEREF _Toc90140289 \h </w:instrText>
        </w:r>
        <w:r w:rsidR="00970571">
          <w:rPr>
            <w:noProof/>
            <w:webHidden/>
          </w:rPr>
        </w:r>
        <w:r w:rsidR="00970571">
          <w:rPr>
            <w:noProof/>
            <w:webHidden/>
          </w:rPr>
          <w:fldChar w:fldCharType="separate"/>
        </w:r>
        <w:r w:rsidR="00970571">
          <w:rPr>
            <w:noProof/>
            <w:webHidden/>
          </w:rPr>
          <w:t>2</w:t>
        </w:r>
        <w:r w:rsidR="00970571">
          <w:rPr>
            <w:noProof/>
            <w:webHidden/>
          </w:rPr>
          <w:fldChar w:fldCharType="end"/>
        </w:r>
      </w:hyperlink>
    </w:p>
    <w:p w14:paraId="7F91F58B" w14:textId="231E1492"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290" w:history="1">
        <w:r w:rsidR="00970571" w:rsidRPr="00151829">
          <w:rPr>
            <w:rStyle w:val="Hyperlink"/>
            <w:noProof/>
          </w:rPr>
          <w:t>1.2</w:t>
        </w:r>
        <w:r w:rsidR="00970571">
          <w:rPr>
            <w:rFonts w:asciiTheme="minorHAnsi" w:eastAsiaTheme="minorEastAsia" w:hAnsiTheme="minorHAnsi" w:cstheme="minorBidi"/>
            <w:b w:val="0"/>
            <w:noProof/>
            <w:szCs w:val="22"/>
          </w:rPr>
          <w:tab/>
        </w:r>
        <w:r w:rsidR="00970571" w:rsidRPr="00151829">
          <w:rPr>
            <w:rStyle w:val="Hyperlink"/>
            <w:noProof/>
          </w:rPr>
          <w:t>Zielsetzung</w:t>
        </w:r>
        <w:r w:rsidR="00970571">
          <w:rPr>
            <w:noProof/>
            <w:webHidden/>
          </w:rPr>
          <w:tab/>
        </w:r>
        <w:r w:rsidR="00970571">
          <w:rPr>
            <w:noProof/>
            <w:webHidden/>
          </w:rPr>
          <w:fldChar w:fldCharType="begin"/>
        </w:r>
        <w:r w:rsidR="00970571">
          <w:rPr>
            <w:noProof/>
            <w:webHidden/>
          </w:rPr>
          <w:instrText xml:space="preserve"> PAGEREF _Toc90140290 \h </w:instrText>
        </w:r>
        <w:r w:rsidR="00970571">
          <w:rPr>
            <w:noProof/>
            <w:webHidden/>
          </w:rPr>
        </w:r>
        <w:r w:rsidR="00970571">
          <w:rPr>
            <w:noProof/>
            <w:webHidden/>
          </w:rPr>
          <w:fldChar w:fldCharType="separate"/>
        </w:r>
        <w:r w:rsidR="00970571">
          <w:rPr>
            <w:noProof/>
            <w:webHidden/>
          </w:rPr>
          <w:t>2</w:t>
        </w:r>
        <w:r w:rsidR="00970571">
          <w:rPr>
            <w:noProof/>
            <w:webHidden/>
          </w:rPr>
          <w:fldChar w:fldCharType="end"/>
        </w:r>
      </w:hyperlink>
    </w:p>
    <w:p w14:paraId="1D85C3B8" w14:textId="128B88B2"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291" w:history="1">
        <w:r w:rsidR="00970571" w:rsidRPr="00151829">
          <w:rPr>
            <w:rStyle w:val="Hyperlink"/>
            <w:noProof/>
          </w:rPr>
          <w:t>1.3</w:t>
        </w:r>
        <w:r w:rsidR="00970571">
          <w:rPr>
            <w:rFonts w:asciiTheme="minorHAnsi" w:eastAsiaTheme="minorEastAsia" w:hAnsiTheme="minorHAnsi" w:cstheme="minorBidi"/>
            <w:b w:val="0"/>
            <w:noProof/>
            <w:szCs w:val="22"/>
          </w:rPr>
          <w:tab/>
        </w:r>
        <w:r w:rsidR="00970571" w:rsidRPr="00151829">
          <w:rPr>
            <w:rStyle w:val="Hyperlink"/>
            <w:noProof/>
          </w:rPr>
          <w:t>Vorgehensweise</w:t>
        </w:r>
        <w:r w:rsidR="00970571">
          <w:rPr>
            <w:noProof/>
            <w:webHidden/>
          </w:rPr>
          <w:tab/>
        </w:r>
        <w:r w:rsidR="00970571">
          <w:rPr>
            <w:noProof/>
            <w:webHidden/>
          </w:rPr>
          <w:fldChar w:fldCharType="begin"/>
        </w:r>
        <w:r w:rsidR="00970571">
          <w:rPr>
            <w:noProof/>
            <w:webHidden/>
          </w:rPr>
          <w:instrText xml:space="preserve"> PAGEREF _Toc90140291 \h </w:instrText>
        </w:r>
        <w:r w:rsidR="00970571">
          <w:rPr>
            <w:noProof/>
            <w:webHidden/>
          </w:rPr>
        </w:r>
        <w:r w:rsidR="00970571">
          <w:rPr>
            <w:noProof/>
            <w:webHidden/>
          </w:rPr>
          <w:fldChar w:fldCharType="separate"/>
        </w:r>
        <w:r w:rsidR="00970571">
          <w:rPr>
            <w:noProof/>
            <w:webHidden/>
          </w:rPr>
          <w:t>3</w:t>
        </w:r>
        <w:r w:rsidR="00970571">
          <w:rPr>
            <w:noProof/>
            <w:webHidden/>
          </w:rPr>
          <w:fldChar w:fldCharType="end"/>
        </w:r>
      </w:hyperlink>
    </w:p>
    <w:p w14:paraId="2FB224D0" w14:textId="2BD39949"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292" w:history="1">
        <w:r w:rsidR="00970571" w:rsidRPr="00151829">
          <w:rPr>
            <w:rStyle w:val="Hyperlink"/>
            <w:noProof/>
          </w:rPr>
          <w:t>2</w:t>
        </w:r>
        <w:r w:rsidR="00970571">
          <w:rPr>
            <w:rFonts w:asciiTheme="minorHAnsi" w:eastAsiaTheme="minorEastAsia" w:hAnsiTheme="minorHAnsi" w:cstheme="minorBidi"/>
            <w:b w:val="0"/>
            <w:noProof/>
            <w:szCs w:val="22"/>
          </w:rPr>
          <w:tab/>
        </w:r>
        <w:r w:rsidR="00970571" w:rsidRPr="00151829">
          <w:rPr>
            <w:rStyle w:val="Hyperlink"/>
            <w:noProof/>
          </w:rPr>
          <w:t>Stand der Technik</w:t>
        </w:r>
        <w:r w:rsidR="00970571">
          <w:rPr>
            <w:noProof/>
            <w:webHidden/>
          </w:rPr>
          <w:tab/>
        </w:r>
        <w:r w:rsidR="00970571">
          <w:rPr>
            <w:noProof/>
            <w:webHidden/>
          </w:rPr>
          <w:fldChar w:fldCharType="begin"/>
        </w:r>
        <w:r w:rsidR="00970571">
          <w:rPr>
            <w:noProof/>
            <w:webHidden/>
          </w:rPr>
          <w:instrText xml:space="preserve"> PAGEREF _Toc90140292 \h </w:instrText>
        </w:r>
        <w:r w:rsidR="00970571">
          <w:rPr>
            <w:noProof/>
            <w:webHidden/>
          </w:rPr>
        </w:r>
        <w:r w:rsidR="00970571">
          <w:rPr>
            <w:noProof/>
            <w:webHidden/>
          </w:rPr>
          <w:fldChar w:fldCharType="separate"/>
        </w:r>
        <w:r w:rsidR="00970571">
          <w:rPr>
            <w:noProof/>
            <w:webHidden/>
          </w:rPr>
          <w:t>4</w:t>
        </w:r>
        <w:r w:rsidR="00970571">
          <w:rPr>
            <w:noProof/>
            <w:webHidden/>
          </w:rPr>
          <w:fldChar w:fldCharType="end"/>
        </w:r>
      </w:hyperlink>
    </w:p>
    <w:p w14:paraId="603B1787" w14:textId="0DFA3100"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293" w:history="1">
        <w:r w:rsidR="00970571" w:rsidRPr="00151829">
          <w:rPr>
            <w:rStyle w:val="Hyperlink"/>
            <w:noProof/>
          </w:rPr>
          <w:t>2.1</w:t>
        </w:r>
        <w:r w:rsidR="00970571">
          <w:rPr>
            <w:rFonts w:asciiTheme="minorHAnsi" w:eastAsiaTheme="minorEastAsia" w:hAnsiTheme="minorHAnsi" w:cstheme="minorBidi"/>
            <w:b w:val="0"/>
            <w:noProof/>
            <w:szCs w:val="22"/>
          </w:rPr>
          <w:tab/>
        </w:r>
        <w:r w:rsidR="00970571" w:rsidRPr="00151829">
          <w:rPr>
            <w:rStyle w:val="Hyperlink"/>
            <w:noProof/>
          </w:rPr>
          <w:t>Virtual Reality</w:t>
        </w:r>
        <w:r w:rsidR="00970571">
          <w:rPr>
            <w:noProof/>
            <w:webHidden/>
          </w:rPr>
          <w:tab/>
        </w:r>
        <w:r w:rsidR="00970571">
          <w:rPr>
            <w:noProof/>
            <w:webHidden/>
          </w:rPr>
          <w:fldChar w:fldCharType="begin"/>
        </w:r>
        <w:r w:rsidR="00970571">
          <w:rPr>
            <w:noProof/>
            <w:webHidden/>
          </w:rPr>
          <w:instrText xml:space="preserve"> PAGEREF _Toc90140293 \h </w:instrText>
        </w:r>
        <w:r w:rsidR="00970571">
          <w:rPr>
            <w:noProof/>
            <w:webHidden/>
          </w:rPr>
        </w:r>
        <w:r w:rsidR="00970571">
          <w:rPr>
            <w:noProof/>
            <w:webHidden/>
          </w:rPr>
          <w:fldChar w:fldCharType="separate"/>
        </w:r>
        <w:r w:rsidR="00970571">
          <w:rPr>
            <w:noProof/>
            <w:webHidden/>
          </w:rPr>
          <w:t>4</w:t>
        </w:r>
        <w:r w:rsidR="00970571">
          <w:rPr>
            <w:noProof/>
            <w:webHidden/>
          </w:rPr>
          <w:fldChar w:fldCharType="end"/>
        </w:r>
      </w:hyperlink>
    </w:p>
    <w:p w14:paraId="56027952" w14:textId="630507BB"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294" w:history="1">
        <w:r w:rsidR="00970571" w:rsidRPr="00151829">
          <w:rPr>
            <w:rStyle w:val="Hyperlink"/>
            <w:noProof/>
          </w:rPr>
          <w:t>2.1.1</w:t>
        </w:r>
        <w:r w:rsidR="00970571">
          <w:rPr>
            <w:rFonts w:asciiTheme="minorHAnsi" w:eastAsiaTheme="minorEastAsia" w:hAnsiTheme="minorHAnsi" w:cstheme="minorBidi"/>
            <w:b w:val="0"/>
            <w:noProof/>
            <w:szCs w:val="22"/>
          </w:rPr>
          <w:tab/>
        </w:r>
        <w:r w:rsidR="00970571" w:rsidRPr="00151829">
          <w:rPr>
            <w:rStyle w:val="Hyperlink"/>
            <w:noProof/>
          </w:rPr>
          <w:t>Technische Charakterisierung</w:t>
        </w:r>
        <w:r w:rsidR="00970571">
          <w:rPr>
            <w:noProof/>
            <w:webHidden/>
          </w:rPr>
          <w:tab/>
        </w:r>
        <w:r w:rsidR="00970571">
          <w:rPr>
            <w:noProof/>
            <w:webHidden/>
          </w:rPr>
          <w:fldChar w:fldCharType="begin"/>
        </w:r>
        <w:r w:rsidR="00970571">
          <w:rPr>
            <w:noProof/>
            <w:webHidden/>
          </w:rPr>
          <w:instrText xml:space="preserve"> PAGEREF _Toc90140294 \h </w:instrText>
        </w:r>
        <w:r w:rsidR="00970571">
          <w:rPr>
            <w:noProof/>
            <w:webHidden/>
          </w:rPr>
        </w:r>
        <w:r w:rsidR="00970571">
          <w:rPr>
            <w:noProof/>
            <w:webHidden/>
          </w:rPr>
          <w:fldChar w:fldCharType="separate"/>
        </w:r>
        <w:r w:rsidR="00970571">
          <w:rPr>
            <w:noProof/>
            <w:webHidden/>
          </w:rPr>
          <w:t>4</w:t>
        </w:r>
        <w:r w:rsidR="00970571">
          <w:rPr>
            <w:noProof/>
            <w:webHidden/>
          </w:rPr>
          <w:fldChar w:fldCharType="end"/>
        </w:r>
      </w:hyperlink>
    </w:p>
    <w:p w14:paraId="37F5327B" w14:textId="557E5AEB"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295" w:history="1">
        <w:r w:rsidR="00970571" w:rsidRPr="00151829">
          <w:rPr>
            <w:rStyle w:val="Hyperlink"/>
            <w:noProof/>
          </w:rPr>
          <w:t>2.1.2</w:t>
        </w:r>
        <w:r w:rsidR="00970571">
          <w:rPr>
            <w:rFonts w:asciiTheme="minorHAnsi" w:eastAsiaTheme="minorEastAsia" w:hAnsiTheme="minorHAnsi" w:cstheme="minorBidi"/>
            <w:b w:val="0"/>
            <w:noProof/>
            <w:szCs w:val="22"/>
          </w:rPr>
          <w:tab/>
        </w:r>
        <w:r w:rsidR="00970571" w:rsidRPr="00151829">
          <w:rPr>
            <w:rStyle w:val="Hyperlink"/>
            <w:noProof/>
          </w:rPr>
          <w:t>Immersion</w:t>
        </w:r>
        <w:r w:rsidR="00970571">
          <w:rPr>
            <w:noProof/>
            <w:webHidden/>
          </w:rPr>
          <w:tab/>
        </w:r>
        <w:r w:rsidR="00970571">
          <w:rPr>
            <w:noProof/>
            <w:webHidden/>
          </w:rPr>
          <w:fldChar w:fldCharType="begin"/>
        </w:r>
        <w:r w:rsidR="00970571">
          <w:rPr>
            <w:noProof/>
            <w:webHidden/>
          </w:rPr>
          <w:instrText xml:space="preserve"> PAGEREF _Toc90140295 \h </w:instrText>
        </w:r>
        <w:r w:rsidR="00970571">
          <w:rPr>
            <w:noProof/>
            <w:webHidden/>
          </w:rPr>
        </w:r>
        <w:r w:rsidR="00970571">
          <w:rPr>
            <w:noProof/>
            <w:webHidden/>
          </w:rPr>
          <w:fldChar w:fldCharType="separate"/>
        </w:r>
        <w:r w:rsidR="00970571">
          <w:rPr>
            <w:noProof/>
            <w:webHidden/>
          </w:rPr>
          <w:t>5</w:t>
        </w:r>
        <w:r w:rsidR="00970571">
          <w:rPr>
            <w:noProof/>
            <w:webHidden/>
          </w:rPr>
          <w:fldChar w:fldCharType="end"/>
        </w:r>
      </w:hyperlink>
    </w:p>
    <w:p w14:paraId="549E5D8B" w14:textId="3A32326A"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296" w:history="1">
        <w:r w:rsidR="00970571" w:rsidRPr="00151829">
          <w:rPr>
            <w:rStyle w:val="Hyperlink"/>
            <w:noProof/>
          </w:rPr>
          <w:t>2.1.3</w:t>
        </w:r>
        <w:r w:rsidR="00970571">
          <w:rPr>
            <w:rFonts w:asciiTheme="minorHAnsi" w:eastAsiaTheme="minorEastAsia" w:hAnsiTheme="minorHAnsi" w:cstheme="minorBidi"/>
            <w:b w:val="0"/>
            <w:noProof/>
            <w:szCs w:val="22"/>
          </w:rPr>
          <w:tab/>
        </w:r>
        <w:r w:rsidR="00970571" w:rsidRPr="00151829">
          <w:rPr>
            <w:rStyle w:val="Hyperlink"/>
            <w:noProof/>
          </w:rPr>
          <w:t>Präsenz</w:t>
        </w:r>
        <w:r w:rsidR="00970571">
          <w:rPr>
            <w:noProof/>
            <w:webHidden/>
          </w:rPr>
          <w:tab/>
        </w:r>
        <w:r w:rsidR="00970571">
          <w:rPr>
            <w:noProof/>
            <w:webHidden/>
          </w:rPr>
          <w:fldChar w:fldCharType="begin"/>
        </w:r>
        <w:r w:rsidR="00970571">
          <w:rPr>
            <w:noProof/>
            <w:webHidden/>
          </w:rPr>
          <w:instrText xml:space="preserve"> PAGEREF _Toc90140296 \h </w:instrText>
        </w:r>
        <w:r w:rsidR="00970571">
          <w:rPr>
            <w:noProof/>
            <w:webHidden/>
          </w:rPr>
        </w:r>
        <w:r w:rsidR="00970571">
          <w:rPr>
            <w:noProof/>
            <w:webHidden/>
          </w:rPr>
          <w:fldChar w:fldCharType="separate"/>
        </w:r>
        <w:r w:rsidR="00970571">
          <w:rPr>
            <w:noProof/>
            <w:webHidden/>
          </w:rPr>
          <w:t>5</w:t>
        </w:r>
        <w:r w:rsidR="00970571">
          <w:rPr>
            <w:noProof/>
            <w:webHidden/>
          </w:rPr>
          <w:fldChar w:fldCharType="end"/>
        </w:r>
      </w:hyperlink>
    </w:p>
    <w:p w14:paraId="5A777490" w14:textId="6C8E2CC0"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297" w:history="1">
        <w:r w:rsidR="00970571" w:rsidRPr="00151829">
          <w:rPr>
            <w:rStyle w:val="Hyperlink"/>
            <w:noProof/>
          </w:rPr>
          <w:t>2.2</w:t>
        </w:r>
        <w:r w:rsidR="00970571">
          <w:rPr>
            <w:rFonts w:asciiTheme="minorHAnsi" w:eastAsiaTheme="minorEastAsia" w:hAnsiTheme="minorHAnsi" w:cstheme="minorBidi"/>
            <w:b w:val="0"/>
            <w:noProof/>
            <w:szCs w:val="22"/>
          </w:rPr>
          <w:tab/>
        </w:r>
        <w:r w:rsidR="00970571" w:rsidRPr="00151829">
          <w:rPr>
            <w:rStyle w:val="Hyperlink"/>
            <w:noProof/>
          </w:rPr>
          <w:t>Fortbewegungstechniken in Virtual Reality</w:t>
        </w:r>
        <w:r w:rsidR="00970571">
          <w:rPr>
            <w:noProof/>
            <w:webHidden/>
          </w:rPr>
          <w:tab/>
        </w:r>
        <w:r w:rsidR="00970571">
          <w:rPr>
            <w:noProof/>
            <w:webHidden/>
          </w:rPr>
          <w:fldChar w:fldCharType="begin"/>
        </w:r>
        <w:r w:rsidR="00970571">
          <w:rPr>
            <w:noProof/>
            <w:webHidden/>
          </w:rPr>
          <w:instrText xml:space="preserve"> PAGEREF _Toc90140297 \h </w:instrText>
        </w:r>
        <w:r w:rsidR="00970571">
          <w:rPr>
            <w:noProof/>
            <w:webHidden/>
          </w:rPr>
        </w:r>
        <w:r w:rsidR="00970571">
          <w:rPr>
            <w:noProof/>
            <w:webHidden/>
          </w:rPr>
          <w:fldChar w:fldCharType="separate"/>
        </w:r>
        <w:r w:rsidR="00970571">
          <w:rPr>
            <w:noProof/>
            <w:webHidden/>
          </w:rPr>
          <w:t>5</w:t>
        </w:r>
        <w:r w:rsidR="00970571">
          <w:rPr>
            <w:noProof/>
            <w:webHidden/>
          </w:rPr>
          <w:fldChar w:fldCharType="end"/>
        </w:r>
      </w:hyperlink>
    </w:p>
    <w:p w14:paraId="33BF94B3" w14:textId="46523A3A"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298" w:history="1">
        <w:r w:rsidR="00970571" w:rsidRPr="00151829">
          <w:rPr>
            <w:rStyle w:val="Hyperlink"/>
            <w:noProof/>
          </w:rPr>
          <w:t>2.2.1</w:t>
        </w:r>
        <w:r w:rsidR="00970571">
          <w:rPr>
            <w:rFonts w:asciiTheme="minorHAnsi" w:eastAsiaTheme="minorEastAsia" w:hAnsiTheme="minorHAnsi" w:cstheme="minorBidi"/>
            <w:b w:val="0"/>
            <w:noProof/>
            <w:szCs w:val="22"/>
          </w:rPr>
          <w:tab/>
        </w:r>
        <w:r w:rsidR="00970571" w:rsidRPr="00151829">
          <w:rPr>
            <w:rStyle w:val="Hyperlink"/>
            <w:noProof/>
          </w:rPr>
          <w:t>Natural Walking</w:t>
        </w:r>
        <w:r w:rsidR="00970571">
          <w:rPr>
            <w:noProof/>
            <w:webHidden/>
          </w:rPr>
          <w:tab/>
        </w:r>
        <w:r w:rsidR="00970571">
          <w:rPr>
            <w:noProof/>
            <w:webHidden/>
          </w:rPr>
          <w:fldChar w:fldCharType="begin"/>
        </w:r>
        <w:r w:rsidR="00970571">
          <w:rPr>
            <w:noProof/>
            <w:webHidden/>
          </w:rPr>
          <w:instrText xml:space="preserve"> PAGEREF _Toc90140298 \h </w:instrText>
        </w:r>
        <w:r w:rsidR="00970571">
          <w:rPr>
            <w:noProof/>
            <w:webHidden/>
          </w:rPr>
        </w:r>
        <w:r w:rsidR="00970571">
          <w:rPr>
            <w:noProof/>
            <w:webHidden/>
          </w:rPr>
          <w:fldChar w:fldCharType="separate"/>
        </w:r>
        <w:r w:rsidR="00970571">
          <w:rPr>
            <w:noProof/>
            <w:webHidden/>
          </w:rPr>
          <w:t>6</w:t>
        </w:r>
        <w:r w:rsidR="00970571">
          <w:rPr>
            <w:noProof/>
            <w:webHidden/>
          </w:rPr>
          <w:fldChar w:fldCharType="end"/>
        </w:r>
      </w:hyperlink>
    </w:p>
    <w:p w14:paraId="57B86F71" w14:textId="7944911D"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299" w:history="1">
        <w:r w:rsidR="00970571" w:rsidRPr="00151829">
          <w:rPr>
            <w:rStyle w:val="Hyperlink"/>
            <w:noProof/>
          </w:rPr>
          <w:t>2.2.2</w:t>
        </w:r>
        <w:r w:rsidR="00970571">
          <w:rPr>
            <w:rFonts w:asciiTheme="minorHAnsi" w:eastAsiaTheme="minorEastAsia" w:hAnsiTheme="minorHAnsi" w:cstheme="minorBidi"/>
            <w:b w:val="0"/>
            <w:noProof/>
            <w:szCs w:val="22"/>
          </w:rPr>
          <w:tab/>
        </w:r>
        <w:r w:rsidR="00970571" w:rsidRPr="00151829">
          <w:rPr>
            <w:rStyle w:val="Hyperlink"/>
            <w:noProof/>
          </w:rPr>
          <w:t>Redirected Walking</w:t>
        </w:r>
        <w:r w:rsidR="00970571">
          <w:rPr>
            <w:noProof/>
            <w:webHidden/>
          </w:rPr>
          <w:tab/>
        </w:r>
        <w:r w:rsidR="00970571">
          <w:rPr>
            <w:noProof/>
            <w:webHidden/>
          </w:rPr>
          <w:fldChar w:fldCharType="begin"/>
        </w:r>
        <w:r w:rsidR="00970571">
          <w:rPr>
            <w:noProof/>
            <w:webHidden/>
          </w:rPr>
          <w:instrText xml:space="preserve"> PAGEREF _Toc90140299 \h </w:instrText>
        </w:r>
        <w:r w:rsidR="00970571">
          <w:rPr>
            <w:noProof/>
            <w:webHidden/>
          </w:rPr>
        </w:r>
        <w:r w:rsidR="00970571">
          <w:rPr>
            <w:noProof/>
            <w:webHidden/>
          </w:rPr>
          <w:fldChar w:fldCharType="separate"/>
        </w:r>
        <w:r w:rsidR="00970571">
          <w:rPr>
            <w:noProof/>
            <w:webHidden/>
          </w:rPr>
          <w:t>7</w:t>
        </w:r>
        <w:r w:rsidR="00970571">
          <w:rPr>
            <w:noProof/>
            <w:webHidden/>
          </w:rPr>
          <w:fldChar w:fldCharType="end"/>
        </w:r>
      </w:hyperlink>
    </w:p>
    <w:p w14:paraId="599828C7" w14:textId="55A843B4"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0" w:history="1">
        <w:r w:rsidR="00970571" w:rsidRPr="00151829">
          <w:rPr>
            <w:rStyle w:val="Hyperlink"/>
            <w:noProof/>
          </w:rPr>
          <w:t>2.2.2.1</w:t>
        </w:r>
        <w:r w:rsidR="00970571">
          <w:rPr>
            <w:rFonts w:asciiTheme="minorHAnsi" w:eastAsiaTheme="minorEastAsia" w:hAnsiTheme="minorHAnsi" w:cstheme="minorBidi"/>
            <w:noProof/>
            <w:szCs w:val="22"/>
          </w:rPr>
          <w:tab/>
        </w:r>
        <w:r w:rsidR="00970571" w:rsidRPr="00151829">
          <w:rPr>
            <w:rStyle w:val="Hyperlink"/>
            <w:noProof/>
          </w:rPr>
          <w:t>Repositionierung</w:t>
        </w:r>
        <w:r w:rsidR="00970571">
          <w:rPr>
            <w:noProof/>
            <w:webHidden/>
          </w:rPr>
          <w:tab/>
        </w:r>
        <w:r w:rsidR="00970571">
          <w:rPr>
            <w:noProof/>
            <w:webHidden/>
          </w:rPr>
          <w:fldChar w:fldCharType="begin"/>
        </w:r>
        <w:r w:rsidR="00970571">
          <w:rPr>
            <w:noProof/>
            <w:webHidden/>
          </w:rPr>
          <w:instrText xml:space="preserve"> PAGEREF _Toc90140300 \h </w:instrText>
        </w:r>
        <w:r w:rsidR="00970571">
          <w:rPr>
            <w:noProof/>
            <w:webHidden/>
          </w:rPr>
        </w:r>
        <w:r w:rsidR="00970571">
          <w:rPr>
            <w:noProof/>
            <w:webHidden/>
          </w:rPr>
          <w:fldChar w:fldCharType="separate"/>
        </w:r>
        <w:r w:rsidR="00970571">
          <w:rPr>
            <w:noProof/>
            <w:webHidden/>
          </w:rPr>
          <w:t>8</w:t>
        </w:r>
        <w:r w:rsidR="00970571">
          <w:rPr>
            <w:noProof/>
            <w:webHidden/>
          </w:rPr>
          <w:fldChar w:fldCharType="end"/>
        </w:r>
      </w:hyperlink>
    </w:p>
    <w:p w14:paraId="3D613542" w14:textId="30BBFBC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1" w:history="1">
        <w:r w:rsidR="00970571" w:rsidRPr="00151829">
          <w:rPr>
            <w:rStyle w:val="Hyperlink"/>
            <w:noProof/>
          </w:rPr>
          <w:t>2.2.2.2</w:t>
        </w:r>
        <w:r w:rsidR="00970571">
          <w:rPr>
            <w:rFonts w:asciiTheme="minorHAnsi" w:eastAsiaTheme="minorEastAsia" w:hAnsiTheme="minorHAnsi" w:cstheme="minorBidi"/>
            <w:noProof/>
            <w:szCs w:val="22"/>
          </w:rPr>
          <w:tab/>
        </w:r>
        <w:r w:rsidR="00970571" w:rsidRPr="00151829">
          <w:rPr>
            <w:rStyle w:val="Hyperlink"/>
            <w:noProof/>
          </w:rPr>
          <w:t>Neuausrichtung</w:t>
        </w:r>
        <w:r w:rsidR="00970571">
          <w:rPr>
            <w:noProof/>
            <w:webHidden/>
          </w:rPr>
          <w:tab/>
        </w:r>
        <w:r w:rsidR="00970571">
          <w:rPr>
            <w:noProof/>
            <w:webHidden/>
          </w:rPr>
          <w:fldChar w:fldCharType="begin"/>
        </w:r>
        <w:r w:rsidR="00970571">
          <w:rPr>
            <w:noProof/>
            <w:webHidden/>
          </w:rPr>
          <w:instrText xml:space="preserve"> PAGEREF _Toc90140301 \h </w:instrText>
        </w:r>
        <w:r w:rsidR="00970571">
          <w:rPr>
            <w:noProof/>
            <w:webHidden/>
          </w:rPr>
        </w:r>
        <w:r w:rsidR="00970571">
          <w:rPr>
            <w:noProof/>
            <w:webHidden/>
          </w:rPr>
          <w:fldChar w:fldCharType="separate"/>
        </w:r>
        <w:r w:rsidR="00970571">
          <w:rPr>
            <w:noProof/>
            <w:webHidden/>
          </w:rPr>
          <w:t>9</w:t>
        </w:r>
        <w:r w:rsidR="00970571">
          <w:rPr>
            <w:noProof/>
            <w:webHidden/>
          </w:rPr>
          <w:fldChar w:fldCharType="end"/>
        </w:r>
      </w:hyperlink>
    </w:p>
    <w:p w14:paraId="5544EC15" w14:textId="181DC318"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02" w:history="1">
        <w:r w:rsidR="00970571" w:rsidRPr="00151829">
          <w:rPr>
            <w:rStyle w:val="Hyperlink"/>
            <w:noProof/>
          </w:rPr>
          <w:t>2.2.3</w:t>
        </w:r>
        <w:r w:rsidR="00970571">
          <w:rPr>
            <w:rFonts w:asciiTheme="minorHAnsi" w:eastAsiaTheme="minorEastAsia" w:hAnsiTheme="minorHAnsi" w:cstheme="minorBidi"/>
            <w:b w:val="0"/>
            <w:noProof/>
            <w:szCs w:val="22"/>
          </w:rPr>
          <w:tab/>
        </w:r>
        <w:r w:rsidR="00970571" w:rsidRPr="00151829">
          <w:rPr>
            <w:rStyle w:val="Hyperlink"/>
            <w:noProof/>
          </w:rPr>
          <w:t>Walking-In-Place</w:t>
        </w:r>
        <w:r w:rsidR="00970571">
          <w:rPr>
            <w:noProof/>
            <w:webHidden/>
          </w:rPr>
          <w:tab/>
        </w:r>
        <w:r w:rsidR="00970571">
          <w:rPr>
            <w:noProof/>
            <w:webHidden/>
          </w:rPr>
          <w:fldChar w:fldCharType="begin"/>
        </w:r>
        <w:r w:rsidR="00970571">
          <w:rPr>
            <w:noProof/>
            <w:webHidden/>
          </w:rPr>
          <w:instrText xml:space="preserve"> PAGEREF _Toc90140302 \h </w:instrText>
        </w:r>
        <w:r w:rsidR="00970571">
          <w:rPr>
            <w:noProof/>
            <w:webHidden/>
          </w:rPr>
        </w:r>
        <w:r w:rsidR="00970571">
          <w:rPr>
            <w:noProof/>
            <w:webHidden/>
          </w:rPr>
          <w:fldChar w:fldCharType="separate"/>
        </w:r>
        <w:r w:rsidR="00970571">
          <w:rPr>
            <w:noProof/>
            <w:webHidden/>
          </w:rPr>
          <w:t>11</w:t>
        </w:r>
        <w:r w:rsidR="00970571">
          <w:rPr>
            <w:noProof/>
            <w:webHidden/>
          </w:rPr>
          <w:fldChar w:fldCharType="end"/>
        </w:r>
      </w:hyperlink>
    </w:p>
    <w:p w14:paraId="5021C9EE" w14:textId="1706FC6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3" w:history="1">
        <w:r w:rsidR="00970571" w:rsidRPr="00151829">
          <w:rPr>
            <w:rStyle w:val="Hyperlink"/>
            <w:noProof/>
          </w:rPr>
          <w:t>2.2.3.1</w:t>
        </w:r>
        <w:r w:rsidR="00970571">
          <w:rPr>
            <w:rFonts w:asciiTheme="minorHAnsi" w:eastAsiaTheme="minorEastAsia" w:hAnsiTheme="minorHAnsi" w:cstheme="minorBidi"/>
            <w:noProof/>
            <w:szCs w:val="22"/>
          </w:rPr>
          <w:tab/>
        </w:r>
        <w:r w:rsidR="00970571" w:rsidRPr="00151829">
          <w:rPr>
            <w:rStyle w:val="Hyperlink"/>
            <w:noProof/>
          </w:rPr>
          <w:t>Physikalische Schnittstellen</w:t>
        </w:r>
        <w:r w:rsidR="00970571">
          <w:rPr>
            <w:noProof/>
            <w:webHidden/>
          </w:rPr>
          <w:tab/>
        </w:r>
        <w:r w:rsidR="00970571">
          <w:rPr>
            <w:noProof/>
            <w:webHidden/>
          </w:rPr>
          <w:fldChar w:fldCharType="begin"/>
        </w:r>
        <w:r w:rsidR="00970571">
          <w:rPr>
            <w:noProof/>
            <w:webHidden/>
          </w:rPr>
          <w:instrText xml:space="preserve"> PAGEREF _Toc90140303 \h </w:instrText>
        </w:r>
        <w:r w:rsidR="00970571">
          <w:rPr>
            <w:noProof/>
            <w:webHidden/>
          </w:rPr>
        </w:r>
        <w:r w:rsidR="00970571">
          <w:rPr>
            <w:noProof/>
            <w:webHidden/>
          </w:rPr>
          <w:fldChar w:fldCharType="separate"/>
        </w:r>
        <w:r w:rsidR="00970571">
          <w:rPr>
            <w:noProof/>
            <w:webHidden/>
          </w:rPr>
          <w:t>11</w:t>
        </w:r>
        <w:r w:rsidR="00970571">
          <w:rPr>
            <w:noProof/>
            <w:webHidden/>
          </w:rPr>
          <w:fldChar w:fldCharType="end"/>
        </w:r>
      </w:hyperlink>
    </w:p>
    <w:p w14:paraId="3B4C834E" w14:textId="031249CD"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4" w:history="1">
        <w:r w:rsidR="00970571" w:rsidRPr="00151829">
          <w:rPr>
            <w:rStyle w:val="Hyperlink"/>
            <w:noProof/>
          </w:rPr>
          <w:t>2.2.3.2</w:t>
        </w:r>
        <w:r w:rsidR="00970571">
          <w:rPr>
            <w:rFonts w:asciiTheme="minorHAnsi" w:eastAsiaTheme="minorEastAsia" w:hAnsiTheme="minorHAnsi" w:cstheme="minorBidi"/>
            <w:noProof/>
            <w:szCs w:val="22"/>
          </w:rPr>
          <w:tab/>
        </w:r>
        <w:r w:rsidR="00970571" w:rsidRPr="00151829">
          <w:rPr>
            <w:rStyle w:val="Hyperlink"/>
            <w:noProof/>
          </w:rPr>
          <w:t>Motion Tracking</w:t>
        </w:r>
        <w:r w:rsidR="00970571">
          <w:rPr>
            <w:noProof/>
            <w:webHidden/>
          </w:rPr>
          <w:tab/>
        </w:r>
        <w:r w:rsidR="00970571">
          <w:rPr>
            <w:noProof/>
            <w:webHidden/>
          </w:rPr>
          <w:fldChar w:fldCharType="begin"/>
        </w:r>
        <w:r w:rsidR="00970571">
          <w:rPr>
            <w:noProof/>
            <w:webHidden/>
          </w:rPr>
          <w:instrText xml:space="preserve"> PAGEREF _Toc90140304 \h </w:instrText>
        </w:r>
        <w:r w:rsidR="00970571">
          <w:rPr>
            <w:noProof/>
            <w:webHidden/>
          </w:rPr>
        </w:r>
        <w:r w:rsidR="00970571">
          <w:rPr>
            <w:noProof/>
            <w:webHidden/>
          </w:rPr>
          <w:fldChar w:fldCharType="separate"/>
        </w:r>
        <w:r w:rsidR="00970571">
          <w:rPr>
            <w:noProof/>
            <w:webHidden/>
          </w:rPr>
          <w:t>12</w:t>
        </w:r>
        <w:r w:rsidR="00970571">
          <w:rPr>
            <w:noProof/>
            <w:webHidden/>
          </w:rPr>
          <w:fldChar w:fldCharType="end"/>
        </w:r>
      </w:hyperlink>
    </w:p>
    <w:p w14:paraId="01562AFF" w14:textId="3862793F"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05" w:history="1">
        <w:r w:rsidR="00970571" w:rsidRPr="00151829">
          <w:rPr>
            <w:rStyle w:val="Hyperlink"/>
            <w:noProof/>
          </w:rPr>
          <w:t>2.2.4</w:t>
        </w:r>
        <w:r w:rsidR="00970571">
          <w:rPr>
            <w:rFonts w:asciiTheme="minorHAnsi" w:eastAsiaTheme="minorEastAsia" w:hAnsiTheme="minorHAnsi" w:cstheme="minorBidi"/>
            <w:b w:val="0"/>
            <w:noProof/>
            <w:szCs w:val="22"/>
          </w:rPr>
          <w:tab/>
        </w:r>
        <w:r w:rsidR="00970571" w:rsidRPr="00151829">
          <w:rPr>
            <w:rStyle w:val="Hyperlink"/>
            <w:noProof/>
          </w:rPr>
          <w:t>Abstrahierte Schnittstellen des Gehens</w:t>
        </w:r>
        <w:r w:rsidR="00970571">
          <w:rPr>
            <w:noProof/>
            <w:webHidden/>
          </w:rPr>
          <w:tab/>
        </w:r>
        <w:r w:rsidR="00970571">
          <w:rPr>
            <w:noProof/>
            <w:webHidden/>
          </w:rPr>
          <w:fldChar w:fldCharType="begin"/>
        </w:r>
        <w:r w:rsidR="00970571">
          <w:rPr>
            <w:noProof/>
            <w:webHidden/>
          </w:rPr>
          <w:instrText xml:space="preserve"> PAGEREF _Toc90140305 \h </w:instrText>
        </w:r>
        <w:r w:rsidR="00970571">
          <w:rPr>
            <w:noProof/>
            <w:webHidden/>
          </w:rPr>
        </w:r>
        <w:r w:rsidR="00970571">
          <w:rPr>
            <w:noProof/>
            <w:webHidden/>
          </w:rPr>
          <w:fldChar w:fldCharType="separate"/>
        </w:r>
        <w:r w:rsidR="00970571">
          <w:rPr>
            <w:noProof/>
            <w:webHidden/>
          </w:rPr>
          <w:t>13</w:t>
        </w:r>
        <w:r w:rsidR="00970571">
          <w:rPr>
            <w:noProof/>
            <w:webHidden/>
          </w:rPr>
          <w:fldChar w:fldCharType="end"/>
        </w:r>
      </w:hyperlink>
    </w:p>
    <w:p w14:paraId="61BC1C13" w14:textId="0DBDC5E2"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6" w:history="1">
        <w:r w:rsidR="00970571" w:rsidRPr="00151829">
          <w:rPr>
            <w:rStyle w:val="Hyperlink"/>
            <w:noProof/>
          </w:rPr>
          <w:t>2.2.4.1</w:t>
        </w:r>
        <w:r w:rsidR="00970571">
          <w:rPr>
            <w:rFonts w:asciiTheme="minorHAnsi" w:eastAsiaTheme="minorEastAsia" w:hAnsiTheme="minorHAnsi" w:cstheme="minorBidi"/>
            <w:noProof/>
            <w:szCs w:val="22"/>
          </w:rPr>
          <w:tab/>
        </w:r>
        <w:r w:rsidR="00970571" w:rsidRPr="00151829">
          <w:rPr>
            <w:rStyle w:val="Hyperlink"/>
            <w:noProof/>
          </w:rPr>
          <w:t>Joystick</w:t>
        </w:r>
        <w:r w:rsidR="00970571">
          <w:rPr>
            <w:noProof/>
            <w:webHidden/>
          </w:rPr>
          <w:tab/>
        </w:r>
        <w:r w:rsidR="00970571">
          <w:rPr>
            <w:noProof/>
            <w:webHidden/>
          </w:rPr>
          <w:fldChar w:fldCharType="begin"/>
        </w:r>
        <w:r w:rsidR="00970571">
          <w:rPr>
            <w:noProof/>
            <w:webHidden/>
          </w:rPr>
          <w:instrText xml:space="preserve"> PAGEREF _Toc90140306 \h </w:instrText>
        </w:r>
        <w:r w:rsidR="00970571">
          <w:rPr>
            <w:noProof/>
            <w:webHidden/>
          </w:rPr>
        </w:r>
        <w:r w:rsidR="00970571">
          <w:rPr>
            <w:noProof/>
            <w:webHidden/>
          </w:rPr>
          <w:fldChar w:fldCharType="separate"/>
        </w:r>
        <w:r w:rsidR="00970571">
          <w:rPr>
            <w:noProof/>
            <w:webHidden/>
          </w:rPr>
          <w:t>13</w:t>
        </w:r>
        <w:r w:rsidR="00970571">
          <w:rPr>
            <w:noProof/>
            <w:webHidden/>
          </w:rPr>
          <w:fldChar w:fldCharType="end"/>
        </w:r>
      </w:hyperlink>
    </w:p>
    <w:p w14:paraId="088E01E3" w14:textId="34E0628E"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7" w:history="1">
        <w:r w:rsidR="00970571" w:rsidRPr="00151829">
          <w:rPr>
            <w:rStyle w:val="Hyperlink"/>
            <w:noProof/>
          </w:rPr>
          <w:t>2.2.4.2</w:t>
        </w:r>
        <w:r w:rsidR="00970571">
          <w:rPr>
            <w:rFonts w:asciiTheme="minorHAnsi" w:eastAsiaTheme="minorEastAsia" w:hAnsiTheme="minorHAnsi" w:cstheme="minorBidi"/>
            <w:noProof/>
            <w:szCs w:val="22"/>
          </w:rPr>
          <w:tab/>
        </w:r>
        <w:r w:rsidR="00970571" w:rsidRPr="00151829">
          <w:rPr>
            <w:rStyle w:val="Hyperlink"/>
            <w:noProof/>
          </w:rPr>
          <w:t>Teleport</w:t>
        </w:r>
        <w:r w:rsidR="00970571">
          <w:rPr>
            <w:noProof/>
            <w:webHidden/>
          </w:rPr>
          <w:tab/>
        </w:r>
        <w:r w:rsidR="00970571">
          <w:rPr>
            <w:noProof/>
            <w:webHidden/>
          </w:rPr>
          <w:fldChar w:fldCharType="begin"/>
        </w:r>
        <w:r w:rsidR="00970571">
          <w:rPr>
            <w:noProof/>
            <w:webHidden/>
          </w:rPr>
          <w:instrText xml:space="preserve"> PAGEREF _Toc90140307 \h </w:instrText>
        </w:r>
        <w:r w:rsidR="00970571">
          <w:rPr>
            <w:noProof/>
            <w:webHidden/>
          </w:rPr>
        </w:r>
        <w:r w:rsidR="00970571">
          <w:rPr>
            <w:noProof/>
            <w:webHidden/>
          </w:rPr>
          <w:fldChar w:fldCharType="separate"/>
        </w:r>
        <w:r w:rsidR="00970571">
          <w:rPr>
            <w:noProof/>
            <w:webHidden/>
          </w:rPr>
          <w:t>13</w:t>
        </w:r>
        <w:r w:rsidR="00970571">
          <w:rPr>
            <w:noProof/>
            <w:webHidden/>
          </w:rPr>
          <w:fldChar w:fldCharType="end"/>
        </w:r>
      </w:hyperlink>
    </w:p>
    <w:p w14:paraId="4AEB1F81" w14:textId="49FD5913"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8" w:history="1">
        <w:r w:rsidR="00970571" w:rsidRPr="00151829">
          <w:rPr>
            <w:rStyle w:val="Hyperlink"/>
            <w:noProof/>
          </w:rPr>
          <w:t>2.2.4.3</w:t>
        </w:r>
        <w:r w:rsidR="00970571">
          <w:rPr>
            <w:rFonts w:asciiTheme="minorHAnsi" w:eastAsiaTheme="minorEastAsia" w:hAnsiTheme="minorHAnsi" w:cstheme="minorBidi"/>
            <w:noProof/>
            <w:szCs w:val="22"/>
          </w:rPr>
          <w:tab/>
        </w:r>
        <w:r w:rsidR="00970571" w:rsidRPr="00151829">
          <w:rPr>
            <w:rStyle w:val="Hyperlink"/>
            <w:noProof/>
          </w:rPr>
          <w:t>Point &amp; Teleport</w:t>
        </w:r>
        <w:r w:rsidR="00970571">
          <w:rPr>
            <w:noProof/>
            <w:webHidden/>
          </w:rPr>
          <w:tab/>
        </w:r>
        <w:r w:rsidR="00970571">
          <w:rPr>
            <w:noProof/>
            <w:webHidden/>
          </w:rPr>
          <w:fldChar w:fldCharType="begin"/>
        </w:r>
        <w:r w:rsidR="00970571">
          <w:rPr>
            <w:noProof/>
            <w:webHidden/>
          </w:rPr>
          <w:instrText xml:space="preserve"> PAGEREF _Toc90140308 \h </w:instrText>
        </w:r>
        <w:r w:rsidR="00970571">
          <w:rPr>
            <w:noProof/>
            <w:webHidden/>
          </w:rPr>
        </w:r>
        <w:r w:rsidR="00970571">
          <w:rPr>
            <w:noProof/>
            <w:webHidden/>
          </w:rPr>
          <w:fldChar w:fldCharType="separate"/>
        </w:r>
        <w:r w:rsidR="00970571">
          <w:rPr>
            <w:noProof/>
            <w:webHidden/>
          </w:rPr>
          <w:t>14</w:t>
        </w:r>
        <w:r w:rsidR="00970571">
          <w:rPr>
            <w:noProof/>
            <w:webHidden/>
          </w:rPr>
          <w:fldChar w:fldCharType="end"/>
        </w:r>
      </w:hyperlink>
    </w:p>
    <w:p w14:paraId="392480FD" w14:textId="687DFDA2"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09" w:history="1">
        <w:r w:rsidR="00970571" w:rsidRPr="00151829">
          <w:rPr>
            <w:rStyle w:val="Hyperlink"/>
            <w:noProof/>
          </w:rPr>
          <w:t>2.2.4.4</w:t>
        </w:r>
        <w:r w:rsidR="00970571">
          <w:rPr>
            <w:rFonts w:asciiTheme="minorHAnsi" w:eastAsiaTheme="minorEastAsia" w:hAnsiTheme="minorHAnsi" w:cstheme="minorBidi"/>
            <w:noProof/>
            <w:szCs w:val="22"/>
          </w:rPr>
          <w:tab/>
        </w:r>
        <w:r w:rsidR="00970571" w:rsidRPr="00151829">
          <w:rPr>
            <w:rStyle w:val="Hyperlink"/>
            <w:noProof/>
          </w:rPr>
          <w:t>Arm basierte Bewegungserfassung</w:t>
        </w:r>
        <w:r w:rsidR="00970571">
          <w:rPr>
            <w:noProof/>
            <w:webHidden/>
          </w:rPr>
          <w:tab/>
        </w:r>
        <w:r w:rsidR="00970571">
          <w:rPr>
            <w:noProof/>
            <w:webHidden/>
          </w:rPr>
          <w:fldChar w:fldCharType="begin"/>
        </w:r>
        <w:r w:rsidR="00970571">
          <w:rPr>
            <w:noProof/>
            <w:webHidden/>
          </w:rPr>
          <w:instrText xml:space="preserve"> PAGEREF _Toc90140309 \h </w:instrText>
        </w:r>
        <w:r w:rsidR="00970571">
          <w:rPr>
            <w:noProof/>
            <w:webHidden/>
          </w:rPr>
        </w:r>
        <w:r w:rsidR="00970571">
          <w:rPr>
            <w:noProof/>
            <w:webHidden/>
          </w:rPr>
          <w:fldChar w:fldCharType="separate"/>
        </w:r>
        <w:r w:rsidR="00970571">
          <w:rPr>
            <w:noProof/>
            <w:webHidden/>
          </w:rPr>
          <w:t>15</w:t>
        </w:r>
        <w:r w:rsidR="00970571">
          <w:rPr>
            <w:noProof/>
            <w:webHidden/>
          </w:rPr>
          <w:fldChar w:fldCharType="end"/>
        </w:r>
      </w:hyperlink>
    </w:p>
    <w:p w14:paraId="48753DAE" w14:textId="23B50B3B"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10" w:history="1">
        <w:r w:rsidR="00970571" w:rsidRPr="00151829">
          <w:rPr>
            <w:rStyle w:val="Hyperlink"/>
            <w:noProof/>
          </w:rPr>
          <w:t>2.2.4.5</w:t>
        </w:r>
        <w:r w:rsidR="00970571">
          <w:rPr>
            <w:rFonts w:asciiTheme="minorHAnsi" w:eastAsiaTheme="minorEastAsia" w:hAnsiTheme="minorHAnsi" w:cstheme="minorBidi"/>
            <w:noProof/>
            <w:szCs w:val="22"/>
          </w:rPr>
          <w:tab/>
        </w:r>
        <w:r w:rsidR="00970571" w:rsidRPr="00151829">
          <w:rPr>
            <w:rStyle w:val="Hyperlink"/>
            <w:noProof/>
          </w:rPr>
          <w:t>Neigungsbasierte Fortbewegung</w:t>
        </w:r>
        <w:r w:rsidR="00970571">
          <w:rPr>
            <w:noProof/>
            <w:webHidden/>
          </w:rPr>
          <w:tab/>
        </w:r>
        <w:r w:rsidR="00970571">
          <w:rPr>
            <w:noProof/>
            <w:webHidden/>
          </w:rPr>
          <w:fldChar w:fldCharType="begin"/>
        </w:r>
        <w:r w:rsidR="00970571">
          <w:rPr>
            <w:noProof/>
            <w:webHidden/>
          </w:rPr>
          <w:instrText xml:space="preserve"> PAGEREF _Toc90140310 \h </w:instrText>
        </w:r>
        <w:r w:rsidR="00970571">
          <w:rPr>
            <w:noProof/>
            <w:webHidden/>
          </w:rPr>
        </w:r>
        <w:r w:rsidR="00970571">
          <w:rPr>
            <w:noProof/>
            <w:webHidden/>
          </w:rPr>
          <w:fldChar w:fldCharType="separate"/>
        </w:r>
        <w:r w:rsidR="00970571">
          <w:rPr>
            <w:noProof/>
            <w:webHidden/>
          </w:rPr>
          <w:t>16</w:t>
        </w:r>
        <w:r w:rsidR="00970571">
          <w:rPr>
            <w:noProof/>
            <w:webHidden/>
          </w:rPr>
          <w:fldChar w:fldCharType="end"/>
        </w:r>
      </w:hyperlink>
    </w:p>
    <w:p w14:paraId="54CC18E5" w14:textId="1EDAA5DD"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11" w:history="1">
        <w:r w:rsidR="00970571" w:rsidRPr="00151829">
          <w:rPr>
            <w:rStyle w:val="Hyperlink"/>
            <w:noProof/>
          </w:rPr>
          <w:t>2.2.5</w:t>
        </w:r>
        <w:r w:rsidR="00970571">
          <w:rPr>
            <w:rFonts w:asciiTheme="minorHAnsi" w:eastAsiaTheme="minorEastAsia" w:hAnsiTheme="minorHAnsi" w:cstheme="minorBidi"/>
            <w:b w:val="0"/>
            <w:noProof/>
            <w:szCs w:val="22"/>
          </w:rPr>
          <w:tab/>
        </w:r>
        <w:r w:rsidR="00970571" w:rsidRPr="00151829">
          <w:rPr>
            <w:rStyle w:val="Hyperlink"/>
            <w:noProof/>
          </w:rPr>
          <w:t>Laufbänder</w:t>
        </w:r>
        <w:r w:rsidR="00970571">
          <w:rPr>
            <w:noProof/>
            <w:webHidden/>
          </w:rPr>
          <w:tab/>
        </w:r>
        <w:r w:rsidR="00970571">
          <w:rPr>
            <w:noProof/>
            <w:webHidden/>
          </w:rPr>
          <w:fldChar w:fldCharType="begin"/>
        </w:r>
        <w:r w:rsidR="00970571">
          <w:rPr>
            <w:noProof/>
            <w:webHidden/>
          </w:rPr>
          <w:instrText xml:space="preserve"> PAGEREF _Toc90140311 \h </w:instrText>
        </w:r>
        <w:r w:rsidR="00970571">
          <w:rPr>
            <w:noProof/>
            <w:webHidden/>
          </w:rPr>
        </w:r>
        <w:r w:rsidR="00970571">
          <w:rPr>
            <w:noProof/>
            <w:webHidden/>
          </w:rPr>
          <w:fldChar w:fldCharType="separate"/>
        </w:r>
        <w:r w:rsidR="00970571">
          <w:rPr>
            <w:noProof/>
            <w:webHidden/>
          </w:rPr>
          <w:t>17</w:t>
        </w:r>
        <w:r w:rsidR="00970571">
          <w:rPr>
            <w:noProof/>
            <w:webHidden/>
          </w:rPr>
          <w:fldChar w:fldCharType="end"/>
        </w:r>
      </w:hyperlink>
    </w:p>
    <w:p w14:paraId="34E3FD7B" w14:textId="147360ED"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12" w:history="1">
        <w:r w:rsidR="00970571" w:rsidRPr="00151829">
          <w:rPr>
            <w:rStyle w:val="Hyperlink"/>
            <w:noProof/>
          </w:rPr>
          <w:t>2.3</w:t>
        </w:r>
        <w:r w:rsidR="00970571">
          <w:rPr>
            <w:rFonts w:asciiTheme="minorHAnsi" w:eastAsiaTheme="minorEastAsia" w:hAnsiTheme="minorHAnsi" w:cstheme="minorBidi"/>
            <w:b w:val="0"/>
            <w:noProof/>
            <w:szCs w:val="22"/>
          </w:rPr>
          <w:tab/>
        </w:r>
        <w:r w:rsidR="00970571" w:rsidRPr="00151829">
          <w:rPr>
            <w:rStyle w:val="Hyperlink"/>
            <w:noProof/>
          </w:rPr>
          <w:t>Konditionierung</w:t>
        </w:r>
        <w:r w:rsidR="00970571">
          <w:rPr>
            <w:noProof/>
            <w:webHidden/>
          </w:rPr>
          <w:tab/>
        </w:r>
        <w:r w:rsidR="00970571">
          <w:rPr>
            <w:noProof/>
            <w:webHidden/>
          </w:rPr>
          <w:fldChar w:fldCharType="begin"/>
        </w:r>
        <w:r w:rsidR="00970571">
          <w:rPr>
            <w:noProof/>
            <w:webHidden/>
          </w:rPr>
          <w:instrText xml:space="preserve"> PAGEREF _Toc90140312 \h </w:instrText>
        </w:r>
        <w:r w:rsidR="00970571">
          <w:rPr>
            <w:noProof/>
            <w:webHidden/>
          </w:rPr>
        </w:r>
        <w:r w:rsidR="00970571">
          <w:rPr>
            <w:noProof/>
            <w:webHidden/>
          </w:rPr>
          <w:fldChar w:fldCharType="separate"/>
        </w:r>
        <w:r w:rsidR="00970571">
          <w:rPr>
            <w:noProof/>
            <w:webHidden/>
          </w:rPr>
          <w:t>18</w:t>
        </w:r>
        <w:r w:rsidR="00970571">
          <w:rPr>
            <w:noProof/>
            <w:webHidden/>
          </w:rPr>
          <w:fldChar w:fldCharType="end"/>
        </w:r>
      </w:hyperlink>
    </w:p>
    <w:p w14:paraId="29802DEE" w14:textId="48B460C3"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13" w:history="1">
        <w:r w:rsidR="00970571" w:rsidRPr="00151829">
          <w:rPr>
            <w:rStyle w:val="Hyperlink"/>
            <w:noProof/>
          </w:rPr>
          <w:t>2.3.1</w:t>
        </w:r>
        <w:r w:rsidR="00970571">
          <w:rPr>
            <w:rFonts w:asciiTheme="minorHAnsi" w:eastAsiaTheme="minorEastAsia" w:hAnsiTheme="minorHAnsi" w:cstheme="minorBidi"/>
            <w:b w:val="0"/>
            <w:noProof/>
            <w:szCs w:val="22"/>
          </w:rPr>
          <w:tab/>
        </w:r>
        <w:r w:rsidR="00970571" w:rsidRPr="00151829">
          <w:rPr>
            <w:rStyle w:val="Hyperlink"/>
            <w:noProof/>
          </w:rPr>
          <w:t>Klassische Konditionierung</w:t>
        </w:r>
        <w:r w:rsidR="00970571">
          <w:rPr>
            <w:noProof/>
            <w:webHidden/>
          </w:rPr>
          <w:tab/>
        </w:r>
        <w:r w:rsidR="00970571">
          <w:rPr>
            <w:noProof/>
            <w:webHidden/>
          </w:rPr>
          <w:fldChar w:fldCharType="begin"/>
        </w:r>
        <w:r w:rsidR="00970571">
          <w:rPr>
            <w:noProof/>
            <w:webHidden/>
          </w:rPr>
          <w:instrText xml:space="preserve"> PAGEREF _Toc90140313 \h </w:instrText>
        </w:r>
        <w:r w:rsidR="00970571">
          <w:rPr>
            <w:noProof/>
            <w:webHidden/>
          </w:rPr>
        </w:r>
        <w:r w:rsidR="00970571">
          <w:rPr>
            <w:noProof/>
            <w:webHidden/>
          </w:rPr>
          <w:fldChar w:fldCharType="separate"/>
        </w:r>
        <w:r w:rsidR="00970571">
          <w:rPr>
            <w:noProof/>
            <w:webHidden/>
          </w:rPr>
          <w:t>18</w:t>
        </w:r>
        <w:r w:rsidR="00970571">
          <w:rPr>
            <w:noProof/>
            <w:webHidden/>
          </w:rPr>
          <w:fldChar w:fldCharType="end"/>
        </w:r>
      </w:hyperlink>
    </w:p>
    <w:p w14:paraId="356EB98F" w14:textId="2EFE54D5"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14" w:history="1">
        <w:r w:rsidR="00970571" w:rsidRPr="00151829">
          <w:rPr>
            <w:rStyle w:val="Hyperlink"/>
            <w:noProof/>
          </w:rPr>
          <w:t>2.3.2</w:t>
        </w:r>
        <w:r w:rsidR="00970571">
          <w:rPr>
            <w:rFonts w:asciiTheme="minorHAnsi" w:eastAsiaTheme="minorEastAsia" w:hAnsiTheme="minorHAnsi" w:cstheme="minorBidi"/>
            <w:b w:val="0"/>
            <w:noProof/>
            <w:szCs w:val="22"/>
          </w:rPr>
          <w:tab/>
        </w:r>
        <w:r w:rsidR="00970571" w:rsidRPr="00151829">
          <w:rPr>
            <w:rStyle w:val="Hyperlink"/>
            <w:noProof/>
          </w:rPr>
          <w:t>Operante Konditionierung</w:t>
        </w:r>
        <w:r w:rsidR="00970571">
          <w:rPr>
            <w:noProof/>
            <w:webHidden/>
          </w:rPr>
          <w:tab/>
        </w:r>
        <w:r w:rsidR="00970571">
          <w:rPr>
            <w:noProof/>
            <w:webHidden/>
          </w:rPr>
          <w:fldChar w:fldCharType="begin"/>
        </w:r>
        <w:r w:rsidR="00970571">
          <w:rPr>
            <w:noProof/>
            <w:webHidden/>
          </w:rPr>
          <w:instrText xml:space="preserve"> PAGEREF _Toc90140314 \h </w:instrText>
        </w:r>
        <w:r w:rsidR="00970571">
          <w:rPr>
            <w:noProof/>
            <w:webHidden/>
          </w:rPr>
        </w:r>
        <w:r w:rsidR="00970571">
          <w:rPr>
            <w:noProof/>
            <w:webHidden/>
          </w:rPr>
          <w:fldChar w:fldCharType="separate"/>
        </w:r>
        <w:r w:rsidR="00970571">
          <w:rPr>
            <w:noProof/>
            <w:webHidden/>
          </w:rPr>
          <w:t>19</w:t>
        </w:r>
        <w:r w:rsidR="00970571">
          <w:rPr>
            <w:noProof/>
            <w:webHidden/>
          </w:rPr>
          <w:fldChar w:fldCharType="end"/>
        </w:r>
      </w:hyperlink>
    </w:p>
    <w:p w14:paraId="73D18255" w14:textId="01971286"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15" w:history="1">
        <w:r w:rsidR="00970571" w:rsidRPr="00151829">
          <w:rPr>
            <w:rStyle w:val="Hyperlink"/>
            <w:noProof/>
          </w:rPr>
          <w:t>2.3.3</w:t>
        </w:r>
        <w:r w:rsidR="00970571">
          <w:rPr>
            <w:rFonts w:asciiTheme="minorHAnsi" w:eastAsiaTheme="minorEastAsia" w:hAnsiTheme="minorHAnsi" w:cstheme="minorBidi"/>
            <w:b w:val="0"/>
            <w:noProof/>
            <w:szCs w:val="22"/>
          </w:rPr>
          <w:tab/>
        </w:r>
        <w:r w:rsidR="00970571" w:rsidRPr="00151829">
          <w:rPr>
            <w:rStyle w:val="Hyperlink"/>
            <w:noProof/>
          </w:rPr>
          <w:t>Kontextkonditionierung</w:t>
        </w:r>
        <w:r w:rsidR="00970571">
          <w:rPr>
            <w:noProof/>
            <w:webHidden/>
          </w:rPr>
          <w:tab/>
        </w:r>
        <w:r w:rsidR="00970571">
          <w:rPr>
            <w:noProof/>
            <w:webHidden/>
          </w:rPr>
          <w:fldChar w:fldCharType="begin"/>
        </w:r>
        <w:r w:rsidR="00970571">
          <w:rPr>
            <w:noProof/>
            <w:webHidden/>
          </w:rPr>
          <w:instrText xml:space="preserve"> PAGEREF _Toc90140315 \h </w:instrText>
        </w:r>
        <w:r w:rsidR="00970571">
          <w:rPr>
            <w:noProof/>
            <w:webHidden/>
          </w:rPr>
        </w:r>
        <w:r w:rsidR="00970571">
          <w:rPr>
            <w:noProof/>
            <w:webHidden/>
          </w:rPr>
          <w:fldChar w:fldCharType="separate"/>
        </w:r>
        <w:r w:rsidR="00970571">
          <w:rPr>
            <w:noProof/>
            <w:webHidden/>
          </w:rPr>
          <w:t>19</w:t>
        </w:r>
        <w:r w:rsidR="00970571">
          <w:rPr>
            <w:noProof/>
            <w:webHidden/>
          </w:rPr>
          <w:fldChar w:fldCharType="end"/>
        </w:r>
      </w:hyperlink>
    </w:p>
    <w:p w14:paraId="4781D97C" w14:textId="0AE8BA03"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16" w:history="1">
        <w:r w:rsidR="00970571" w:rsidRPr="00151829">
          <w:rPr>
            <w:rStyle w:val="Hyperlink"/>
            <w:noProof/>
          </w:rPr>
          <w:t>2.3.4</w:t>
        </w:r>
        <w:r w:rsidR="00970571">
          <w:rPr>
            <w:rFonts w:asciiTheme="minorHAnsi" w:eastAsiaTheme="minorEastAsia" w:hAnsiTheme="minorHAnsi" w:cstheme="minorBidi"/>
            <w:b w:val="0"/>
            <w:noProof/>
            <w:szCs w:val="22"/>
          </w:rPr>
          <w:tab/>
        </w:r>
        <w:r w:rsidR="00970571" w:rsidRPr="00151829">
          <w:rPr>
            <w:rStyle w:val="Hyperlink"/>
            <w:noProof/>
          </w:rPr>
          <w:t>Konditionierung in Virtual Reality</w:t>
        </w:r>
        <w:r w:rsidR="00970571">
          <w:rPr>
            <w:noProof/>
            <w:webHidden/>
          </w:rPr>
          <w:tab/>
        </w:r>
        <w:r w:rsidR="00970571">
          <w:rPr>
            <w:noProof/>
            <w:webHidden/>
          </w:rPr>
          <w:fldChar w:fldCharType="begin"/>
        </w:r>
        <w:r w:rsidR="00970571">
          <w:rPr>
            <w:noProof/>
            <w:webHidden/>
          </w:rPr>
          <w:instrText xml:space="preserve"> PAGEREF _Toc90140316 \h </w:instrText>
        </w:r>
        <w:r w:rsidR="00970571">
          <w:rPr>
            <w:noProof/>
            <w:webHidden/>
          </w:rPr>
        </w:r>
        <w:r w:rsidR="00970571">
          <w:rPr>
            <w:noProof/>
            <w:webHidden/>
          </w:rPr>
          <w:fldChar w:fldCharType="separate"/>
        </w:r>
        <w:r w:rsidR="00970571">
          <w:rPr>
            <w:noProof/>
            <w:webHidden/>
          </w:rPr>
          <w:t>20</w:t>
        </w:r>
        <w:r w:rsidR="00970571">
          <w:rPr>
            <w:noProof/>
            <w:webHidden/>
          </w:rPr>
          <w:fldChar w:fldCharType="end"/>
        </w:r>
      </w:hyperlink>
    </w:p>
    <w:p w14:paraId="5B814562" w14:textId="28B1C7BE"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17" w:history="1">
        <w:r w:rsidR="00970571" w:rsidRPr="00151829">
          <w:rPr>
            <w:rStyle w:val="Hyperlink"/>
            <w:noProof/>
          </w:rPr>
          <w:t>2.4</w:t>
        </w:r>
        <w:r w:rsidR="00970571">
          <w:rPr>
            <w:rFonts w:asciiTheme="minorHAnsi" w:eastAsiaTheme="minorEastAsia" w:hAnsiTheme="minorHAnsi" w:cstheme="minorBidi"/>
            <w:b w:val="0"/>
            <w:noProof/>
            <w:szCs w:val="22"/>
          </w:rPr>
          <w:tab/>
        </w:r>
        <w:r w:rsidR="00970571" w:rsidRPr="00151829">
          <w:rPr>
            <w:rStyle w:val="Hyperlink"/>
            <w:noProof/>
          </w:rPr>
          <w:t>Unity 3D</w:t>
        </w:r>
        <w:r w:rsidR="00970571">
          <w:rPr>
            <w:noProof/>
            <w:webHidden/>
          </w:rPr>
          <w:tab/>
        </w:r>
        <w:r w:rsidR="00970571">
          <w:rPr>
            <w:noProof/>
            <w:webHidden/>
          </w:rPr>
          <w:fldChar w:fldCharType="begin"/>
        </w:r>
        <w:r w:rsidR="00970571">
          <w:rPr>
            <w:noProof/>
            <w:webHidden/>
          </w:rPr>
          <w:instrText xml:space="preserve"> PAGEREF _Toc90140317 \h </w:instrText>
        </w:r>
        <w:r w:rsidR="00970571">
          <w:rPr>
            <w:noProof/>
            <w:webHidden/>
          </w:rPr>
        </w:r>
        <w:r w:rsidR="00970571">
          <w:rPr>
            <w:noProof/>
            <w:webHidden/>
          </w:rPr>
          <w:fldChar w:fldCharType="separate"/>
        </w:r>
        <w:r w:rsidR="00970571">
          <w:rPr>
            <w:noProof/>
            <w:webHidden/>
          </w:rPr>
          <w:t>20</w:t>
        </w:r>
        <w:r w:rsidR="00970571">
          <w:rPr>
            <w:noProof/>
            <w:webHidden/>
          </w:rPr>
          <w:fldChar w:fldCharType="end"/>
        </w:r>
      </w:hyperlink>
    </w:p>
    <w:p w14:paraId="094FAA8E" w14:textId="5E6AABF6"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18" w:history="1">
        <w:r w:rsidR="00970571" w:rsidRPr="00151829">
          <w:rPr>
            <w:rStyle w:val="Hyperlink"/>
            <w:noProof/>
          </w:rPr>
          <w:t>2.5</w:t>
        </w:r>
        <w:r w:rsidR="00970571">
          <w:rPr>
            <w:rFonts w:asciiTheme="minorHAnsi" w:eastAsiaTheme="minorEastAsia" w:hAnsiTheme="minorHAnsi" w:cstheme="minorBidi"/>
            <w:b w:val="0"/>
            <w:noProof/>
            <w:szCs w:val="22"/>
          </w:rPr>
          <w:tab/>
        </w:r>
        <w:r w:rsidR="00970571" w:rsidRPr="00151829">
          <w:rPr>
            <w:rStyle w:val="Hyperlink"/>
            <w:noProof/>
          </w:rPr>
          <w:t>Oculus Quest</w:t>
        </w:r>
        <w:r w:rsidR="00970571">
          <w:rPr>
            <w:noProof/>
            <w:webHidden/>
          </w:rPr>
          <w:tab/>
        </w:r>
        <w:r w:rsidR="00970571">
          <w:rPr>
            <w:noProof/>
            <w:webHidden/>
          </w:rPr>
          <w:fldChar w:fldCharType="begin"/>
        </w:r>
        <w:r w:rsidR="00970571">
          <w:rPr>
            <w:noProof/>
            <w:webHidden/>
          </w:rPr>
          <w:instrText xml:space="preserve"> PAGEREF _Toc90140318 \h </w:instrText>
        </w:r>
        <w:r w:rsidR="00970571">
          <w:rPr>
            <w:noProof/>
            <w:webHidden/>
          </w:rPr>
        </w:r>
        <w:r w:rsidR="00970571">
          <w:rPr>
            <w:noProof/>
            <w:webHidden/>
          </w:rPr>
          <w:fldChar w:fldCharType="separate"/>
        </w:r>
        <w:r w:rsidR="00970571">
          <w:rPr>
            <w:noProof/>
            <w:webHidden/>
          </w:rPr>
          <w:t>22</w:t>
        </w:r>
        <w:r w:rsidR="00970571">
          <w:rPr>
            <w:noProof/>
            <w:webHidden/>
          </w:rPr>
          <w:fldChar w:fldCharType="end"/>
        </w:r>
      </w:hyperlink>
    </w:p>
    <w:p w14:paraId="504EB6EB" w14:textId="4DBBE629"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19" w:history="1">
        <w:r w:rsidR="00970571" w:rsidRPr="00151829">
          <w:rPr>
            <w:rStyle w:val="Hyperlink"/>
            <w:noProof/>
          </w:rPr>
          <w:t>2.6</w:t>
        </w:r>
        <w:r w:rsidR="00970571">
          <w:rPr>
            <w:rFonts w:asciiTheme="minorHAnsi" w:eastAsiaTheme="minorEastAsia" w:hAnsiTheme="minorHAnsi" w:cstheme="minorBidi"/>
            <w:b w:val="0"/>
            <w:noProof/>
            <w:szCs w:val="22"/>
          </w:rPr>
          <w:tab/>
        </w:r>
        <w:r w:rsidR="00970571" w:rsidRPr="00151829">
          <w:rPr>
            <w:rStyle w:val="Hyperlink"/>
            <w:noProof/>
          </w:rPr>
          <w:t>HTC Vive</w:t>
        </w:r>
        <w:r w:rsidR="00970571">
          <w:rPr>
            <w:noProof/>
            <w:webHidden/>
          </w:rPr>
          <w:tab/>
        </w:r>
        <w:r w:rsidR="00970571">
          <w:rPr>
            <w:noProof/>
            <w:webHidden/>
          </w:rPr>
          <w:fldChar w:fldCharType="begin"/>
        </w:r>
        <w:r w:rsidR="00970571">
          <w:rPr>
            <w:noProof/>
            <w:webHidden/>
          </w:rPr>
          <w:instrText xml:space="preserve"> PAGEREF _Toc90140319 \h </w:instrText>
        </w:r>
        <w:r w:rsidR="00970571">
          <w:rPr>
            <w:noProof/>
            <w:webHidden/>
          </w:rPr>
        </w:r>
        <w:r w:rsidR="00970571">
          <w:rPr>
            <w:noProof/>
            <w:webHidden/>
          </w:rPr>
          <w:fldChar w:fldCharType="separate"/>
        </w:r>
        <w:r w:rsidR="00970571">
          <w:rPr>
            <w:noProof/>
            <w:webHidden/>
          </w:rPr>
          <w:t>22</w:t>
        </w:r>
        <w:r w:rsidR="00970571">
          <w:rPr>
            <w:noProof/>
            <w:webHidden/>
          </w:rPr>
          <w:fldChar w:fldCharType="end"/>
        </w:r>
      </w:hyperlink>
    </w:p>
    <w:p w14:paraId="76CC2B16" w14:textId="3C06A715"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0" w:history="1">
        <w:r w:rsidR="00970571" w:rsidRPr="00151829">
          <w:rPr>
            <w:rStyle w:val="Hyperlink"/>
            <w:noProof/>
          </w:rPr>
          <w:t>2.6.1</w:t>
        </w:r>
        <w:r w:rsidR="00970571">
          <w:rPr>
            <w:rFonts w:asciiTheme="minorHAnsi" w:eastAsiaTheme="minorEastAsia" w:hAnsiTheme="minorHAnsi" w:cstheme="minorBidi"/>
            <w:b w:val="0"/>
            <w:noProof/>
            <w:szCs w:val="22"/>
          </w:rPr>
          <w:tab/>
        </w:r>
        <w:r w:rsidR="00970571" w:rsidRPr="00151829">
          <w:rPr>
            <w:rStyle w:val="Hyperlink"/>
            <w:noProof/>
          </w:rPr>
          <w:t>Display</w:t>
        </w:r>
        <w:r w:rsidR="00970571">
          <w:rPr>
            <w:noProof/>
            <w:webHidden/>
          </w:rPr>
          <w:tab/>
        </w:r>
        <w:r w:rsidR="00970571">
          <w:rPr>
            <w:noProof/>
            <w:webHidden/>
          </w:rPr>
          <w:fldChar w:fldCharType="begin"/>
        </w:r>
        <w:r w:rsidR="00970571">
          <w:rPr>
            <w:noProof/>
            <w:webHidden/>
          </w:rPr>
          <w:instrText xml:space="preserve"> PAGEREF _Toc90140320 \h </w:instrText>
        </w:r>
        <w:r w:rsidR="00970571">
          <w:rPr>
            <w:noProof/>
            <w:webHidden/>
          </w:rPr>
        </w:r>
        <w:r w:rsidR="00970571">
          <w:rPr>
            <w:noProof/>
            <w:webHidden/>
          </w:rPr>
          <w:fldChar w:fldCharType="separate"/>
        </w:r>
        <w:r w:rsidR="00970571">
          <w:rPr>
            <w:noProof/>
            <w:webHidden/>
          </w:rPr>
          <w:t>23</w:t>
        </w:r>
        <w:r w:rsidR="00970571">
          <w:rPr>
            <w:noProof/>
            <w:webHidden/>
          </w:rPr>
          <w:fldChar w:fldCharType="end"/>
        </w:r>
      </w:hyperlink>
    </w:p>
    <w:p w14:paraId="119DE368" w14:textId="266C0EFC"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1" w:history="1">
        <w:r w:rsidR="00970571" w:rsidRPr="00151829">
          <w:rPr>
            <w:rStyle w:val="Hyperlink"/>
            <w:noProof/>
          </w:rPr>
          <w:t>2.6.2</w:t>
        </w:r>
        <w:r w:rsidR="00970571">
          <w:rPr>
            <w:rFonts w:asciiTheme="minorHAnsi" w:eastAsiaTheme="minorEastAsia" w:hAnsiTheme="minorHAnsi" w:cstheme="minorBidi"/>
            <w:b w:val="0"/>
            <w:noProof/>
            <w:szCs w:val="22"/>
          </w:rPr>
          <w:tab/>
        </w:r>
        <w:r w:rsidR="00970571" w:rsidRPr="00151829">
          <w:rPr>
            <w:rStyle w:val="Hyperlink"/>
            <w:noProof/>
          </w:rPr>
          <w:t>Controller</w:t>
        </w:r>
        <w:r w:rsidR="00970571">
          <w:rPr>
            <w:noProof/>
            <w:webHidden/>
          </w:rPr>
          <w:tab/>
        </w:r>
        <w:r w:rsidR="00970571">
          <w:rPr>
            <w:noProof/>
            <w:webHidden/>
          </w:rPr>
          <w:fldChar w:fldCharType="begin"/>
        </w:r>
        <w:r w:rsidR="00970571">
          <w:rPr>
            <w:noProof/>
            <w:webHidden/>
          </w:rPr>
          <w:instrText xml:space="preserve"> PAGEREF _Toc90140321 \h </w:instrText>
        </w:r>
        <w:r w:rsidR="00970571">
          <w:rPr>
            <w:noProof/>
            <w:webHidden/>
          </w:rPr>
        </w:r>
        <w:r w:rsidR="00970571">
          <w:rPr>
            <w:noProof/>
            <w:webHidden/>
          </w:rPr>
          <w:fldChar w:fldCharType="separate"/>
        </w:r>
        <w:r w:rsidR="00970571">
          <w:rPr>
            <w:noProof/>
            <w:webHidden/>
          </w:rPr>
          <w:t>23</w:t>
        </w:r>
        <w:r w:rsidR="00970571">
          <w:rPr>
            <w:noProof/>
            <w:webHidden/>
          </w:rPr>
          <w:fldChar w:fldCharType="end"/>
        </w:r>
      </w:hyperlink>
    </w:p>
    <w:p w14:paraId="7129BC5C" w14:textId="60EAC764"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2" w:history="1">
        <w:r w:rsidR="00970571" w:rsidRPr="00151829">
          <w:rPr>
            <w:rStyle w:val="Hyperlink"/>
            <w:noProof/>
          </w:rPr>
          <w:t>2.6.3</w:t>
        </w:r>
        <w:r w:rsidR="00970571">
          <w:rPr>
            <w:rFonts w:asciiTheme="minorHAnsi" w:eastAsiaTheme="minorEastAsia" w:hAnsiTheme="minorHAnsi" w:cstheme="minorBidi"/>
            <w:b w:val="0"/>
            <w:noProof/>
            <w:szCs w:val="22"/>
          </w:rPr>
          <w:tab/>
        </w:r>
        <w:r w:rsidR="00970571" w:rsidRPr="00151829">
          <w:rPr>
            <w:rStyle w:val="Hyperlink"/>
            <w:noProof/>
          </w:rPr>
          <w:t>Tracking</w:t>
        </w:r>
        <w:r w:rsidR="00970571">
          <w:rPr>
            <w:noProof/>
            <w:webHidden/>
          </w:rPr>
          <w:tab/>
        </w:r>
        <w:r w:rsidR="00970571">
          <w:rPr>
            <w:noProof/>
            <w:webHidden/>
          </w:rPr>
          <w:fldChar w:fldCharType="begin"/>
        </w:r>
        <w:r w:rsidR="00970571">
          <w:rPr>
            <w:noProof/>
            <w:webHidden/>
          </w:rPr>
          <w:instrText xml:space="preserve"> PAGEREF _Toc90140322 \h </w:instrText>
        </w:r>
        <w:r w:rsidR="00970571">
          <w:rPr>
            <w:noProof/>
            <w:webHidden/>
          </w:rPr>
        </w:r>
        <w:r w:rsidR="00970571">
          <w:rPr>
            <w:noProof/>
            <w:webHidden/>
          </w:rPr>
          <w:fldChar w:fldCharType="separate"/>
        </w:r>
        <w:r w:rsidR="00970571">
          <w:rPr>
            <w:noProof/>
            <w:webHidden/>
          </w:rPr>
          <w:t>24</w:t>
        </w:r>
        <w:r w:rsidR="00970571">
          <w:rPr>
            <w:noProof/>
            <w:webHidden/>
          </w:rPr>
          <w:fldChar w:fldCharType="end"/>
        </w:r>
      </w:hyperlink>
    </w:p>
    <w:p w14:paraId="692BFC5F" w14:textId="16464EDD"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3" w:history="1">
        <w:r w:rsidR="00970571" w:rsidRPr="00151829">
          <w:rPr>
            <w:rStyle w:val="Hyperlink"/>
            <w:noProof/>
          </w:rPr>
          <w:t>2.6.4</w:t>
        </w:r>
        <w:r w:rsidR="00970571">
          <w:rPr>
            <w:rFonts w:asciiTheme="minorHAnsi" w:eastAsiaTheme="minorEastAsia" w:hAnsiTheme="minorHAnsi" w:cstheme="minorBidi"/>
            <w:b w:val="0"/>
            <w:noProof/>
            <w:szCs w:val="22"/>
          </w:rPr>
          <w:tab/>
        </w:r>
        <w:r w:rsidR="00970571" w:rsidRPr="00151829">
          <w:rPr>
            <w:rStyle w:val="Hyperlink"/>
            <w:noProof/>
          </w:rPr>
          <w:t>Vive WLAN Adapter</w:t>
        </w:r>
        <w:r w:rsidR="00970571">
          <w:rPr>
            <w:noProof/>
            <w:webHidden/>
          </w:rPr>
          <w:tab/>
        </w:r>
        <w:r w:rsidR="00970571">
          <w:rPr>
            <w:noProof/>
            <w:webHidden/>
          </w:rPr>
          <w:fldChar w:fldCharType="begin"/>
        </w:r>
        <w:r w:rsidR="00970571">
          <w:rPr>
            <w:noProof/>
            <w:webHidden/>
          </w:rPr>
          <w:instrText xml:space="preserve"> PAGEREF _Toc90140323 \h </w:instrText>
        </w:r>
        <w:r w:rsidR="00970571">
          <w:rPr>
            <w:noProof/>
            <w:webHidden/>
          </w:rPr>
        </w:r>
        <w:r w:rsidR="00970571">
          <w:rPr>
            <w:noProof/>
            <w:webHidden/>
          </w:rPr>
          <w:fldChar w:fldCharType="separate"/>
        </w:r>
        <w:r w:rsidR="00970571">
          <w:rPr>
            <w:noProof/>
            <w:webHidden/>
          </w:rPr>
          <w:t>24</w:t>
        </w:r>
        <w:r w:rsidR="00970571">
          <w:rPr>
            <w:noProof/>
            <w:webHidden/>
          </w:rPr>
          <w:fldChar w:fldCharType="end"/>
        </w:r>
      </w:hyperlink>
    </w:p>
    <w:p w14:paraId="577DB887" w14:textId="5FE3578C"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324" w:history="1">
        <w:r w:rsidR="00970571" w:rsidRPr="00151829">
          <w:rPr>
            <w:rStyle w:val="Hyperlink"/>
            <w:noProof/>
          </w:rPr>
          <w:t>3</w:t>
        </w:r>
        <w:r w:rsidR="00970571">
          <w:rPr>
            <w:rFonts w:asciiTheme="minorHAnsi" w:eastAsiaTheme="minorEastAsia" w:hAnsiTheme="minorHAnsi" w:cstheme="minorBidi"/>
            <w:b w:val="0"/>
            <w:noProof/>
            <w:szCs w:val="22"/>
          </w:rPr>
          <w:tab/>
        </w:r>
        <w:r w:rsidR="00970571" w:rsidRPr="00151829">
          <w:rPr>
            <w:rStyle w:val="Hyperlink"/>
            <w:noProof/>
          </w:rPr>
          <w:t>Umsetzung</w:t>
        </w:r>
        <w:r w:rsidR="00970571">
          <w:rPr>
            <w:noProof/>
            <w:webHidden/>
          </w:rPr>
          <w:tab/>
        </w:r>
        <w:r w:rsidR="00970571">
          <w:rPr>
            <w:noProof/>
            <w:webHidden/>
          </w:rPr>
          <w:fldChar w:fldCharType="begin"/>
        </w:r>
        <w:r w:rsidR="00970571">
          <w:rPr>
            <w:noProof/>
            <w:webHidden/>
          </w:rPr>
          <w:instrText xml:space="preserve"> PAGEREF _Toc90140324 \h </w:instrText>
        </w:r>
        <w:r w:rsidR="00970571">
          <w:rPr>
            <w:noProof/>
            <w:webHidden/>
          </w:rPr>
        </w:r>
        <w:r w:rsidR="00970571">
          <w:rPr>
            <w:noProof/>
            <w:webHidden/>
          </w:rPr>
          <w:fldChar w:fldCharType="separate"/>
        </w:r>
        <w:r w:rsidR="00970571">
          <w:rPr>
            <w:noProof/>
            <w:webHidden/>
          </w:rPr>
          <w:t>26</w:t>
        </w:r>
        <w:r w:rsidR="00970571">
          <w:rPr>
            <w:noProof/>
            <w:webHidden/>
          </w:rPr>
          <w:fldChar w:fldCharType="end"/>
        </w:r>
      </w:hyperlink>
    </w:p>
    <w:p w14:paraId="0D1D0217" w14:textId="3BFC8951"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25" w:history="1">
        <w:r w:rsidR="00970571" w:rsidRPr="00151829">
          <w:rPr>
            <w:rStyle w:val="Hyperlink"/>
            <w:noProof/>
          </w:rPr>
          <w:t>3.1</w:t>
        </w:r>
        <w:r w:rsidR="00970571">
          <w:rPr>
            <w:rFonts w:asciiTheme="minorHAnsi" w:eastAsiaTheme="minorEastAsia" w:hAnsiTheme="minorHAnsi" w:cstheme="minorBidi"/>
            <w:b w:val="0"/>
            <w:noProof/>
            <w:szCs w:val="22"/>
          </w:rPr>
          <w:tab/>
        </w:r>
        <w:r w:rsidR="00970571" w:rsidRPr="00151829">
          <w:rPr>
            <w:rStyle w:val="Hyperlink"/>
            <w:noProof/>
          </w:rPr>
          <w:t>Einbindung der Oculus Quest</w:t>
        </w:r>
        <w:r w:rsidR="00970571">
          <w:rPr>
            <w:noProof/>
            <w:webHidden/>
          </w:rPr>
          <w:tab/>
        </w:r>
        <w:r w:rsidR="00970571">
          <w:rPr>
            <w:noProof/>
            <w:webHidden/>
          </w:rPr>
          <w:fldChar w:fldCharType="begin"/>
        </w:r>
        <w:r w:rsidR="00970571">
          <w:rPr>
            <w:noProof/>
            <w:webHidden/>
          </w:rPr>
          <w:instrText xml:space="preserve"> PAGEREF _Toc90140325 \h </w:instrText>
        </w:r>
        <w:r w:rsidR="00970571">
          <w:rPr>
            <w:noProof/>
            <w:webHidden/>
          </w:rPr>
        </w:r>
        <w:r w:rsidR="00970571">
          <w:rPr>
            <w:noProof/>
            <w:webHidden/>
          </w:rPr>
          <w:fldChar w:fldCharType="separate"/>
        </w:r>
        <w:r w:rsidR="00970571">
          <w:rPr>
            <w:noProof/>
            <w:webHidden/>
          </w:rPr>
          <w:t>26</w:t>
        </w:r>
        <w:r w:rsidR="00970571">
          <w:rPr>
            <w:noProof/>
            <w:webHidden/>
          </w:rPr>
          <w:fldChar w:fldCharType="end"/>
        </w:r>
      </w:hyperlink>
    </w:p>
    <w:p w14:paraId="2CE5E72D" w14:textId="462C8CF8"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6" w:history="1">
        <w:r w:rsidR="00970571" w:rsidRPr="00151829">
          <w:rPr>
            <w:rStyle w:val="Hyperlink"/>
            <w:noProof/>
          </w:rPr>
          <w:t>3.1.1</w:t>
        </w:r>
        <w:r w:rsidR="00970571">
          <w:rPr>
            <w:rFonts w:asciiTheme="minorHAnsi" w:eastAsiaTheme="minorEastAsia" w:hAnsiTheme="minorHAnsi" w:cstheme="minorBidi"/>
            <w:b w:val="0"/>
            <w:noProof/>
            <w:szCs w:val="22"/>
          </w:rPr>
          <w:tab/>
        </w:r>
        <w:r w:rsidR="00970571" w:rsidRPr="00151829">
          <w:rPr>
            <w:rStyle w:val="Hyperlink"/>
            <w:noProof/>
          </w:rPr>
          <w:t>Schnittstelle zwischen PC und Oculus Quest</w:t>
        </w:r>
        <w:r w:rsidR="00970571">
          <w:rPr>
            <w:noProof/>
            <w:webHidden/>
          </w:rPr>
          <w:tab/>
        </w:r>
        <w:r w:rsidR="00970571">
          <w:rPr>
            <w:noProof/>
            <w:webHidden/>
          </w:rPr>
          <w:fldChar w:fldCharType="begin"/>
        </w:r>
        <w:r w:rsidR="00970571">
          <w:rPr>
            <w:noProof/>
            <w:webHidden/>
          </w:rPr>
          <w:instrText xml:space="preserve"> PAGEREF _Toc90140326 \h </w:instrText>
        </w:r>
        <w:r w:rsidR="00970571">
          <w:rPr>
            <w:noProof/>
            <w:webHidden/>
          </w:rPr>
        </w:r>
        <w:r w:rsidR="00970571">
          <w:rPr>
            <w:noProof/>
            <w:webHidden/>
          </w:rPr>
          <w:fldChar w:fldCharType="separate"/>
        </w:r>
        <w:r w:rsidR="00970571">
          <w:rPr>
            <w:noProof/>
            <w:webHidden/>
          </w:rPr>
          <w:t>26</w:t>
        </w:r>
        <w:r w:rsidR="00970571">
          <w:rPr>
            <w:noProof/>
            <w:webHidden/>
          </w:rPr>
          <w:fldChar w:fldCharType="end"/>
        </w:r>
      </w:hyperlink>
    </w:p>
    <w:p w14:paraId="0AE27361" w14:textId="7C9997D4"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7" w:history="1">
        <w:r w:rsidR="00970571" w:rsidRPr="00151829">
          <w:rPr>
            <w:rStyle w:val="Hyperlink"/>
            <w:noProof/>
          </w:rPr>
          <w:t>3.1.2</w:t>
        </w:r>
        <w:r w:rsidR="00970571">
          <w:rPr>
            <w:rFonts w:asciiTheme="minorHAnsi" w:eastAsiaTheme="minorEastAsia" w:hAnsiTheme="minorHAnsi" w:cstheme="minorBidi"/>
            <w:b w:val="0"/>
            <w:noProof/>
            <w:szCs w:val="22"/>
          </w:rPr>
          <w:tab/>
        </w:r>
        <w:r w:rsidR="00970571" w:rsidRPr="00151829">
          <w:rPr>
            <w:rStyle w:val="Hyperlink"/>
            <w:noProof/>
          </w:rPr>
          <w:t>Einbindung in Unity</w:t>
        </w:r>
        <w:r w:rsidR="00970571">
          <w:rPr>
            <w:noProof/>
            <w:webHidden/>
          </w:rPr>
          <w:tab/>
        </w:r>
        <w:r w:rsidR="00970571">
          <w:rPr>
            <w:noProof/>
            <w:webHidden/>
          </w:rPr>
          <w:fldChar w:fldCharType="begin"/>
        </w:r>
        <w:r w:rsidR="00970571">
          <w:rPr>
            <w:noProof/>
            <w:webHidden/>
          </w:rPr>
          <w:instrText xml:space="preserve"> PAGEREF _Toc90140327 \h </w:instrText>
        </w:r>
        <w:r w:rsidR="00970571">
          <w:rPr>
            <w:noProof/>
            <w:webHidden/>
          </w:rPr>
        </w:r>
        <w:r w:rsidR="00970571">
          <w:rPr>
            <w:noProof/>
            <w:webHidden/>
          </w:rPr>
          <w:fldChar w:fldCharType="separate"/>
        </w:r>
        <w:r w:rsidR="00970571">
          <w:rPr>
            <w:noProof/>
            <w:webHidden/>
          </w:rPr>
          <w:t>27</w:t>
        </w:r>
        <w:r w:rsidR="00970571">
          <w:rPr>
            <w:noProof/>
            <w:webHidden/>
          </w:rPr>
          <w:fldChar w:fldCharType="end"/>
        </w:r>
      </w:hyperlink>
    </w:p>
    <w:p w14:paraId="2C711566" w14:textId="096D29D1"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28" w:history="1">
        <w:r w:rsidR="00970571" w:rsidRPr="00151829">
          <w:rPr>
            <w:rStyle w:val="Hyperlink"/>
            <w:noProof/>
          </w:rPr>
          <w:t>3.1.3</w:t>
        </w:r>
        <w:r w:rsidR="00970571">
          <w:rPr>
            <w:rFonts w:asciiTheme="minorHAnsi" w:eastAsiaTheme="minorEastAsia" w:hAnsiTheme="minorHAnsi" w:cstheme="minorBidi"/>
            <w:b w:val="0"/>
            <w:noProof/>
            <w:szCs w:val="22"/>
          </w:rPr>
          <w:tab/>
        </w:r>
        <w:r w:rsidR="00970571" w:rsidRPr="00151829">
          <w:rPr>
            <w:rStyle w:val="Hyperlink"/>
            <w:noProof/>
          </w:rPr>
          <w:t>Ausführung der Anwendung</w:t>
        </w:r>
        <w:r w:rsidR="00970571">
          <w:rPr>
            <w:noProof/>
            <w:webHidden/>
          </w:rPr>
          <w:tab/>
        </w:r>
        <w:r w:rsidR="00970571">
          <w:rPr>
            <w:noProof/>
            <w:webHidden/>
          </w:rPr>
          <w:fldChar w:fldCharType="begin"/>
        </w:r>
        <w:r w:rsidR="00970571">
          <w:rPr>
            <w:noProof/>
            <w:webHidden/>
          </w:rPr>
          <w:instrText xml:space="preserve"> PAGEREF _Toc90140328 \h </w:instrText>
        </w:r>
        <w:r w:rsidR="00970571">
          <w:rPr>
            <w:noProof/>
            <w:webHidden/>
          </w:rPr>
        </w:r>
        <w:r w:rsidR="00970571">
          <w:rPr>
            <w:noProof/>
            <w:webHidden/>
          </w:rPr>
          <w:fldChar w:fldCharType="separate"/>
        </w:r>
        <w:r w:rsidR="00970571">
          <w:rPr>
            <w:noProof/>
            <w:webHidden/>
          </w:rPr>
          <w:t>28</w:t>
        </w:r>
        <w:r w:rsidR="00970571">
          <w:rPr>
            <w:noProof/>
            <w:webHidden/>
          </w:rPr>
          <w:fldChar w:fldCharType="end"/>
        </w:r>
      </w:hyperlink>
    </w:p>
    <w:p w14:paraId="094EB6A3" w14:textId="6B3D1D0C"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29" w:history="1">
        <w:r w:rsidR="00970571" w:rsidRPr="00151829">
          <w:rPr>
            <w:rStyle w:val="Hyperlink"/>
            <w:noProof/>
          </w:rPr>
          <w:t>3.2</w:t>
        </w:r>
        <w:r w:rsidR="00970571">
          <w:rPr>
            <w:rFonts w:asciiTheme="minorHAnsi" w:eastAsiaTheme="minorEastAsia" w:hAnsiTheme="minorHAnsi" w:cstheme="minorBidi"/>
            <w:b w:val="0"/>
            <w:noProof/>
            <w:szCs w:val="22"/>
          </w:rPr>
          <w:tab/>
        </w:r>
        <w:r w:rsidR="00970571" w:rsidRPr="00151829">
          <w:rPr>
            <w:rStyle w:val="Hyperlink"/>
            <w:noProof/>
          </w:rPr>
          <w:t>Einbinden der HTC Vive</w:t>
        </w:r>
        <w:r w:rsidR="00970571">
          <w:rPr>
            <w:noProof/>
            <w:webHidden/>
          </w:rPr>
          <w:tab/>
        </w:r>
        <w:r w:rsidR="00970571">
          <w:rPr>
            <w:noProof/>
            <w:webHidden/>
          </w:rPr>
          <w:fldChar w:fldCharType="begin"/>
        </w:r>
        <w:r w:rsidR="00970571">
          <w:rPr>
            <w:noProof/>
            <w:webHidden/>
          </w:rPr>
          <w:instrText xml:space="preserve"> PAGEREF _Toc90140329 \h </w:instrText>
        </w:r>
        <w:r w:rsidR="00970571">
          <w:rPr>
            <w:noProof/>
            <w:webHidden/>
          </w:rPr>
        </w:r>
        <w:r w:rsidR="00970571">
          <w:rPr>
            <w:noProof/>
            <w:webHidden/>
          </w:rPr>
          <w:fldChar w:fldCharType="separate"/>
        </w:r>
        <w:r w:rsidR="00970571">
          <w:rPr>
            <w:noProof/>
            <w:webHidden/>
          </w:rPr>
          <w:t>28</w:t>
        </w:r>
        <w:r w:rsidR="00970571">
          <w:rPr>
            <w:noProof/>
            <w:webHidden/>
          </w:rPr>
          <w:fldChar w:fldCharType="end"/>
        </w:r>
      </w:hyperlink>
    </w:p>
    <w:p w14:paraId="2BC130C1" w14:textId="2B364B52"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30" w:history="1">
        <w:r w:rsidR="00970571" w:rsidRPr="00151829">
          <w:rPr>
            <w:rStyle w:val="Hyperlink"/>
            <w:noProof/>
          </w:rPr>
          <w:t>3.2.1</w:t>
        </w:r>
        <w:r w:rsidR="00970571">
          <w:rPr>
            <w:rFonts w:asciiTheme="minorHAnsi" w:eastAsiaTheme="minorEastAsia" w:hAnsiTheme="minorHAnsi" w:cstheme="minorBidi"/>
            <w:b w:val="0"/>
            <w:noProof/>
            <w:szCs w:val="22"/>
          </w:rPr>
          <w:tab/>
        </w:r>
        <w:r w:rsidR="00970571" w:rsidRPr="00151829">
          <w:rPr>
            <w:rStyle w:val="Hyperlink"/>
            <w:noProof/>
          </w:rPr>
          <w:t>Schnittstelle zwischen PC und SteamVR</w:t>
        </w:r>
        <w:r w:rsidR="00970571">
          <w:rPr>
            <w:noProof/>
            <w:webHidden/>
          </w:rPr>
          <w:tab/>
        </w:r>
        <w:r w:rsidR="00970571">
          <w:rPr>
            <w:noProof/>
            <w:webHidden/>
          </w:rPr>
          <w:fldChar w:fldCharType="begin"/>
        </w:r>
        <w:r w:rsidR="00970571">
          <w:rPr>
            <w:noProof/>
            <w:webHidden/>
          </w:rPr>
          <w:instrText xml:space="preserve"> PAGEREF _Toc90140330 \h </w:instrText>
        </w:r>
        <w:r w:rsidR="00970571">
          <w:rPr>
            <w:noProof/>
            <w:webHidden/>
          </w:rPr>
        </w:r>
        <w:r w:rsidR="00970571">
          <w:rPr>
            <w:noProof/>
            <w:webHidden/>
          </w:rPr>
          <w:fldChar w:fldCharType="separate"/>
        </w:r>
        <w:r w:rsidR="00970571">
          <w:rPr>
            <w:noProof/>
            <w:webHidden/>
          </w:rPr>
          <w:t>28</w:t>
        </w:r>
        <w:r w:rsidR="00970571">
          <w:rPr>
            <w:noProof/>
            <w:webHidden/>
          </w:rPr>
          <w:fldChar w:fldCharType="end"/>
        </w:r>
      </w:hyperlink>
    </w:p>
    <w:p w14:paraId="2D783607" w14:textId="7851DB74"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31" w:history="1">
        <w:r w:rsidR="00970571" w:rsidRPr="00151829">
          <w:rPr>
            <w:rStyle w:val="Hyperlink"/>
            <w:noProof/>
          </w:rPr>
          <w:t>3.2.2</w:t>
        </w:r>
        <w:r w:rsidR="00970571">
          <w:rPr>
            <w:rFonts w:asciiTheme="minorHAnsi" w:eastAsiaTheme="minorEastAsia" w:hAnsiTheme="minorHAnsi" w:cstheme="minorBidi"/>
            <w:b w:val="0"/>
            <w:noProof/>
            <w:szCs w:val="22"/>
          </w:rPr>
          <w:tab/>
        </w:r>
        <w:r w:rsidR="00970571" w:rsidRPr="00151829">
          <w:rPr>
            <w:rStyle w:val="Hyperlink"/>
            <w:noProof/>
          </w:rPr>
          <w:t>Einbindung in Unity</w:t>
        </w:r>
        <w:r w:rsidR="00970571">
          <w:rPr>
            <w:noProof/>
            <w:webHidden/>
          </w:rPr>
          <w:tab/>
        </w:r>
        <w:r w:rsidR="00970571">
          <w:rPr>
            <w:noProof/>
            <w:webHidden/>
          </w:rPr>
          <w:fldChar w:fldCharType="begin"/>
        </w:r>
        <w:r w:rsidR="00970571">
          <w:rPr>
            <w:noProof/>
            <w:webHidden/>
          </w:rPr>
          <w:instrText xml:space="preserve"> PAGEREF _Toc90140331 \h </w:instrText>
        </w:r>
        <w:r w:rsidR="00970571">
          <w:rPr>
            <w:noProof/>
            <w:webHidden/>
          </w:rPr>
        </w:r>
        <w:r w:rsidR="00970571">
          <w:rPr>
            <w:noProof/>
            <w:webHidden/>
          </w:rPr>
          <w:fldChar w:fldCharType="separate"/>
        </w:r>
        <w:r w:rsidR="00970571">
          <w:rPr>
            <w:noProof/>
            <w:webHidden/>
          </w:rPr>
          <w:t>29</w:t>
        </w:r>
        <w:r w:rsidR="00970571">
          <w:rPr>
            <w:noProof/>
            <w:webHidden/>
          </w:rPr>
          <w:fldChar w:fldCharType="end"/>
        </w:r>
      </w:hyperlink>
    </w:p>
    <w:p w14:paraId="77BD832E" w14:textId="3A1F528F"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32" w:history="1">
        <w:r w:rsidR="00970571" w:rsidRPr="00151829">
          <w:rPr>
            <w:rStyle w:val="Hyperlink"/>
            <w:noProof/>
          </w:rPr>
          <w:t>3.3</w:t>
        </w:r>
        <w:r w:rsidR="00970571">
          <w:rPr>
            <w:rFonts w:asciiTheme="minorHAnsi" w:eastAsiaTheme="minorEastAsia" w:hAnsiTheme="minorHAnsi" w:cstheme="minorBidi"/>
            <w:b w:val="0"/>
            <w:noProof/>
            <w:szCs w:val="22"/>
          </w:rPr>
          <w:tab/>
        </w:r>
        <w:r w:rsidR="00970571" w:rsidRPr="00151829">
          <w:rPr>
            <w:rStyle w:val="Hyperlink"/>
            <w:noProof/>
          </w:rPr>
          <w:t>Implementierung des Weges</w:t>
        </w:r>
        <w:r w:rsidR="00970571">
          <w:rPr>
            <w:noProof/>
            <w:webHidden/>
          </w:rPr>
          <w:tab/>
        </w:r>
        <w:r w:rsidR="00970571">
          <w:rPr>
            <w:noProof/>
            <w:webHidden/>
          </w:rPr>
          <w:fldChar w:fldCharType="begin"/>
        </w:r>
        <w:r w:rsidR="00970571">
          <w:rPr>
            <w:noProof/>
            <w:webHidden/>
          </w:rPr>
          <w:instrText xml:space="preserve"> PAGEREF _Toc90140332 \h </w:instrText>
        </w:r>
        <w:r w:rsidR="00970571">
          <w:rPr>
            <w:noProof/>
            <w:webHidden/>
          </w:rPr>
        </w:r>
        <w:r w:rsidR="00970571">
          <w:rPr>
            <w:noProof/>
            <w:webHidden/>
          </w:rPr>
          <w:fldChar w:fldCharType="separate"/>
        </w:r>
        <w:r w:rsidR="00970571">
          <w:rPr>
            <w:noProof/>
            <w:webHidden/>
          </w:rPr>
          <w:t>30</w:t>
        </w:r>
        <w:r w:rsidR="00970571">
          <w:rPr>
            <w:noProof/>
            <w:webHidden/>
          </w:rPr>
          <w:fldChar w:fldCharType="end"/>
        </w:r>
      </w:hyperlink>
    </w:p>
    <w:p w14:paraId="3C5E7758" w14:textId="729AA84E"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33" w:history="1">
        <w:r w:rsidR="00970571" w:rsidRPr="00151829">
          <w:rPr>
            <w:rStyle w:val="Hyperlink"/>
            <w:noProof/>
          </w:rPr>
          <w:t>3.4</w:t>
        </w:r>
        <w:r w:rsidR="00970571">
          <w:rPr>
            <w:rFonts w:asciiTheme="minorHAnsi" w:eastAsiaTheme="minorEastAsia" w:hAnsiTheme="minorHAnsi" w:cstheme="minorBidi"/>
            <w:b w:val="0"/>
            <w:noProof/>
            <w:szCs w:val="22"/>
          </w:rPr>
          <w:tab/>
        </w:r>
        <w:r w:rsidR="00970571" w:rsidRPr="00151829">
          <w:rPr>
            <w:rStyle w:val="Hyperlink"/>
            <w:noProof/>
          </w:rPr>
          <w:t>Implementierung der Wegerkennung</w:t>
        </w:r>
        <w:r w:rsidR="00970571">
          <w:rPr>
            <w:noProof/>
            <w:webHidden/>
          </w:rPr>
          <w:tab/>
        </w:r>
        <w:r w:rsidR="00970571">
          <w:rPr>
            <w:noProof/>
            <w:webHidden/>
          </w:rPr>
          <w:fldChar w:fldCharType="begin"/>
        </w:r>
        <w:r w:rsidR="00970571">
          <w:rPr>
            <w:noProof/>
            <w:webHidden/>
          </w:rPr>
          <w:instrText xml:space="preserve"> PAGEREF _Toc90140333 \h </w:instrText>
        </w:r>
        <w:r w:rsidR="00970571">
          <w:rPr>
            <w:noProof/>
            <w:webHidden/>
          </w:rPr>
        </w:r>
        <w:r w:rsidR="00970571">
          <w:rPr>
            <w:noProof/>
            <w:webHidden/>
          </w:rPr>
          <w:fldChar w:fldCharType="separate"/>
        </w:r>
        <w:r w:rsidR="00970571">
          <w:rPr>
            <w:noProof/>
            <w:webHidden/>
          </w:rPr>
          <w:t>31</w:t>
        </w:r>
        <w:r w:rsidR="00970571">
          <w:rPr>
            <w:noProof/>
            <w:webHidden/>
          </w:rPr>
          <w:fldChar w:fldCharType="end"/>
        </w:r>
      </w:hyperlink>
    </w:p>
    <w:p w14:paraId="0F1539B9" w14:textId="36C5E8EC"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34" w:history="1">
        <w:r w:rsidR="00970571" w:rsidRPr="00151829">
          <w:rPr>
            <w:rStyle w:val="Hyperlink"/>
            <w:noProof/>
          </w:rPr>
          <w:t>3.5</w:t>
        </w:r>
        <w:r w:rsidR="00970571">
          <w:rPr>
            <w:rFonts w:asciiTheme="minorHAnsi" w:eastAsiaTheme="minorEastAsia" w:hAnsiTheme="minorHAnsi" w:cstheme="minorBidi"/>
            <w:b w:val="0"/>
            <w:noProof/>
            <w:szCs w:val="22"/>
          </w:rPr>
          <w:tab/>
        </w:r>
        <w:r w:rsidR="00970571" w:rsidRPr="00151829">
          <w:rPr>
            <w:rStyle w:val="Hyperlink"/>
            <w:noProof/>
          </w:rPr>
          <w:t>Hindernisse</w:t>
        </w:r>
        <w:r w:rsidR="00970571">
          <w:rPr>
            <w:noProof/>
            <w:webHidden/>
          </w:rPr>
          <w:tab/>
        </w:r>
        <w:r w:rsidR="00970571">
          <w:rPr>
            <w:noProof/>
            <w:webHidden/>
          </w:rPr>
          <w:fldChar w:fldCharType="begin"/>
        </w:r>
        <w:r w:rsidR="00970571">
          <w:rPr>
            <w:noProof/>
            <w:webHidden/>
          </w:rPr>
          <w:instrText xml:space="preserve"> PAGEREF _Toc90140334 \h </w:instrText>
        </w:r>
        <w:r w:rsidR="00970571">
          <w:rPr>
            <w:noProof/>
            <w:webHidden/>
          </w:rPr>
        </w:r>
        <w:r w:rsidR="00970571">
          <w:rPr>
            <w:noProof/>
            <w:webHidden/>
          </w:rPr>
          <w:fldChar w:fldCharType="separate"/>
        </w:r>
        <w:r w:rsidR="00970571">
          <w:rPr>
            <w:noProof/>
            <w:webHidden/>
          </w:rPr>
          <w:t>33</w:t>
        </w:r>
        <w:r w:rsidR="00970571">
          <w:rPr>
            <w:noProof/>
            <w:webHidden/>
          </w:rPr>
          <w:fldChar w:fldCharType="end"/>
        </w:r>
      </w:hyperlink>
    </w:p>
    <w:p w14:paraId="3C541E03" w14:textId="55C22D47"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35" w:history="1">
        <w:r w:rsidR="00970571" w:rsidRPr="00151829">
          <w:rPr>
            <w:rStyle w:val="Hyperlink"/>
            <w:noProof/>
          </w:rPr>
          <w:t>3.6</w:t>
        </w:r>
        <w:r w:rsidR="00970571">
          <w:rPr>
            <w:rFonts w:asciiTheme="minorHAnsi" w:eastAsiaTheme="minorEastAsia" w:hAnsiTheme="minorHAnsi" w:cstheme="minorBidi"/>
            <w:b w:val="0"/>
            <w:noProof/>
            <w:szCs w:val="22"/>
          </w:rPr>
          <w:tab/>
        </w:r>
        <w:r w:rsidR="00970571" w:rsidRPr="00151829">
          <w:rPr>
            <w:rStyle w:val="Hyperlink"/>
            <w:noProof/>
          </w:rPr>
          <w:t>Hintergrundgeräusche</w:t>
        </w:r>
        <w:r w:rsidR="00970571">
          <w:rPr>
            <w:noProof/>
            <w:webHidden/>
          </w:rPr>
          <w:tab/>
        </w:r>
        <w:r w:rsidR="00970571">
          <w:rPr>
            <w:noProof/>
            <w:webHidden/>
          </w:rPr>
          <w:fldChar w:fldCharType="begin"/>
        </w:r>
        <w:r w:rsidR="00970571">
          <w:rPr>
            <w:noProof/>
            <w:webHidden/>
          </w:rPr>
          <w:instrText xml:space="preserve"> PAGEREF _Toc90140335 \h </w:instrText>
        </w:r>
        <w:r w:rsidR="00970571">
          <w:rPr>
            <w:noProof/>
            <w:webHidden/>
          </w:rPr>
        </w:r>
        <w:r w:rsidR="00970571">
          <w:rPr>
            <w:noProof/>
            <w:webHidden/>
          </w:rPr>
          <w:fldChar w:fldCharType="separate"/>
        </w:r>
        <w:r w:rsidR="00970571">
          <w:rPr>
            <w:noProof/>
            <w:webHidden/>
          </w:rPr>
          <w:t>34</w:t>
        </w:r>
        <w:r w:rsidR="00970571">
          <w:rPr>
            <w:noProof/>
            <w:webHidden/>
          </w:rPr>
          <w:fldChar w:fldCharType="end"/>
        </w:r>
      </w:hyperlink>
    </w:p>
    <w:p w14:paraId="02102E96" w14:textId="030B58B6"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36" w:history="1">
        <w:r w:rsidR="00970571" w:rsidRPr="00151829">
          <w:rPr>
            <w:rStyle w:val="Hyperlink"/>
            <w:noProof/>
          </w:rPr>
          <w:t>3.7</w:t>
        </w:r>
        <w:r w:rsidR="00970571">
          <w:rPr>
            <w:rFonts w:asciiTheme="minorHAnsi" w:eastAsiaTheme="minorEastAsia" w:hAnsiTheme="minorHAnsi" w:cstheme="minorBidi"/>
            <w:b w:val="0"/>
            <w:noProof/>
            <w:szCs w:val="22"/>
          </w:rPr>
          <w:tab/>
        </w:r>
        <w:r w:rsidR="00970571" w:rsidRPr="00151829">
          <w:rPr>
            <w:rStyle w:val="Hyperlink"/>
            <w:noProof/>
          </w:rPr>
          <w:t>Entwicklung des Malus</w:t>
        </w:r>
        <w:r w:rsidR="00970571">
          <w:rPr>
            <w:noProof/>
            <w:webHidden/>
          </w:rPr>
          <w:tab/>
        </w:r>
        <w:r w:rsidR="00970571">
          <w:rPr>
            <w:noProof/>
            <w:webHidden/>
          </w:rPr>
          <w:fldChar w:fldCharType="begin"/>
        </w:r>
        <w:r w:rsidR="00970571">
          <w:rPr>
            <w:noProof/>
            <w:webHidden/>
          </w:rPr>
          <w:instrText xml:space="preserve"> PAGEREF _Toc90140336 \h </w:instrText>
        </w:r>
        <w:r w:rsidR="00970571">
          <w:rPr>
            <w:noProof/>
            <w:webHidden/>
          </w:rPr>
        </w:r>
        <w:r w:rsidR="00970571">
          <w:rPr>
            <w:noProof/>
            <w:webHidden/>
          </w:rPr>
          <w:fldChar w:fldCharType="separate"/>
        </w:r>
        <w:r w:rsidR="00970571">
          <w:rPr>
            <w:noProof/>
            <w:webHidden/>
          </w:rPr>
          <w:t>34</w:t>
        </w:r>
        <w:r w:rsidR="00970571">
          <w:rPr>
            <w:noProof/>
            <w:webHidden/>
          </w:rPr>
          <w:fldChar w:fldCharType="end"/>
        </w:r>
      </w:hyperlink>
    </w:p>
    <w:p w14:paraId="41D7EDA2" w14:textId="2E5E1133"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37" w:history="1">
        <w:r w:rsidR="00970571" w:rsidRPr="00151829">
          <w:rPr>
            <w:rStyle w:val="Hyperlink"/>
            <w:noProof/>
          </w:rPr>
          <w:t>3.7.1</w:t>
        </w:r>
        <w:r w:rsidR="00970571">
          <w:rPr>
            <w:rFonts w:asciiTheme="minorHAnsi" w:eastAsiaTheme="minorEastAsia" w:hAnsiTheme="minorHAnsi" w:cstheme="minorBidi"/>
            <w:b w:val="0"/>
            <w:noProof/>
            <w:szCs w:val="22"/>
          </w:rPr>
          <w:tab/>
        </w:r>
        <w:r w:rsidR="00970571" w:rsidRPr="00151829">
          <w:rPr>
            <w:rStyle w:val="Hyperlink"/>
            <w:noProof/>
          </w:rPr>
          <w:t>Erstellen des Canvas</w:t>
        </w:r>
        <w:r w:rsidR="00970571">
          <w:rPr>
            <w:noProof/>
            <w:webHidden/>
          </w:rPr>
          <w:tab/>
        </w:r>
        <w:r w:rsidR="00970571">
          <w:rPr>
            <w:noProof/>
            <w:webHidden/>
          </w:rPr>
          <w:fldChar w:fldCharType="begin"/>
        </w:r>
        <w:r w:rsidR="00970571">
          <w:rPr>
            <w:noProof/>
            <w:webHidden/>
          </w:rPr>
          <w:instrText xml:space="preserve"> PAGEREF _Toc90140337 \h </w:instrText>
        </w:r>
        <w:r w:rsidR="00970571">
          <w:rPr>
            <w:noProof/>
            <w:webHidden/>
          </w:rPr>
        </w:r>
        <w:r w:rsidR="00970571">
          <w:rPr>
            <w:noProof/>
            <w:webHidden/>
          </w:rPr>
          <w:fldChar w:fldCharType="separate"/>
        </w:r>
        <w:r w:rsidR="00970571">
          <w:rPr>
            <w:noProof/>
            <w:webHidden/>
          </w:rPr>
          <w:t>35</w:t>
        </w:r>
        <w:r w:rsidR="00970571">
          <w:rPr>
            <w:noProof/>
            <w:webHidden/>
          </w:rPr>
          <w:fldChar w:fldCharType="end"/>
        </w:r>
      </w:hyperlink>
    </w:p>
    <w:p w14:paraId="13C44217" w14:textId="78496341"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38" w:history="1">
        <w:r w:rsidR="00970571" w:rsidRPr="00151829">
          <w:rPr>
            <w:rStyle w:val="Hyperlink"/>
            <w:noProof/>
          </w:rPr>
          <w:t>3.7.2</w:t>
        </w:r>
        <w:r w:rsidR="00970571">
          <w:rPr>
            <w:rFonts w:asciiTheme="minorHAnsi" w:eastAsiaTheme="minorEastAsia" w:hAnsiTheme="minorHAnsi" w:cstheme="minorBidi"/>
            <w:b w:val="0"/>
            <w:noProof/>
            <w:szCs w:val="22"/>
          </w:rPr>
          <w:tab/>
        </w:r>
        <w:r w:rsidR="00970571" w:rsidRPr="00151829">
          <w:rPr>
            <w:rStyle w:val="Hyperlink"/>
            <w:noProof/>
          </w:rPr>
          <w:t>Erstellen der Animation</w:t>
        </w:r>
        <w:r w:rsidR="00970571">
          <w:rPr>
            <w:noProof/>
            <w:webHidden/>
          </w:rPr>
          <w:tab/>
        </w:r>
        <w:r w:rsidR="00970571">
          <w:rPr>
            <w:noProof/>
            <w:webHidden/>
          </w:rPr>
          <w:fldChar w:fldCharType="begin"/>
        </w:r>
        <w:r w:rsidR="00970571">
          <w:rPr>
            <w:noProof/>
            <w:webHidden/>
          </w:rPr>
          <w:instrText xml:space="preserve"> PAGEREF _Toc90140338 \h </w:instrText>
        </w:r>
        <w:r w:rsidR="00970571">
          <w:rPr>
            <w:noProof/>
            <w:webHidden/>
          </w:rPr>
        </w:r>
        <w:r w:rsidR="00970571">
          <w:rPr>
            <w:noProof/>
            <w:webHidden/>
          </w:rPr>
          <w:fldChar w:fldCharType="separate"/>
        </w:r>
        <w:r w:rsidR="00970571">
          <w:rPr>
            <w:noProof/>
            <w:webHidden/>
          </w:rPr>
          <w:t>35</w:t>
        </w:r>
        <w:r w:rsidR="00970571">
          <w:rPr>
            <w:noProof/>
            <w:webHidden/>
          </w:rPr>
          <w:fldChar w:fldCharType="end"/>
        </w:r>
      </w:hyperlink>
    </w:p>
    <w:p w14:paraId="6B28157D" w14:textId="3651B0B3"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39" w:history="1">
        <w:r w:rsidR="00970571" w:rsidRPr="00151829">
          <w:rPr>
            <w:rStyle w:val="Hyperlink"/>
            <w:noProof/>
          </w:rPr>
          <w:t>3.7.3</w:t>
        </w:r>
        <w:r w:rsidR="00970571">
          <w:rPr>
            <w:rFonts w:asciiTheme="minorHAnsi" w:eastAsiaTheme="minorEastAsia" w:hAnsiTheme="minorHAnsi" w:cstheme="minorBidi"/>
            <w:b w:val="0"/>
            <w:noProof/>
            <w:szCs w:val="22"/>
          </w:rPr>
          <w:tab/>
        </w:r>
        <w:r w:rsidR="00970571" w:rsidRPr="00151829">
          <w:rPr>
            <w:rStyle w:val="Hyperlink"/>
            <w:noProof/>
          </w:rPr>
          <w:t>Implementierung</w:t>
        </w:r>
        <w:r w:rsidR="00970571">
          <w:rPr>
            <w:noProof/>
            <w:webHidden/>
          </w:rPr>
          <w:tab/>
        </w:r>
        <w:r w:rsidR="00970571">
          <w:rPr>
            <w:noProof/>
            <w:webHidden/>
          </w:rPr>
          <w:fldChar w:fldCharType="begin"/>
        </w:r>
        <w:r w:rsidR="00970571">
          <w:rPr>
            <w:noProof/>
            <w:webHidden/>
          </w:rPr>
          <w:instrText xml:space="preserve"> PAGEREF _Toc90140339 \h </w:instrText>
        </w:r>
        <w:r w:rsidR="00970571">
          <w:rPr>
            <w:noProof/>
            <w:webHidden/>
          </w:rPr>
        </w:r>
        <w:r w:rsidR="00970571">
          <w:rPr>
            <w:noProof/>
            <w:webHidden/>
          </w:rPr>
          <w:fldChar w:fldCharType="separate"/>
        </w:r>
        <w:r w:rsidR="00970571">
          <w:rPr>
            <w:noProof/>
            <w:webHidden/>
          </w:rPr>
          <w:t>37</w:t>
        </w:r>
        <w:r w:rsidR="00970571">
          <w:rPr>
            <w:noProof/>
            <w:webHidden/>
          </w:rPr>
          <w:fldChar w:fldCharType="end"/>
        </w:r>
      </w:hyperlink>
    </w:p>
    <w:p w14:paraId="7BCD51E5" w14:textId="4F10CF01"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40" w:history="1">
        <w:r w:rsidR="00970571" w:rsidRPr="00151829">
          <w:rPr>
            <w:rStyle w:val="Hyperlink"/>
            <w:noProof/>
          </w:rPr>
          <w:t>3.8</w:t>
        </w:r>
        <w:r w:rsidR="00970571">
          <w:rPr>
            <w:rFonts w:asciiTheme="minorHAnsi" w:eastAsiaTheme="minorEastAsia" w:hAnsiTheme="minorHAnsi" w:cstheme="minorBidi"/>
            <w:b w:val="0"/>
            <w:noProof/>
            <w:szCs w:val="22"/>
          </w:rPr>
          <w:tab/>
        </w:r>
        <w:r w:rsidR="00970571" w:rsidRPr="00151829">
          <w:rPr>
            <w:rStyle w:val="Hyperlink"/>
            <w:noProof/>
          </w:rPr>
          <w:t>Positiver Verstärker</w:t>
        </w:r>
        <w:r w:rsidR="00970571">
          <w:rPr>
            <w:noProof/>
            <w:webHidden/>
          </w:rPr>
          <w:tab/>
        </w:r>
        <w:r w:rsidR="00970571">
          <w:rPr>
            <w:noProof/>
            <w:webHidden/>
          </w:rPr>
          <w:fldChar w:fldCharType="begin"/>
        </w:r>
        <w:r w:rsidR="00970571">
          <w:rPr>
            <w:noProof/>
            <w:webHidden/>
          </w:rPr>
          <w:instrText xml:space="preserve"> PAGEREF _Toc90140340 \h </w:instrText>
        </w:r>
        <w:r w:rsidR="00970571">
          <w:rPr>
            <w:noProof/>
            <w:webHidden/>
          </w:rPr>
        </w:r>
        <w:r w:rsidR="00970571">
          <w:rPr>
            <w:noProof/>
            <w:webHidden/>
          </w:rPr>
          <w:fldChar w:fldCharType="separate"/>
        </w:r>
        <w:r w:rsidR="00970571">
          <w:rPr>
            <w:noProof/>
            <w:webHidden/>
          </w:rPr>
          <w:t>39</w:t>
        </w:r>
        <w:r w:rsidR="00970571">
          <w:rPr>
            <w:noProof/>
            <w:webHidden/>
          </w:rPr>
          <w:fldChar w:fldCharType="end"/>
        </w:r>
      </w:hyperlink>
    </w:p>
    <w:p w14:paraId="0ECBB734" w14:textId="7A65AF67"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41" w:history="1">
        <w:r w:rsidR="00970571" w:rsidRPr="00151829">
          <w:rPr>
            <w:rStyle w:val="Hyperlink"/>
            <w:noProof/>
          </w:rPr>
          <w:t>3.8.1</w:t>
        </w:r>
        <w:r w:rsidR="00970571">
          <w:rPr>
            <w:rFonts w:asciiTheme="minorHAnsi" w:eastAsiaTheme="minorEastAsia" w:hAnsiTheme="minorHAnsi" w:cstheme="minorBidi"/>
            <w:b w:val="0"/>
            <w:noProof/>
            <w:szCs w:val="22"/>
          </w:rPr>
          <w:tab/>
        </w:r>
        <w:r w:rsidR="00970571" w:rsidRPr="00151829">
          <w:rPr>
            <w:rStyle w:val="Hyperlink"/>
            <w:noProof/>
          </w:rPr>
          <w:t>Erstellen der UI Elemente</w:t>
        </w:r>
        <w:r w:rsidR="00970571">
          <w:rPr>
            <w:noProof/>
            <w:webHidden/>
          </w:rPr>
          <w:tab/>
        </w:r>
        <w:r w:rsidR="00970571">
          <w:rPr>
            <w:noProof/>
            <w:webHidden/>
          </w:rPr>
          <w:fldChar w:fldCharType="begin"/>
        </w:r>
        <w:r w:rsidR="00970571">
          <w:rPr>
            <w:noProof/>
            <w:webHidden/>
          </w:rPr>
          <w:instrText xml:space="preserve"> PAGEREF _Toc90140341 \h </w:instrText>
        </w:r>
        <w:r w:rsidR="00970571">
          <w:rPr>
            <w:noProof/>
            <w:webHidden/>
          </w:rPr>
        </w:r>
        <w:r w:rsidR="00970571">
          <w:rPr>
            <w:noProof/>
            <w:webHidden/>
          </w:rPr>
          <w:fldChar w:fldCharType="separate"/>
        </w:r>
        <w:r w:rsidR="00970571">
          <w:rPr>
            <w:noProof/>
            <w:webHidden/>
          </w:rPr>
          <w:t>39</w:t>
        </w:r>
        <w:r w:rsidR="00970571">
          <w:rPr>
            <w:noProof/>
            <w:webHidden/>
          </w:rPr>
          <w:fldChar w:fldCharType="end"/>
        </w:r>
      </w:hyperlink>
    </w:p>
    <w:p w14:paraId="384006DB" w14:textId="6DA7F3A1"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42" w:history="1">
        <w:r w:rsidR="00970571" w:rsidRPr="00151829">
          <w:rPr>
            <w:rStyle w:val="Hyperlink"/>
            <w:noProof/>
          </w:rPr>
          <w:t>3.8.2</w:t>
        </w:r>
        <w:r w:rsidR="00970571">
          <w:rPr>
            <w:rFonts w:asciiTheme="minorHAnsi" w:eastAsiaTheme="minorEastAsia" w:hAnsiTheme="minorHAnsi" w:cstheme="minorBidi"/>
            <w:b w:val="0"/>
            <w:noProof/>
            <w:szCs w:val="22"/>
          </w:rPr>
          <w:tab/>
        </w:r>
        <w:r w:rsidR="00970571" w:rsidRPr="00151829">
          <w:rPr>
            <w:rStyle w:val="Hyperlink"/>
            <w:noProof/>
          </w:rPr>
          <w:t>Erstellen der Animation</w:t>
        </w:r>
        <w:r w:rsidR="00970571">
          <w:rPr>
            <w:noProof/>
            <w:webHidden/>
          </w:rPr>
          <w:tab/>
        </w:r>
        <w:r w:rsidR="00970571">
          <w:rPr>
            <w:noProof/>
            <w:webHidden/>
          </w:rPr>
          <w:fldChar w:fldCharType="begin"/>
        </w:r>
        <w:r w:rsidR="00970571">
          <w:rPr>
            <w:noProof/>
            <w:webHidden/>
          </w:rPr>
          <w:instrText xml:space="preserve"> PAGEREF _Toc90140342 \h </w:instrText>
        </w:r>
        <w:r w:rsidR="00970571">
          <w:rPr>
            <w:noProof/>
            <w:webHidden/>
          </w:rPr>
        </w:r>
        <w:r w:rsidR="00970571">
          <w:rPr>
            <w:noProof/>
            <w:webHidden/>
          </w:rPr>
          <w:fldChar w:fldCharType="separate"/>
        </w:r>
        <w:r w:rsidR="00970571">
          <w:rPr>
            <w:noProof/>
            <w:webHidden/>
          </w:rPr>
          <w:t>39</w:t>
        </w:r>
        <w:r w:rsidR="00970571">
          <w:rPr>
            <w:noProof/>
            <w:webHidden/>
          </w:rPr>
          <w:fldChar w:fldCharType="end"/>
        </w:r>
      </w:hyperlink>
    </w:p>
    <w:p w14:paraId="0B53C58C" w14:textId="7D2756F6"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43" w:history="1">
        <w:r w:rsidR="00970571" w:rsidRPr="00151829">
          <w:rPr>
            <w:rStyle w:val="Hyperlink"/>
            <w:noProof/>
          </w:rPr>
          <w:t>3.9</w:t>
        </w:r>
        <w:r w:rsidR="00970571">
          <w:rPr>
            <w:rFonts w:asciiTheme="minorHAnsi" w:eastAsiaTheme="minorEastAsia" w:hAnsiTheme="minorHAnsi" w:cstheme="minorBidi"/>
            <w:b w:val="0"/>
            <w:noProof/>
            <w:szCs w:val="22"/>
          </w:rPr>
          <w:tab/>
        </w:r>
        <w:r w:rsidR="00970571" w:rsidRPr="00151829">
          <w:rPr>
            <w:rStyle w:val="Hyperlink"/>
            <w:noProof/>
          </w:rPr>
          <w:t>Zentrale Datenspeicherung</w:t>
        </w:r>
        <w:r w:rsidR="00970571">
          <w:rPr>
            <w:noProof/>
            <w:webHidden/>
          </w:rPr>
          <w:tab/>
        </w:r>
        <w:r w:rsidR="00970571">
          <w:rPr>
            <w:noProof/>
            <w:webHidden/>
          </w:rPr>
          <w:fldChar w:fldCharType="begin"/>
        </w:r>
        <w:r w:rsidR="00970571">
          <w:rPr>
            <w:noProof/>
            <w:webHidden/>
          </w:rPr>
          <w:instrText xml:space="preserve"> PAGEREF _Toc90140343 \h </w:instrText>
        </w:r>
        <w:r w:rsidR="00970571">
          <w:rPr>
            <w:noProof/>
            <w:webHidden/>
          </w:rPr>
        </w:r>
        <w:r w:rsidR="00970571">
          <w:rPr>
            <w:noProof/>
            <w:webHidden/>
          </w:rPr>
          <w:fldChar w:fldCharType="separate"/>
        </w:r>
        <w:r w:rsidR="00970571">
          <w:rPr>
            <w:noProof/>
            <w:webHidden/>
          </w:rPr>
          <w:t>40</w:t>
        </w:r>
        <w:r w:rsidR="00970571">
          <w:rPr>
            <w:noProof/>
            <w:webHidden/>
          </w:rPr>
          <w:fldChar w:fldCharType="end"/>
        </w:r>
      </w:hyperlink>
    </w:p>
    <w:p w14:paraId="27CE3200" w14:textId="7A926C70" w:rsidR="00970571" w:rsidRDefault="00172CB5">
      <w:pPr>
        <w:pStyle w:val="Verzeichnis3"/>
        <w:tabs>
          <w:tab w:val="left" w:pos="1200"/>
          <w:tab w:val="right" w:leader="dot" w:pos="9344"/>
        </w:tabs>
        <w:rPr>
          <w:rFonts w:asciiTheme="minorHAnsi" w:eastAsiaTheme="minorEastAsia" w:hAnsiTheme="minorHAnsi" w:cstheme="minorBidi"/>
          <w:b w:val="0"/>
          <w:noProof/>
          <w:szCs w:val="22"/>
        </w:rPr>
      </w:pPr>
      <w:hyperlink w:anchor="_Toc90140344" w:history="1">
        <w:r w:rsidR="00970571" w:rsidRPr="00151829">
          <w:rPr>
            <w:rStyle w:val="Hyperlink"/>
            <w:noProof/>
          </w:rPr>
          <w:t>3.10</w:t>
        </w:r>
        <w:r w:rsidR="00970571">
          <w:rPr>
            <w:rFonts w:asciiTheme="minorHAnsi" w:eastAsiaTheme="minorEastAsia" w:hAnsiTheme="minorHAnsi" w:cstheme="minorBidi"/>
            <w:b w:val="0"/>
            <w:noProof/>
            <w:szCs w:val="22"/>
          </w:rPr>
          <w:tab/>
        </w:r>
        <w:r w:rsidR="00970571" w:rsidRPr="00151829">
          <w:rPr>
            <w:rStyle w:val="Hyperlink"/>
            <w:noProof/>
          </w:rPr>
          <w:t>Szenarien</w:t>
        </w:r>
        <w:r w:rsidR="00970571">
          <w:rPr>
            <w:noProof/>
            <w:webHidden/>
          </w:rPr>
          <w:tab/>
        </w:r>
        <w:r w:rsidR="00970571">
          <w:rPr>
            <w:noProof/>
            <w:webHidden/>
          </w:rPr>
          <w:fldChar w:fldCharType="begin"/>
        </w:r>
        <w:r w:rsidR="00970571">
          <w:rPr>
            <w:noProof/>
            <w:webHidden/>
          </w:rPr>
          <w:instrText xml:space="preserve"> PAGEREF _Toc90140344 \h </w:instrText>
        </w:r>
        <w:r w:rsidR="00970571">
          <w:rPr>
            <w:noProof/>
            <w:webHidden/>
          </w:rPr>
        </w:r>
        <w:r w:rsidR="00970571">
          <w:rPr>
            <w:noProof/>
            <w:webHidden/>
          </w:rPr>
          <w:fldChar w:fldCharType="separate"/>
        </w:r>
        <w:r w:rsidR="00970571">
          <w:rPr>
            <w:noProof/>
            <w:webHidden/>
          </w:rPr>
          <w:t>41</w:t>
        </w:r>
        <w:r w:rsidR="00970571">
          <w:rPr>
            <w:noProof/>
            <w:webHidden/>
          </w:rPr>
          <w:fldChar w:fldCharType="end"/>
        </w:r>
      </w:hyperlink>
    </w:p>
    <w:p w14:paraId="2C60EEF0" w14:textId="3CE6C679" w:rsidR="00970571" w:rsidRDefault="00172CB5">
      <w:pPr>
        <w:pStyle w:val="Verzeichnis3"/>
        <w:tabs>
          <w:tab w:val="left" w:pos="1200"/>
          <w:tab w:val="right" w:leader="dot" w:pos="9344"/>
        </w:tabs>
        <w:rPr>
          <w:rFonts w:asciiTheme="minorHAnsi" w:eastAsiaTheme="minorEastAsia" w:hAnsiTheme="minorHAnsi" w:cstheme="minorBidi"/>
          <w:b w:val="0"/>
          <w:noProof/>
          <w:szCs w:val="22"/>
        </w:rPr>
      </w:pPr>
      <w:hyperlink w:anchor="_Toc90140345" w:history="1">
        <w:r w:rsidR="00970571" w:rsidRPr="00151829">
          <w:rPr>
            <w:rStyle w:val="Hyperlink"/>
            <w:noProof/>
          </w:rPr>
          <w:t>3.11</w:t>
        </w:r>
        <w:r w:rsidR="00970571">
          <w:rPr>
            <w:rFonts w:asciiTheme="minorHAnsi" w:eastAsiaTheme="minorEastAsia" w:hAnsiTheme="minorHAnsi" w:cstheme="minorBidi"/>
            <w:b w:val="0"/>
            <w:noProof/>
            <w:szCs w:val="22"/>
          </w:rPr>
          <w:tab/>
        </w:r>
        <w:r w:rsidR="00970571" w:rsidRPr="00151829">
          <w:rPr>
            <w:rStyle w:val="Hyperlink"/>
            <w:noProof/>
          </w:rPr>
          <w:t>Aufgabe der Szenarien</w:t>
        </w:r>
        <w:r w:rsidR="00970571">
          <w:rPr>
            <w:noProof/>
            <w:webHidden/>
          </w:rPr>
          <w:tab/>
        </w:r>
        <w:r w:rsidR="00970571">
          <w:rPr>
            <w:noProof/>
            <w:webHidden/>
          </w:rPr>
          <w:fldChar w:fldCharType="begin"/>
        </w:r>
        <w:r w:rsidR="00970571">
          <w:rPr>
            <w:noProof/>
            <w:webHidden/>
          </w:rPr>
          <w:instrText xml:space="preserve"> PAGEREF _Toc90140345 \h </w:instrText>
        </w:r>
        <w:r w:rsidR="00970571">
          <w:rPr>
            <w:noProof/>
            <w:webHidden/>
          </w:rPr>
        </w:r>
        <w:r w:rsidR="00970571">
          <w:rPr>
            <w:noProof/>
            <w:webHidden/>
          </w:rPr>
          <w:fldChar w:fldCharType="separate"/>
        </w:r>
        <w:r w:rsidR="00970571">
          <w:rPr>
            <w:noProof/>
            <w:webHidden/>
          </w:rPr>
          <w:t>42</w:t>
        </w:r>
        <w:r w:rsidR="00970571">
          <w:rPr>
            <w:noProof/>
            <w:webHidden/>
          </w:rPr>
          <w:fldChar w:fldCharType="end"/>
        </w:r>
      </w:hyperlink>
    </w:p>
    <w:p w14:paraId="1DBB24DD" w14:textId="6D6A2F39" w:rsidR="00970571" w:rsidRDefault="00172CB5">
      <w:pPr>
        <w:pStyle w:val="Verzeichnis3"/>
        <w:tabs>
          <w:tab w:val="left" w:pos="1200"/>
          <w:tab w:val="right" w:leader="dot" w:pos="9344"/>
        </w:tabs>
        <w:rPr>
          <w:rFonts w:asciiTheme="minorHAnsi" w:eastAsiaTheme="minorEastAsia" w:hAnsiTheme="minorHAnsi" w:cstheme="minorBidi"/>
          <w:b w:val="0"/>
          <w:noProof/>
          <w:szCs w:val="22"/>
        </w:rPr>
      </w:pPr>
      <w:hyperlink w:anchor="_Toc90140346" w:history="1">
        <w:r w:rsidR="00970571" w:rsidRPr="00151829">
          <w:rPr>
            <w:rStyle w:val="Hyperlink"/>
            <w:noProof/>
          </w:rPr>
          <w:t>3.12</w:t>
        </w:r>
        <w:r w:rsidR="00970571">
          <w:rPr>
            <w:rFonts w:asciiTheme="minorHAnsi" w:eastAsiaTheme="minorEastAsia" w:hAnsiTheme="minorHAnsi" w:cstheme="minorBidi"/>
            <w:b w:val="0"/>
            <w:noProof/>
            <w:szCs w:val="22"/>
          </w:rPr>
          <w:tab/>
        </w:r>
        <w:r w:rsidR="00970571" w:rsidRPr="00151829">
          <w:rPr>
            <w:rStyle w:val="Hyperlink"/>
            <w:noProof/>
          </w:rPr>
          <w:t>Menü</w:t>
        </w:r>
        <w:r w:rsidR="00970571">
          <w:rPr>
            <w:noProof/>
            <w:webHidden/>
          </w:rPr>
          <w:tab/>
        </w:r>
        <w:r w:rsidR="00970571">
          <w:rPr>
            <w:noProof/>
            <w:webHidden/>
          </w:rPr>
          <w:fldChar w:fldCharType="begin"/>
        </w:r>
        <w:r w:rsidR="00970571">
          <w:rPr>
            <w:noProof/>
            <w:webHidden/>
          </w:rPr>
          <w:instrText xml:space="preserve"> PAGEREF _Toc90140346 \h </w:instrText>
        </w:r>
        <w:r w:rsidR="00970571">
          <w:rPr>
            <w:noProof/>
            <w:webHidden/>
          </w:rPr>
        </w:r>
        <w:r w:rsidR="00970571">
          <w:rPr>
            <w:noProof/>
            <w:webHidden/>
          </w:rPr>
          <w:fldChar w:fldCharType="separate"/>
        </w:r>
        <w:r w:rsidR="00970571">
          <w:rPr>
            <w:noProof/>
            <w:webHidden/>
          </w:rPr>
          <w:t>44</w:t>
        </w:r>
        <w:r w:rsidR="00970571">
          <w:rPr>
            <w:noProof/>
            <w:webHidden/>
          </w:rPr>
          <w:fldChar w:fldCharType="end"/>
        </w:r>
      </w:hyperlink>
    </w:p>
    <w:p w14:paraId="2F81E430" w14:textId="530EEB37"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47" w:history="1">
        <w:r w:rsidR="00970571" w:rsidRPr="00151829">
          <w:rPr>
            <w:rStyle w:val="Hyperlink"/>
            <w:noProof/>
          </w:rPr>
          <w:t>3.12.1</w:t>
        </w:r>
        <w:r w:rsidR="00970571">
          <w:rPr>
            <w:rFonts w:asciiTheme="minorHAnsi" w:eastAsiaTheme="minorEastAsia" w:hAnsiTheme="minorHAnsi" w:cstheme="minorBidi"/>
            <w:b w:val="0"/>
            <w:noProof/>
            <w:szCs w:val="22"/>
          </w:rPr>
          <w:tab/>
        </w:r>
        <w:r w:rsidR="00970571" w:rsidRPr="00151829">
          <w:rPr>
            <w:rStyle w:val="Hyperlink"/>
            <w:noProof/>
          </w:rPr>
          <w:t>Implementierung der UI Elemente</w:t>
        </w:r>
        <w:r w:rsidR="00970571">
          <w:rPr>
            <w:noProof/>
            <w:webHidden/>
          </w:rPr>
          <w:tab/>
        </w:r>
        <w:r w:rsidR="00970571">
          <w:rPr>
            <w:noProof/>
            <w:webHidden/>
          </w:rPr>
          <w:fldChar w:fldCharType="begin"/>
        </w:r>
        <w:r w:rsidR="00970571">
          <w:rPr>
            <w:noProof/>
            <w:webHidden/>
          </w:rPr>
          <w:instrText xml:space="preserve"> PAGEREF _Toc90140347 \h </w:instrText>
        </w:r>
        <w:r w:rsidR="00970571">
          <w:rPr>
            <w:noProof/>
            <w:webHidden/>
          </w:rPr>
        </w:r>
        <w:r w:rsidR="00970571">
          <w:rPr>
            <w:noProof/>
            <w:webHidden/>
          </w:rPr>
          <w:fldChar w:fldCharType="separate"/>
        </w:r>
        <w:r w:rsidR="00970571">
          <w:rPr>
            <w:noProof/>
            <w:webHidden/>
          </w:rPr>
          <w:t>44</w:t>
        </w:r>
        <w:r w:rsidR="00970571">
          <w:rPr>
            <w:noProof/>
            <w:webHidden/>
          </w:rPr>
          <w:fldChar w:fldCharType="end"/>
        </w:r>
      </w:hyperlink>
    </w:p>
    <w:p w14:paraId="251BDE3B" w14:textId="20EDADA6"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48" w:history="1">
        <w:r w:rsidR="00970571" w:rsidRPr="00151829">
          <w:rPr>
            <w:rStyle w:val="Hyperlink"/>
            <w:noProof/>
          </w:rPr>
          <w:t>3.12.2</w:t>
        </w:r>
        <w:r w:rsidR="00970571">
          <w:rPr>
            <w:rFonts w:asciiTheme="minorHAnsi" w:eastAsiaTheme="minorEastAsia" w:hAnsiTheme="minorHAnsi" w:cstheme="minorBidi"/>
            <w:b w:val="0"/>
            <w:noProof/>
            <w:szCs w:val="22"/>
          </w:rPr>
          <w:tab/>
        </w:r>
        <w:r w:rsidR="00970571" w:rsidRPr="00151829">
          <w:rPr>
            <w:rStyle w:val="Hyperlink"/>
            <w:noProof/>
          </w:rPr>
          <w:t>Funktionalität des Menüs</w:t>
        </w:r>
        <w:r w:rsidR="00970571">
          <w:rPr>
            <w:noProof/>
            <w:webHidden/>
          </w:rPr>
          <w:tab/>
        </w:r>
        <w:r w:rsidR="00970571">
          <w:rPr>
            <w:noProof/>
            <w:webHidden/>
          </w:rPr>
          <w:fldChar w:fldCharType="begin"/>
        </w:r>
        <w:r w:rsidR="00970571">
          <w:rPr>
            <w:noProof/>
            <w:webHidden/>
          </w:rPr>
          <w:instrText xml:space="preserve"> PAGEREF _Toc90140348 \h </w:instrText>
        </w:r>
        <w:r w:rsidR="00970571">
          <w:rPr>
            <w:noProof/>
            <w:webHidden/>
          </w:rPr>
        </w:r>
        <w:r w:rsidR="00970571">
          <w:rPr>
            <w:noProof/>
            <w:webHidden/>
          </w:rPr>
          <w:fldChar w:fldCharType="separate"/>
        </w:r>
        <w:r w:rsidR="00970571">
          <w:rPr>
            <w:noProof/>
            <w:webHidden/>
          </w:rPr>
          <w:t>44</w:t>
        </w:r>
        <w:r w:rsidR="00970571">
          <w:rPr>
            <w:noProof/>
            <w:webHidden/>
          </w:rPr>
          <w:fldChar w:fldCharType="end"/>
        </w:r>
      </w:hyperlink>
    </w:p>
    <w:p w14:paraId="39293A47" w14:textId="23004154"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49" w:history="1">
        <w:r w:rsidR="00970571" w:rsidRPr="00151829">
          <w:rPr>
            <w:rStyle w:val="Hyperlink"/>
            <w:noProof/>
          </w:rPr>
          <w:t>3.12.3</w:t>
        </w:r>
        <w:r w:rsidR="00970571">
          <w:rPr>
            <w:rFonts w:asciiTheme="minorHAnsi" w:eastAsiaTheme="minorEastAsia" w:hAnsiTheme="minorHAnsi" w:cstheme="minorBidi"/>
            <w:b w:val="0"/>
            <w:noProof/>
            <w:szCs w:val="22"/>
          </w:rPr>
          <w:tab/>
        </w:r>
        <w:r w:rsidR="00970571" w:rsidRPr="00151829">
          <w:rPr>
            <w:rStyle w:val="Hyperlink"/>
            <w:noProof/>
          </w:rPr>
          <w:t>Laserpointer mit der Oculus Integration</w:t>
        </w:r>
        <w:r w:rsidR="00970571">
          <w:rPr>
            <w:noProof/>
            <w:webHidden/>
          </w:rPr>
          <w:tab/>
        </w:r>
        <w:r w:rsidR="00970571">
          <w:rPr>
            <w:noProof/>
            <w:webHidden/>
          </w:rPr>
          <w:fldChar w:fldCharType="begin"/>
        </w:r>
        <w:r w:rsidR="00970571">
          <w:rPr>
            <w:noProof/>
            <w:webHidden/>
          </w:rPr>
          <w:instrText xml:space="preserve"> PAGEREF _Toc90140349 \h </w:instrText>
        </w:r>
        <w:r w:rsidR="00970571">
          <w:rPr>
            <w:noProof/>
            <w:webHidden/>
          </w:rPr>
        </w:r>
        <w:r w:rsidR="00970571">
          <w:rPr>
            <w:noProof/>
            <w:webHidden/>
          </w:rPr>
          <w:fldChar w:fldCharType="separate"/>
        </w:r>
        <w:r w:rsidR="00970571">
          <w:rPr>
            <w:noProof/>
            <w:webHidden/>
          </w:rPr>
          <w:t>45</w:t>
        </w:r>
        <w:r w:rsidR="00970571">
          <w:rPr>
            <w:noProof/>
            <w:webHidden/>
          </w:rPr>
          <w:fldChar w:fldCharType="end"/>
        </w:r>
      </w:hyperlink>
    </w:p>
    <w:p w14:paraId="7DAD7C26" w14:textId="2EC888F8"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50" w:history="1">
        <w:r w:rsidR="00970571" w:rsidRPr="00151829">
          <w:rPr>
            <w:rStyle w:val="Hyperlink"/>
            <w:noProof/>
          </w:rPr>
          <w:t>3.12.4</w:t>
        </w:r>
        <w:r w:rsidR="00970571">
          <w:rPr>
            <w:rFonts w:asciiTheme="minorHAnsi" w:eastAsiaTheme="minorEastAsia" w:hAnsiTheme="minorHAnsi" w:cstheme="minorBidi"/>
            <w:b w:val="0"/>
            <w:noProof/>
            <w:szCs w:val="22"/>
          </w:rPr>
          <w:tab/>
        </w:r>
        <w:r w:rsidR="00970571" w:rsidRPr="00151829">
          <w:rPr>
            <w:rStyle w:val="Hyperlink"/>
            <w:noProof/>
          </w:rPr>
          <w:t>Laserpointer mit dem SteamVR Plugin</w:t>
        </w:r>
        <w:r w:rsidR="00970571">
          <w:rPr>
            <w:noProof/>
            <w:webHidden/>
          </w:rPr>
          <w:tab/>
        </w:r>
        <w:r w:rsidR="00970571">
          <w:rPr>
            <w:noProof/>
            <w:webHidden/>
          </w:rPr>
          <w:fldChar w:fldCharType="begin"/>
        </w:r>
        <w:r w:rsidR="00970571">
          <w:rPr>
            <w:noProof/>
            <w:webHidden/>
          </w:rPr>
          <w:instrText xml:space="preserve"> PAGEREF _Toc90140350 \h </w:instrText>
        </w:r>
        <w:r w:rsidR="00970571">
          <w:rPr>
            <w:noProof/>
            <w:webHidden/>
          </w:rPr>
        </w:r>
        <w:r w:rsidR="00970571">
          <w:rPr>
            <w:noProof/>
            <w:webHidden/>
          </w:rPr>
          <w:fldChar w:fldCharType="separate"/>
        </w:r>
        <w:r w:rsidR="00970571">
          <w:rPr>
            <w:noProof/>
            <w:webHidden/>
          </w:rPr>
          <w:t>45</w:t>
        </w:r>
        <w:r w:rsidR="00970571">
          <w:rPr>
            <w:noProof/>
            <w:webHidden/>
          </w:rPr>
          <w:fldChar w:fldCharType="end"/>
        </w:r>
      </w:hyperlink>
    </w:p>
    <w:p w14:paraId="0380AD27" w14:textId="0C082B25"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351" w:history="1">
        <w:r w:rsidR="00970571" w:rsidRPr="00151829">
          <w:rPr>
            <w:rStyle w:val="Hyperlink"/>
            <w:noProof/>
          </w:rPr>
          <w:t>4</w:t>
        </w:r>
        <w:r w:rsidR="00970571">
          <w:rPr>
            <w:rFonts w:asciiTheme="minorHAnsi" w:eastAsiaTheme="minorEastAsia" w:hAnsiTheme="minorHAnsi" w:cstheme="minorBidi"/>
            <w:b w:val="0"/>
            <w:noProof/>
            <w:szCs w:val="22"/>
          </w:rPr>
          <w:tab/>
        </w:r>
        <w:r w:rsidR="00970571" w:rsidRPr="00151829">
          <w:rPr>
            <w:rStyle w:val="Hyperlink"/>
            <w:noProof/>
          </w:rPr>
          <w:t>Evaluation und Auswertung der Ergebnisse</w:t>
        </w:r>
        <w:r w:rsidR="00970571">
          <w:rPr>
            <w:noProof/>
            <w:webHidden/>
          </w:rPr>
          <w:tab/>
        </w:r>
        <w:r w:rsidR="00970571">
          <w:rPr>
            <w:noProof/>
            <w:webHidden/>
          </w:rPr>
          <w:fldChar w:fldCharType="begin"/>
        </w:r>
        <w:r w:rsidR="00970571">
          <w:rPr>
            <w:noProof/>
            <w:webHidden/>
          </w:rPr>
          <w:instrText xml:space="preserve"> PAGEREF _Toc90140351 \h </w:instrText>
        </w:r>
        <w:r w:rsidR="00970571">
          <w:rPr>
            <w:noProof/>
            <w:webHidden/>
          </w:rPr>
        </w:r>
        <w:r w:rsidR="00970571">
          <w:rPr>
            <w:noProof/>
            <w:webHidden/>
          </w:rPr>
          <w:fldChar w:fldCharType="separate"/>
        </w:r>
        <w:r w:rsidR="00970571">
          <w:rPr>
            <w:noProof/>
            <w:webHidden/>
          </w:rPr>
          <w:t>47</w:t>
        </w:r>
        <w:r w:rsidR="00970571">
          <w:rPr>
            <w:noProof/>
            <w:webHidden/>
          </w:rPr>
          <w:fldChar w:fldCharType="end"/>
        </w:r>
      </w:hyperlink>
    </w:p>
    <w:p w14:paraId="7A7F61A5" w14:textId="13C9ABD2"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52" w:history="1">
        <w:r w:rsidR="00970571" w:rsidRPr="00151829">
          <w:rPr>
            <w:rStyle w:val="Hyperlink"/>
            <w:noProof/>
          </w:rPr>
          <w:t>4.1</w:t>
        </w:r>
        <w:r w:rsidR="00970571">
          <w:rPr>
            <w:rFonts w:asciiTheme="minorHAnsi" w:eastAsiaTheme="minorEastAsia" w:hAnsiTheme="minorHAnsi" w:cstheme="minorBidi"/>
            <w:b w:val="0"/>
            <w:noProof/>
            <w:szCs w:val="22"/>
          </w:rPr>
          <w:tab/>
        </w:r>
        <w:r w:rsidR="00970571" w:rsidRPr="00151829">
          <w:rPr>
            <w:rStyle w:val="Hyperlink"/>
            <w:noProof/>
          </w:rPr>
          <w:t>Beschreibung des Forschungsgegenstandes</w:t>
        </w:r>
        <w:r w:rsidR="00970571">
          <w:rPr>
            <w:noProof/>
            <w:webHidden/>
          </w:rPr>
          <w:tab/>
        </w:r>
        <w:r w:rsidR="00970571">
          <w:rPr>
            <w:noProof/>
            <w:webHidden/>
          </w:rPr>
          <w:fldChar w:fldCharType="begin"/>
        </w:r>
        <w:r w:rsidR="00970571">
          <w:rPr>
            <w:noProof/>
            <w:webHidden/>
          </w:rPr>
          <w:instrText xml:space="preserve"> PAGEREF _Toc90140352 \h </w:instrText>
        </w:r>
        <w:r w:rsidR="00970571">
          <w:rPr>
            <w:noProof/>
            <w:webHidden/>
          </w:rPr>
        </w:r>
        <w:r w:rsidR="00970571">
          <w:rPr>
            <w:noProof/>
            <w:webHidden/>
          </w:rPr>
          <w:fldChar w:fldCharType="separate"/>
        </w:r>
        <w:r w:rsidR="00970571">
          <w:rPr>
            <w:noProof/>
            <w:webHidden/>
          </w:rPr>
          <w:t>47</w:t>
        </w:r>
        <w:r w:rsidR="00970571">
          <w:rPr>
            <w:noProof/>
            <w:webHidden/>
          </w:rPr>
          <w:fldChar w:fldCharType="end"/>
        </w:r>
      </w:hyperlink>
    </w:p>
    <w:p w14:paraId="03D1E4CA" w14:textId="14BCFC60"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53" w:history="1">
        <w:r w:rsidR="00970571" w:rsidRPr="00151829">
          <w:rPr>
            <w:rStyle w:val="Hyperlink"/>
            <w:noProof/>
          </w:rPr>
          <w:t>4.1.1</w:t>
        </w:r>
        <w:r w:rsidR="00970571">
          <w:rPr>
            <w:rFonts w:asciiTheme="minorHAnsi" w:eastAsiaTheme="minorEastAsia" w:hAnsiTheme="minorHAnsi" w:cstheme="minorBidi"/>
            <w:b w:val="0"/>
            <w:noProof/>
            <w:szCs w:val="22"/>
          </w:rPr>
          <w:tab/>
        </w:r>
        <w:r w:rsidR="00970571" w:rsidRPr="00151829">
          <w:rPr>
            <w:rStyle w:val="Hyperlink"/>
            <w:noProof/>
          </w:rPr>
          <w:t>Unabhängige Variablen</w:t>
        </w:r>
        <w:r w:rsidR="00970571">
          <w:rPr>
            <w:noProof/>
            <w:webHidden/>
          </w:rPr>
          <w:tab/>
        </w:r>
        <w:r w:rsidR="00970571">
          <w:rPr>
            <w:noProof/>
            <w:webHidden/>
          </w:rPr>
          <w:fldChar w:fldCharType="begin"/>
        </w:r>
        <w:r w:rsidR="00970571">
          <w:rPr>
            <w:noProof/>
            <w:webHidden/>
          </w:rPr>
          <w:instrText xml:space="preserve"> PAGEREF _Toc90140353 \h </w:instrText>
        </w:r>
        <w:r w:rsidR="00970571">
          <w:rPr>
            <w:noProof/>
            <w:webHidden/>
          </w:rPr>
        </w:r>
        <w:r w:rsidR="00970571">
          <w:rPr>
            <w:noProof/>
            <w:webHidden/>
          </w:rPr>
          <w:fldChar w:fldCharType="separate"/>
        </w:r>
        <w:r w:rsidR="00970571">
          <w:rPr>
            <w:noProof/>
            <w:webHidden/>
          </w:rPr>
          <w:t>47</w:t>
        </w:r>
        <w:r w:rsidR="00970571">
          <w:rPr>
            <w:noProof/>
            <w:webHidden/>
          </w:rPr>
          <w:fldChar w:fldCharType="end"/>
        </w:r>
      </w:hyperlink>
    </w:p>
    <w:p w14:paraId="2642D7F3" w14:textId="345408F0"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54" w:history="1">
        <w:r w:rsidR="00970571" w:rsidRPr="00151829">
          <w:rPr>
            <w:rStyle w:val="Hyperlink"/>
            <w:noProof/>
          </w:rPr>
          <w:t>4.1.2</w:t>
        </w:r>
        <w:r w:rsidR="00970571">
          <w:rPr>
            <w:rFonts w:asciiTheme="minorHAnsi" w:eastAsiaTheme="minorEastAsia" w:hAnsiTheme="minorHAnsi" w:cstheme="minorBidi"/>
            <w:b w:val="0"/>
            <w:noProof/>
            <w:szCs w:val="22"/>
          </w:rPr>
          <w:tab/>
        </w:r>
        <w:r w:rsidR="00970571" w:rsidRPr="00151829">
          <w:rPr>
            <w:rStyle w:val="Hyperlink"/>
            <w:noProof/>
          </w:rPr>
          <w:t>Abhängige Variablen</w:t>
        </w:r>
        <w:r w:rsidR="00970571">
          <w:rPr>
            <w:noProof/>
            <w:webHidden/>
          </w:rPr>
          <w:tab/>
        </w:r>
        <w:r w:rsidR="00970571">
          <w:rPr>
            <w:noProof/>
            <w:webHidden/>
          </w:rPr>
          <w:fldChar w:fldCharType="begin"/>
        </w:r>
        <w:r w:rsidR="00970571">
          <w:rPr>
            <w:noProof/>
            <w:webHidden/>
          </w:rPr>
          <w:instrText xml:space="preserve"> PAGEREF _Toc90140354 \h </w:instrText>
        </w:r>
        <w:r w:rsidR="00970571">
          <w:rPr>
            <w:noProof/>
            <w:webHidden/>
          </w:rPr>
        </w:r>
        <w:r w:rsidR="00970571">
          <w:rPr>
            <w:noProof/>
            <w:webHidden/>
          </w:rPr>
          <w:fldChar w:fldCharType="separate"/>
        </w:r>
        <w:r w:rsidR="00970571">
          <w:rPr>
            <w:noProof/>
            <w:webHidden/>
          </w:rPr>
          <w:t>47</w:t>
        </w:r>
        <w:r w:rsidR="00970571">
          <w:rPr>
            <w:noProof/>
            <w:webHidden/>
          </w:rPr>
          <w:fldChar w:fldCharType="end"/>
        </w:r>
      </w:hyperlink>
    </w:p>
    <w:p w14:paraId="6D635273" w14:textId="13995A8B"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55" w:history="1">
        <w:r w:rsidR="00970571" w:rsidRPr="00151829">
          <w:rPr>
            <w:rStyle w:val="Hyperlink"/>
            <w:noProof/>
          </w:rPr>
          <w:t>4.2</w:t>
        </w:r>
        <w:r w:rsidR="00970571">
          <w:rPr>
            <w:rFonts w:asciiTheme="minorHAnsi" w:eastAsiaTheme="minorEastAsia" w:hAnsiTheme="minorHAnsi" w:cstheme="minorBidi"/>
            <w:b w:val="0"/>
            <w:noProof/>
            <w:szCs w:val="22"/>
          </w:rPr>
          <w:tab/>
        </w:r>
        <w:r w:rsidR="00970571" w:rsidRPr="00151829">
          <w:rPr>
            <w:rStyle w:val="Hyperlink"/>
            <w:noProof/>
          </w:rPr>
          <w:t>Datenerhebung</w:t>
        </w:r>
        <w:r w:rsidR="00970571">
          <w:rPr>
            <w:noProof/>
            <w:webHidden/>
          </w:rPr>
          <w:tab/>
        </w:r>
        <w:r w:rsidR="00970571">
          <w:rPr>
            <w:noProof/>
            <w:webHidden/>
          </w:rPr>
          <w:fldChar w:fldCharType="begin"/>
        </w:r>
        <w:r w:rsidR="00970571">
          <w:rPr>
            <w:noProof/>
            <w:webHidden/>
          </w:rPr>
          <w:instrText xml:space="preserve"> PAGEREF _Toc90140355 \h </w:instrText>
        </w:r>
        <w:r w:rsidR="00970571">
          <w:rPr>
            <w:noProof/>
            <w:webHidden/>
          </w:rPr>
        </w:r>
        <w:r w:rsidR="00970571">
          <w:rPr>
            <w:noProof/>
            <w:webHidden/>
          </w:rPr>
          <w:fldChar w:fldCharType="separate"/>
        </w:r>
        <w:r w:rsidR="00970571">
          <w:rPr>
            <w:noProof/>
            <w:webHidden/>
          </w:rPr>
          <w:t>48</w:t>
        </w:r>
        <w:r w:rsidR="00970571">
          <w:rPr>
            <w:noProof/>
            <w:webHidden/>
          </w:rPr>
          <w:fldChar w:fldCharType="end"/>
        </w:r>
      </w:hyperlink>
    </w:p>
    <w:p w14:paraId="165F096E" w14:textId="3598A193"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56" w:history="1">
        <w:r w:rsidR="00970571" w:rsidRPr="00151829">
          <w:rPr>
            <w:rStyle w:val="Hyperlink"/>
            <w:noProof/>
          </w:rPr>
          <w:t>4.2.1</w:t>
        </w:r>
        <w:r w:rsidR="00970571">
          <w:rPr>
            <w:rFonts w:asciiTheme="minorHAnsi" w:eastAsiaTheme="minorEastAsia" w:hAnsiTheme="minorHAnsi" w:cstheme="minorBidi"/>
            <w:b w:val="0"/>
            <w:noProof/>
            <w:szCs w:val="22"/>
          </w:rPr>
          <w:tab/>
        </w:r>
        <w:r w:rsidR="00970571" w:rsidRPr="00151829">
          <w:rPr>
            <w:rStyle w:val="Hyperlink"/>
            <w:noProof/>
          </w:rPr>
          <w:t>Quantitative Daten</w:t>
        </w:r>
        <w:r w:rsidR="00970571">
          <w:rPr>
            <w:noProof/>
            <w:webHidden/>
          </w:rPr>
          <w:tab/>
        </w:r>
        <w:r w:rsidR="00970571">
          <w:rPr>
            <w:noProof/>
            <w:webHidden/>
          </w:rPr>
          <w:fldChar w:fldCharType="begin"/>
        </w:r>
        <w:r w:rsidR="00970571">
          <w:rPr>
            <w:noProof/>
            <w:webHidden/>
          </w:rPr>
          <w:instrText xml:space="preserve"> PAGEREF _Toc90140356 \h </w:instrText>
        </w:r>
        <w:r w:rsidR="00970571">
          <w:rPr>
            <w:noProof/>
            <w:webHidden/>
          </w:rPr>
        </w:r>
        <w:r w:rsidR="00970571">
          <w:rPr>
            <w:noProof/>
            <w:webHidden/>
          </w:rPr>
          <w:fldChar w:fldCharType="separate"/>
        </w:r>
        <w:r w:rsidR="00970571">
          <w:rPr>
            <w:noProof/>
            <w:webHidden/>
          </w:rPr>
          <w:t>48</w:t>
        </w:r>
        <w:r w:rsidR="00970571">
          <w:rPr>
            <w:noProof/>
            <w:webHidden/>
          </w:rPr>
          <w:fldChar w:fldCharType="end"/>
        </w:r>
      </w:hyperlink>
    </w:p>
    <w:p w14:paraId="56F979FB" w14:textId="7EF651F7"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57" w:history="1">
        <w:r w:rsidR="00970571" w:rsidRPr="00151829">
          <w:rPr>
            <w:rStyle w:val="Hyperlink"/>
            <w:noProof/>
          </w:rPr>
          <w:t>4.2.2</w:t>
        </w:r>
        <w:r w:rsidR="00970571">
          <w:rPr>
            <w:rFonts w:asciiTheme="minorHAnsi" w:eastAsiaTheme="minorEastAsia" w:hAnsiTheme="minorHAnsi" w:cstheme="minorBidi"/>
            <w:b w:val="0"/>
            <w:noProof/>
            <w:szCs w:val="22"/>
          </w:rPr>
          <w:tab/>
        </w:r>
        <w:r w:rsidR="00970571" w:rsidRPr="00151829">
          <w:rPr>
            <w:rStyle w:val="Hyperlink"/>
            <w:noProof/>
          </w:rPr>
          <w:t>Fragebogen</w:t>
        </w:r>
        <w:r w:rsidR="00970571">
          <w:rPr>
            <w:noProof/>
            <w:webHidden/>
          </w:rPr>
          <w:tab/>
        </w:r>
        <w:r w:rsidR="00970571">
          <w:rPr>
            <w:noProof/>
            <w:webHidden/>
          </w:rPr>
          <w:fldChar w:fldCharType="begin"/>
        </w:r>
        <w:r w:rsidR="00970571">
          <w:rPr>
            <w:noProof/>
            <w:webHidden/>
          </w:rPr>
          <w:instrText xml:space="preserve"> PAGEREF _Toc90140357 \h </w:instrText>
        </w:r>
        <w:r w:rsidR="00970571">
          <w:rPr>
            <w:noProof/>
            <w:webHidden/>
          </w:rPr>
        </w:r>
        <w:r w:rsidR="00970571">
          <w:rPr>
            <w:noProof/>
            <w:webHidden/>
          </w:rPr>
          <w:fldChar w:fldCharType="separate"/>
        </w:r>
        <w:r w:rsidR="00970571">
          <w:rPr>
            <w:noProof/>
            <w:webHidden/>
          </w:rPr>
          <w:t>49</w:t>
        </w:r>
        <w:r w:rsidR="00970571">
          <w:rPr>
            <w:noProof/>
            <w:webHidden/>
          </w:rPr>
          <w:fldChar w:fldCharType="end"/>
        </w:r>
      </w:hyperlink>
    </w:p>
    <w:p w14:paraId="3BC974CA" w14:textId="348B06BE"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58" w:history="1">
        <w:r w:rsidR="00970571" w:rsidRPr="00151829">
          <w:rPr>
            <w:rStyle w:val="Hyperlink"/>
            <w:noProof/>
          </w:rPr>
          <w:t>4.3</w:t>
        </w:r>
        <w:r w:rsidR="00970571">
          <w:rPr>
            <w:rFonts w:asciiTheme="minorHAnsi" w:eastAsiaTheme="minorEastAsia" w:hAnsiTheme="minorHAnsi" w:cstheme="minorBidi"/>
            <w:b w:val="0"/>
            <w:noProof/>
            <w:szCs w:val="22"/>
          </w:rPr>
          <w:tab/>
        </w:r>
        <w:r w:rsidR="00970571" w:rsidRPr="00151829">
          <w:rPr>
            <w:rStyle w:val="Hyperlink"/>
            <w:noProof/>
          </w:rPr>
          <w:t>Vorgehensweise</w:t>
        </w:r>
        <w:r w:rsidR="00970571">
          <w:rPr>
            <w:noProof/>
            <w:webHidden/>
          </w:rPr>
          <w:tab/>
        </w:r>
        <w:r w:rsidR="00970571">
          <w:rPr>
            <w:noProof/>
            <w:webHidden/>
          </w:rPr>
          <w:fldChar w:fldCharType="begin"/>
        </w:r>
        <w:r w:rsidR="00970571">
          <w:rPr>
            <w:noProof/>
            <w:webHidden/>
          </w:rPr>
          <w:instrText xml:space="preserve"> PAGEREF _Toc90140358 \h </w:instrText>
        </w:r>
        <w:r w:rsidR="00970571">
          <w:rPr>
            <w:noProof/>
            <w:webHidden/>
          </w:rPr>
        </w:r>
        <w:r w:rsidR="00970571">
          <w:rPr>
            <w:noProof/>
            <w:webHidden/>
          </w:rPr>
          <w:fldChar w:fldCharType="separate"/>
        </w:r>
        <w:r w:rsidR="00970571">
          <w:rPr>
            <w:noProof/>
            <w:webHidden/>
          </w:rPr>
          <w:t>51</w:t>
        </w:r>
        <w:r w:rsidR="00970571">
          <w:rPr>
            <w:noProof/>
            <w:webHidden/>
          </w:rPr>
          <w:fldChar w:fldCharType="end"/>
        </w:r>
      </w:hyperlink>
    </w:p>
    <w:p w14:paraId="3A9244B9" w14:textId="40A74DFF"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59" w:history="1">
        <w:r w:rsidR="00970571" w:rsidRPr="00151829">
          <w:rPr>
            <w:rStyle w:val="Hyperlink"/>
            <w:noProof/>
          </w:rPr>
          <w:t>4.4</w:t>
        </w:r>
        <w:r w:rsidR="00970571">
          <w:rPr>
            <w:rFonts w:asciiTheme="minorHAnsi" w:eastAsiaTheme="minorEastAsia" w:hAnsiTheme="minorHAnsi" w:cstheme="minorBidi"/>
            <w:b w:val="0"/>
            <w:noProof/>
            <w:szCs w:val="22"/>
          </w:rPr>
          <w:tab/>
        </w:r>
        <w:r w:rsidR="00970571" w:rsidRPr="00151829">
          <w:rPr>
            <w:rStyle w:val="Hyperlink"/>
            <w:noProof/>
          </w:rPr>
          <w:t>Aufbau der Laborumgebung</w:t>
        </w:r>
        <w:r w:rsidR="00970571">
          <w:rPr>
            <w:noProof/>
            <w:webHidden/>
          </w:rPr>
          <w:tab/>
        </w:r>
        <w:r w:rsidR="00970571">
          <w:rPr>
            <w:noProof/>
            <w:webHidden/>
          </w:rPr>
          <w:fldChar w:fldCharType="begin"/>
        </w:r>
        <w:r w:rsidR="00970571">
          <w:rPr>
            <w:noProof/>
            <w:webHidden/>
          </w:rPr>
          <w:instrText xml:space="preserve"> PAGEREF _Toc90140359 \h </w:instrText>
        </w:r>
        <w:r w:rsidR="00970571">
          <w:rPr>
            <w:noProof/>
            <w:webHidden/>
          </w:rPr>
        </w:r>
        <w:r w:rsidR="00970571">
          <w:rPr>
            <w:noProof/>
            <w:webHidden/>
          </w:rPr>
          <w:fldChar w:fldCharType="separate"/>
        </w:r>
        <w:r w:rsidR="00970571">
          <w:rPr>
            <w:noProof/>
            <w:webHidden/>
          </w:rPr>
          <w:t>52</w:t>
        </w:r>
        <w:r w:rsidR="00970571">
          <w:rPr>
            <w:noProof/>
            <w:webHidden/>
          </w:rPr>
          <w:fldChar w:fldCharType="end"/>
        </w:r>
      </w:hyperlink>
    </w:p>
    <w:p w14:paraId="186330CC" w14:textId="50170C85"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60" w:history="1">
        <w:r w:rsidR="00970571" w:rsidRPr="00151829">
          <w:rPr>
            <w:rStyle w:val="Hyperlink"/>
            <w:noProof/>
          </w:rPr>
          <w:t>4.4.1</w:t>
        </w:r>
        <w:r w:rsidR="00970571">
          <w:rPr>
            <w:rFonts w:asciiTheme="minorHAnsi" w:eastAsiaTheme="minorEastAsia" w:hAnsiTheme="minorHAnsi" w:cstheme="minorBidi"/>
            <w:b w:val="0"/>
            <w:noProof/>
            <w:szCs w:val="22"/>
          </w:rPr>
          <w:tab/>
        </w:r>
        <w:r w:rsidR="00970571" w:rsidRPr="00151829">
          <w:rPr>
            <w:rStyle w:val="Hyperlink"/>
            <w:noProof/>
          </w:rPr>
          <w:t>Aufbau des Weges</w:t>
        </w:r>
        <w:r w:rsidR="00970571">
          <w:rPr>
            <w:noProof/>
            <w:webHidden/>
          </w:rPr>
          <w:tab/>
        </w:r>
        <w:r w:rsidR="00970571">
          <w:rPr>
            <w:noProof/>
            <w:webHidden/>
          </w:rPr>
          <w:fldChar w:fldCharType="begin"/>
        </w:r>
        <w:r w:rsidR="00970571">
          <w:rPr>
            <w:noProof/>
            <w:webHidden/>
          </w:rPr>
          <w:instrText xml:space="preserve"> PAGEREF _Toc90140360 \h </w:instrText>
        </w:r>
        <w:r w:rsidR="00970571">
          <w:rPr>
            <w:noProof/>
            <w:webHidden/>
          </w:rPr>
        </w:r>
        <w:r w:rsidR="00970571">
          <w:rPr>
            <w:noProof/>
            <w:webHidden/>
          </w:rPr>
          <w:fldChar w:fldCharType="separate"/>
        </w:r>
        <w:r w:rsidR="00970571">
          <w:rPr>
            <w:noProof/>
            <w:webHidden/>
          </w:rPr>
          <w:t>52</w:t>
        </w:r>
        <w:r w:rsidR="00970571">
          <w:rPr>
            <w:noProof/>
            <w:webHidden/>
          </w:rPr>
          <w:fldChar w:fldCharType="end"/>
        </w:r>
      </w:hyperlink>
    </w:p>
    <w:p w14:paraId="3053AF71" w14:textId="05590CFF"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61" w:history="1">
        <w:r w:rsidR="00970571" w:rsidRPr="00151829">
          <w:rPr>
            <w:rStyle w:val="Hyperlink"/>
            <w:noProof/>
          </w:rPr>
          <w:t>4.4.2</w:t>
        </w:r>
        <w:r w:rsidR="00970571">
          <w:rPr>
            <w:rFonts w:asciiTheme="minorHAnsi" w:eastAsiaTheme="minorEastAsia" w:hAnsiTheme="minorHAnsi" w:cstheme="minorBidi"/>
            <w:b w:val="0"/>
            <w:noProof/>
            <w:szCs w:val="22"/>
          </w:rPr>
          <w:tab/>
        </w:r>
        <w:r w:rsidR="00970571" w:rsidRPr="00151829">
          <w:rPr>
            <w:rStyle w:val="Hyperlink"/>
            <w:noProof/>
          </w:rPr>
          <w:t>Kalibrierung der HTC Vive</w:t>
        </w:r>
        <w:r w:rsidR="00970571">
          <w:rPr>
            <w:noProof/>
            <w:webHidden/>
          </w:rPr>
          <w:tab/>
        </w:r>
        <w:r w:rsidR="00970571">
          <w:rPr>
            <w:noProof/>
            <w:webHidden/>
          </w:rPr>
          <w:fldChar w:fldCharType="begin"/>
        </w:r>
        <w:r w:rsidR="00970571">
          <w:rPr>
            <w:noProof/>
            <w:webHidden/>
          </w:rPr>
          <w:instrText xml:space="preserve"> PAGEREF _Toc90140361 \h </w:instrText>
        </w:r>
        <w:r w:rsidR="00970571">
          <w:rPr>
            <w:noProof/>
            <w:webHidden/>
          </w:rPr>
        </w:r>
        <w:r w:rsidR="00970571">
          <w:rPr>
            <w:noProof/>
            <w:webHidden/>
          </w:rPr>
          <w:fldChar w:fldCharType="separate"/>
        </w:r>
        <w:r w:rsidR="00970571">
          <w:rPr>
            <w:noProof/>
            <w:webHidden/>
          </w:rPr>
          <w:t>52</w:t>
        </w:r>
        <w:r w:rsidR="00970571">
          <w:rPr>
            <w:noProof/>
            <w:webHidden/>
          </w:rPr>
          <w:fldChar w:fldCharType="end"/>
        </w:r>
      </w:hyperlink>
    </w:p>
    <w:p w14:paraId="157E57C6" w14:textId="58AC7178"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62" w:history="1">
        <w:r w:rsidR="00970571" w:rsidRPr="00151829">
          <w:rPr>
            <w:rStyle w:val="Hyperlink"/>
            <w:noProof/>
          </w:rPr>
          <w:t>4.5</w:t>
        </w:r>
        <w:r w:rsidR="00970571">
          <w:rPr>
            <w:rFonts w:asciiTheme="minorHAnsi" w:eastAsiaTheme="minorEastAsia" w:hAnsiTheme="minorHAnsi" w:cstheme="minorBidi"/>
            <w:b w:val="0"/>
            <w:noProof/>
            <w:szCs w:val="22"/>
          </w:rPr>
          <w:tab/>
        </w:r>
        <w:r w:rsidR="00970571" w:rsidRPr="00151829">
          <w:rPr>
            <w:rStyle w:val="Hyperlink"/>
            <w:noProof/>
          </w:rPr>
          <w:t>Stichprobe</w:t>
        </w:r>
        <w:r w:rsidR="00970571">
          <w:rPr>
            <w:noProof/>
            <w:webHidden/>
          </w:rPr>
          <w:tab/>
        </w:r>
        <w:r w:rsidR="00970571">
          <w:rPr>
            <w:noProof/>
            <w:webHidden/>
          </w:rPr>
          <w:fldChar w:fldCharType="begin"/>
        </w:r>
        <w:r w:rsidR="00970571">
          <w:rPr>
            <w:noProof/>
            <w:webHidden/>
          </w:rPr>
          <w:instrText xml:space="preserve"> PAGEREF _Toc90140362 \h </w:instrText>
        </w:r>
        <w:r w:rsidR="00970571">
          <w:rPr>
            <w:noProof/>
            <w:webHidden/>
          </w:rPr>
        </w:r>
        <w:r w:rsidR="00970571">
          <w:rPr>
            <w:noProof/>
            <w:webHidden/>
          </w:rPr>
          <w:fldChar w:fldCharType="separate"/>
        </w:r>
        <w:r w:rsidR="00970571">
          <w:rPr>
            <w:noProof/>
            <w:webHidden/>
          </w:rPr>
          <w:t>52</w:t>
        </w:r>
        <w:r w:rsidR="00970571">
          <w:rPr>
            <w:noProof/>
            <w:webHidden/>
          </w:rPr>
          <w:fldChar w:fldCharType="end"/>
        </w:r>
      </w:hyperlink>
    </w:p>
    <w:p w14:paraId="2AF9F29D" w14:textId="4FFEDDC7"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63" w:history="1">
        <w:r w:rsidR="00970571" w:rsidRPr="00151829">
          <w:rPr>
            <w:rStyle w:val="Hyperlink"/>
            <w:noProof/>
          </w:rPr>
          <w:t>4.6</w:t>
        </w:r>
        <w:r w:rsidR="00970571">
          <w:rPr>
            <w:rFonts w:asciiTheme="minorHAnsi" w:eastAsiaTheme="minorEastAsia" w:hAnsiTheme="minorHAnsi" w:cstheme="minorBidi"/>
            <w:b w:val="0"/>
            <w:noProof/>
            <w:szCs w:val="22"/>
          </w:rPr>
          <w:tab/>
        </w:r>
        <w:r w:rsidR="00970571" w:rsidRPr="00151829">
          <w:rPr>
            <w:rStyle w:val="Hyperlink"/>
            <w:noProof/>
          </w:rPr>
          <w:t>Auswertung der Durchläufe</w:t>
        </w:r>
        <w:r w:rsidR="00970571">
          <w:rPr>
            <w:noProof/>
            <w:webHidden/>
          </w:rPr>
          <w:tab/>
        </w:r>
        <w:r w:rsidR="00970571">
          <w:rPr>
            <w:noProof/>
            <w:webHidden/>
          </w:rPr>
          <w:fldChar w:fldCharType="begin"/>
        </w:r>
        <w:r w:rsidR="00970571">
          <w:rPr>
            <w:noProof/>
            <w:webHidden/>
          </w:rPr>
          <w:instrText xml:space="preserve"> PAGEREF _Toc90140363 \h </w:instrText>
        </w:r>
        <w:r w:rsidR="00970571">
          <w:rPr>
            <w:noProof/>
            <w:webHidden/>
          </w:rPr>
        </w:r>
        <w:r w:rsidR="00970571">
          <w:rPr>
            <w:noProof/>
            <w:webHidden/>
          </w:rPr>
          <w:fldChar w:fldCharType="separate"/>
        </w:r>
        <w:r w:rsidR="00970571">
          <w:rPr>
            <w:noProof/>
            <w:webHidden/>
          </w:rPr>
          <w:t>53</w:t>
        </w:r>
        <w:r w:rsidR="00970571">
          <w:rPr>
            <w:noProof/>
            <w:webHidden/>
          </w:rPr>
          <w:fldChar w:fldCharType="end"/>
        </w:r>
      </w:hyperlink>
    </w:p>
    <w:p w14:paraId="51DD46E7" w14:textId="651AC867"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64" w:history="1">
        <w:r w:rsidR="00970571" w:rsidRPr="00151829">
          <w:rPr>
            <w:rStyle w:val="Hyperlink"/>
            <w:noProof/>
          </w:rPr>
          <w:t>4.6.1</w:t>
        </w:r>
        <w:r w:rsidR="00970571">
          <w:rPr>
            <w:rFonts w:asciiTheme="minorHAnsi" w:eastAsiaTheme="minorEastAsia" w:hAnsiTheme="minorHAnsi" w:cstheme="minorBidi"/>
            <w:b w:val="0"/>
            <w:noProof/>
            <w:szCs w:val="22"/>
          </w:rPr>
          <w:tab/>
        </w:r>
        <w:r w:rsidR="00970571" w:rsidRPr="00151829">
          <w:rPr>
            <w:rStyle w:val="Hyperlink"/>
            <w:noProof/>
          </w:rPr>
          <w:t>Deskriptive Datenanalyse</w:t>
        </w:r>
        <w:r w:rsidR="00970571">
          <w:rPr>
            <w:noProof/>
            <w:webHidden/>
          </w:rPr>
          <w:tab/>
        </w:r>
        <w:r w:rsidR="00970571">
          <w:rPr>
            <w:noProof/>
            <w:webHidden/>
          </w:rPr>
          <w:fldChar w:fldCharType="begin"/>
        </w:r>
        <w:r w:rsidR="00970571">
          <w:rPr>
            <w:noProof/>
            <w:webHidden/>
          </w:rPr>
          <w:instrText xml:space="preserve"> PAGEREF _Toc90140364 \h </w:instrText>
        </w:r>
        <w:r w:rsidR="00970571">
          <w:rPr>
            <w:noProof/>
            <w:webHidden/>
          </w:rPr>
        </w:r>
        <w:r w:rsidR="00970571">
          <w:rPr>
            <w:noProof/>
            <w:webHidden/>
          </w:rPr>
          <w:fldChar w:fldCharType="separate"/>
        </w:r>
        <w:r w:rsidR="00970571">
          <w:rPr>
            <w:noProof/>
            <w:webHidden/>
          </w:rPr>
          <w:t>53</w:t>
        </w:r>
        <w:r w:rsidR="00970571">
          <w:rPr>
            <w:noProof/>
            <w:webHidden/>
          </w:rPr>
          <w:fldChar w:fldCharType="end"/>
        </w:r>
      </w:hyperlink>
    </w:p>
    <w:p w14:paraId="30F5EBE7" w14:textId="21EFAC82"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65" w:history="1">
        <w:r w:rsidR="00970571" w:rsidRPr="00151829">
          <w:rPr>
            <w:rStyle w:val="Hyperlink"/>
            <w:noProof/>
          </w:rPr>
          <w:t>4.6.2</w:t>
        </w:r>
        <w:r w:rsidR="00970571">
          <w:rPr>
            <w:rFonts w:asciiTheme="minorHAnsi" w:eastAsiaTheme="minorEastAsia" w:hAnsiTheme="minorHAnsi" w:cstheme="minorBidi"/>
            <w:b w:val="0"/>
            <w:noProof/>
            <w:szCs w:val="22"/>
          </w:rPr>
          <w:tab/>
        </w:r>
        <w:r w:rsidR="00970571" w:rsidRPr="00151829">
          <w:rPr>
            <w:rStyle w:val="Hyperlink"/>
            <w:noProof/>
          </w:rPr>
          <w:t>Test auf Normalverteilung</w:t>
        </w:r>
        <w:r w:rsidR="00970571">
          <w:rPr>
            <w:noProof/>
            <w:webHidden/>
          </w:rPr>
          <w:tab/>
        </w:r>
        <w:r w:rsidR="00970571">
          <w:rPr>
            <w:noProof/>
            <w:webHidden/>
          </w:rPr>
          <w:fldChar w:fldCharType="begin"/>
        </w:r>
        <w:r w:rsidR="00970571">
          <w:rPr>
            <w:noProof/>
            <w:webHidden/>
          </w:rPr>
          <w:instrText xml:space="preserve"> PAGEREF _Toc90140365 \h </w:instrText>
        </w:r>
        <w:r w:rsidR="00970571">
          <w:rPr>
            <w:noProof/>
            <w:webHidden/>
          </w:rPr>
        </w:r>
        <w:r w:rsidR="00970571">
          <w:rPr>
            <w:noProof/>
            <w:webHidden/>
          </w:rPr>
          <w:fldChar w:fldCharType="separate"/>
        </w:r>
        <w:r w:rsidR="00970571">
          <w:rPr>
            <w:noProof/>
            <w:webHidden/>
          </w:rPr>
          <w:t>54</w:t>
        </w:r>
        <w:r w:rsidR="00970571">
          <w:rPr>
            <w:noProof/>
            <w:webHidden/>
          </w:rPr>
          <w:fldChar w:fldCharType="end"/>
        </w:r>
      </w:hyperlink>
    </w:p>
    <w:p w14:paraId="6567CA8B" w14:textId="05D7C54A"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66" w:history="1">
        <w:r w:rsidR="00970571" w:rsidRPr="00151829">
          <w:rPr>
            <w:rStyle w:val="Hyperlink"/>
            <w:noProof/>
          </w:rPr>
          <w:t>4.6.3</w:t>
        </w:r>
        <w:r w:rsidR="00970571">
          <w:rPr>
            <w:rFonts w:asciiTheme="minorHAnsi" w:eastAsiaTheme="minorEastAsia" w:hAnsiTheme="minorHAnsi" w:cstheme="minorBidi"/>
            <w:b w:val="0"/>
            <w:noProof/>
            <w:szCs w:val="22"/>
          </w:rPr>
          <w:tab/>
        </w:r>
        <w:r w:rsidR="00970571" w:rsidRPr="00151829">
          <w:rPr>
            <w:rStyle w:val="Hyperlink"/>
            <w:noProof/>
          </w:rPr>
          <w:t>Test der Hypothesen</w:t>
        </w:r>
        <w:r w:rsidR="00970571">
          <w:rPr>
            <w:noProof/>
            <w:webHidden/>
          </w:rPr>
          <w:tab/>
        </w:r>
        <w:r w:rsidR="00970571">
          <w:rPr>
            <w:noProof/>
            <w:webHidden/>
          </w:rPr>
          <w:fldChar w:fldCharType="begin"/>
        </w:r>
        <w:r w:rsidR="00970571">
          <w:rPr>
            <w:noProof/>
            <w:webHidden/>
          </w:rPr>
          <w:instrText xml:space="preserve"> PAGEREF _Toc90140366 \h </w:instrText>
        </w:r>
        <w:r w:rsidR="00970571">
          <w:rPr>
            <w:noProof/>
            <w:webHidden/>
          </w:rPr>
        </w:r>
        <w:r w:rsidR="00970571">
          <w:rPr>
            <w:noProof/>
            <w:webHidden/>
          </w:rPr>
          <w:fldChar w:fldCharType="separate"/>
        </w:r>
        <w:r w:rsidR="00970571">
          <w:rPr>
            <w:noProof/>
            <w:webHidden/>
          </w:rPr>
          <w:t>55</w:t>
        </w:r>
        <w:r w:rsidR="00970571">
          <w:rPr>
            <w:noProof/>
            <w:webHidden/>
          </w:rPr>
          <w:fldChar w:fldCharType="end"/>
        </w:r>
      </w:hyperlink>
    </w:p>
    <w:p w14:paraId="59D2173A" w14:textId="2439A044"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67" w:history="1">
        <w:r w:rsidR="00970571" w:rsidRPr="00151829">
          <w:rPr>
            <w:rStyle w:val="Hyperlink"/>
            <w:noProof/>
          </w:rPr>
          <w:t>4.7</w:t>
        </w:r>
        <w:r w:rsidR="00970571">
          <w:rPr>
            <w:rFonts w:asciiTheme="minorHAnsi" w:eastAsiaTheme="minorEastAsia" w:hAnsiTheme="minorHAnsi" w:cstheme="minorBidi"/>
            <w:b w:val="0"/>
            <w:noProof/>
            <w:szCs w:val="22"/>
          </w:rPr>
          <w:tab/>
        </w:r>
        <w:r w:rsidR="00970571" w:rsidRPr="00151829">
          <w:rPr>
            <w:rStyle w:val="Hyperlink"/>
            <w:noProof/>
          </w:rPr>
          <w:t>Auswertung der statistischen Daten</w:t>
        </w:r>
        <w:r w:rsidR="00970571">
          <w:rPr>
            <w:noProof/>
            <w:webHidden/>
          </w:rPr>
          <w:tab/>
        </w:r>
        <w:r w:rsidR="00970571">
          <w:rPr>
            <w:noProof/>
            <w:webHidden/>
          </w:rPr>
          <w:fldChar w:fldCharType="begin"/>
        </w:r>
        <w:r w:rsidR="00970571">
          <w:rPr>
            <w:noProof/>
            <w:webHidden/>
          </w:rPr>
          <w:instrText xml:space="preserve"> PAGEREF _Toc90140367 \h </w:instrText>
        </w:r>
        <w:r w:rsidR="00970571">
          <w:rPr>
            <w:noProof/>
            <w:webHidden/>
          </w:rPr>
        </w:r>
        <w:r w:rsidR="00970571">
          <w:rPr>
            <w:noProof/>
            <w:webHidden/>
          </w:rPr>
          <w:fldChar w:fldCharType="separate"/>
        </w:r>
        <w:r w:rsidR="00970571">
          <w:rPr>
            <w:noProof/>
            <w:webHidden/>
          </w:rPr>
          <w:t>55</w:t>
        </w:r>
        <w:r w:rsidR="00970571">
          <w:rPr>
            <w:noProof/>
            <w:webHidden/>
          </w:rPr>
          <w:fldChar w:fldCharType="end"/>
        </w:r>
      </w:hyperlink>
    </w:p>
    <w:p w14:paraId="6BD1F904" w14:textId="17B2C557"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68" w:history="1">
        <w:r w:rsidR="00970571" w:rsidRPr="00151829">
          <w:rPr>
            <w:rStyle w:val="Hyperlink"/>
            <w:noProof/>
          </w:rPr>
          <w:t>4.7.1</w:t>
        </w:r>
        <w:r w:rsidR="00970571">
          <w:rPr>
            <w:rFonts w:asciiTheme="minorHAnsi" w:eastAsiaTheme="minorEastAsia" w:hAnsiTheme="minorHAnsi" w:cstheme="minorBidi"/>
            <w:b w:val="0"/>
            <w:noProof/>
            <w:szCs w:val="22"/>
          </w:rPr>
          <w:tab/>
        </w:r>
        <w:r w:rsidR="00970571" w:rsidRPr="00151829">
          <w:rPr>
            <w:rStyle w:val="Hyperlink"/>
            <w:noProof/>
          </w:rPr>
          <w:t>Aussage 1: Das Laufen in der VR hat sich für Sie sehr natürlich angefühlt.</w:t>
        </w:r>
        <w:r w:rsidR="00970571">
          <w:rPr>
            <w:noProof/>
            <w:webHidden/>
          </w:rPr>
          <w:tab/>
        </w:r>
        <w:r w:rsidR="00970571">
          <w:rPr>
            <w:noProof/>
            <w:webHidden/>
          </w:rPr>
          <w:fldChar w:fldCharType="begin"/>
        </w:r>
        <w:r w:rsidR="00970571">
          <w:rPr>
            <w:noProof/>
            <w:webHidden/>
          </w:rPr>
          <w:instrText xml:space="preserve"> PAGEREF _Toc90140368 \h </w:instrText>
        </w:r>
        <w:r w:rsidR="00970571">
          <w:rPr>
            <w:noProof/>
            <w:webHidden/>
          </w:rPr>
        </w:r>
        <w:r w:rsidR="00970571">
          <w:rPr>
            <w:noProof/>
            <w:webHidden/>
          </w:rPr>
          <w:fldChar w:fldCharType="separate"/>
        </w:r>
        <w:r w:rsidR="00970571">
          <w:rPr>
            <w:noProof/>
            <w:webHidden/>
          </w:rPr>
          <w:t>56</w:t>
        </w:r>
        <w:r w:rsidR="00970571">
          <w:rPr>
            <w:noProof/>
            <w:webHidden/>
          </w:rPr>
          <w:fldChar w:fldCharType="end"/>
        </w:r>
      </w:hyperlink>
    </w:p>
    <w:p w14:paraId="714AEC56" w14:textId="4B642F5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69" w:history="1">
        <w:r w:rsidR="00970571" w:rsidRPr="00151829">
          <w:rPr>
            <w:rStyle w:val="Hyperlink"/>
            <w:noProof/>
          </w:rPr>
          <w:t>4.7.1.1</w:t>
        </w:r>
        <w:r w:rsidR="00970571">
          <w:rPr>
            <w:rFonts w:asciiTheme="minorHAnsi" w:eastAsiaTheme="minorEastAsia" w:hAnsiTheme="minorHAnsi" w:cstheme="minorBidi"/>
            <w:noProof/>
            <w:szCs w:val="22"/>
          </w:rPr>
          <w:tab/>
        </w:r>
        <w:r w:rsidR="00970571" w:rsidRPr="00151829">
          <w:rPr>
            <w:rStyle w:val="Hyperlink"/>
            <w:noProof/>
          </w:rPr>
          <w:t>Baseline 1</w:t>
        </w:r>
        <w:r w:rsidR="00970571">
          <w:rPr>
            <w:noProof/>
            <w:webHidden/>
          </w:rPr>
          <w:tab/>
        </w:r>
        <w:r w:rsidR="00970571">
          <w:rPr>
            <w:noProof/>
            <w:webHidden/>
          </w:rPr>
          <w:fldChar w:fldCharType="begin"/>
        </w:r>
        <w:r w:rsidR="00970571">
          <w:rPr>
            <w:noProof/>
            <w:webHidden/>
          </w:rPr>
          <w:instrText xml:space="preserve"> PAGEREF _Toc90140369 \h </w:instrText>
        </w:r>
        <w:r w:rsidR="00970571">
          <w:rPr>
            <w:noProof/>
            <w:webHidden/>
          </w:rPr>
        </w:r>
        <w:r w:rsidR="00970571">
          <w:rPr>
            <w:noProof/>
            <w:webHidden/>
          </w:rPr>
          <w:fldChar w:fldCharType="separate"/>
        </w:r>
        <w:r w:rsidR="00970571">
          <w:rPr>
            <w:noProof/>
            <w:webHidden/>
          </w:rPr>
          <w:t>56</w:t>
        </w:r>
        <w:r w:rsidR="00970571">
          <w:rPr>
            <w:noProof/>
            <w:webHidden/>
          </w:rPr>
          <w:fldChar w:fldCharType="end"/>
        </w:r>
      </w:hyperlink>
    </w:p>
    <w:p w14:paraId="62599002" w14:textId="249013CD"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0" w:history="1">
        <w:r w:rsidR="00970571" w:rsidRPr="00151829">
          <w:rPr>
            <w:rStyle w:val="Hyperlink"/>
            <w:noProof/>
          </w:rPr>
          <w:t>4.7.1.2</w:t>
        </w:r>
        <w:r w:rsidR="00970571">
          <w:rPr>
            <w:rFonts w:asciiTheme="minorHAnsi" w:eastAsiaTheme="minorEastAsia" w:hAnsiTheme="minorHAnsi" w:cstheme="minorBidi"/>
            <w:noProof/>
            <w:szCs w:val="22"/>
          </w:rPr>
          <w:tab/>
        </w:r>
        <w:r w:rsidR="00970571" w:rsidRPr="00151829">
          <w:rPr>
            <w:rStyle w:val="Hyperlink"/>
            <w:noProof/>
          </w:rPr>
          <w:t>Baseline 2</w:t>
        </w:r>
        <w:r w:rsidR="00970571">
          <w:rPr>
            <w:noProof/>
            <w:webHidden/>
          </w:rPr>
          <w:tab/>
        </w:r>
        <w:r w:rsidR="00970571">
          <w:rPr>
            <w:noProof/>
            <w:webHidden/>
          </w:rPr>
          <w:fldChar w:fldCharType="begin"/>
        </w:r>
        <w:r w:rsidR="00970571">
          <w:rPr>
            <w:noProof/>
            <w:webHidden/>
          </w:rPr>
          <w:instrText xml:space="preserve"> PAGEREF _Toc90140370 \h </w:instrText>
        </w:r>
        <w:r w:rsidR="00970571">
          <w:rPr>
            <w:noProof/>
            <w:webHidden/>
          </w:rPr>
        </w:r>
        <w:r w:rsidR="00970571">
          <w:rPr>
            <w:noProof/>
            <w:webHidden/>
          </w:rPr>
          <w:fldChar w:fldCharType="separate"/>
        </w:r>
        <w:r w:rsidR="00970571">
          <w:rPr>
            <w:noProof/>
            <w:webHidden/>
          </w:rPr>
          <w:t>56</w:t>
        </w:r>
        <w:r w:rsidR="00970571">
          <w:rPr>
            <w:noProof/>
            <w:webHidden/>
          </w:rPr>
          <w:fldChar w:fldCharType="end"/>
        </w:r>
      </w:hyperlink>
    </w:p>
    <w:p w14:paraId="20F684CE" w14:textId="59A9BD9C"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1" w:history="1">
        <w:r w:rsidR="00970571" w:rsidRPr="00151829">
          <w:rPr>
            <w:rStyle w:val="Hyperlink"/>
            <w:noProof/>
          </w:rPr>
          <w:t>4.7.1.3</w:t>
        </w:r>
        <w:r w:rsidR="00970571">
          <w:rPr>
            <w:rFonts w:asciiTheme="minorHAnsi" w:eastAsiaTheme="minorEastAsia" w:hAnsiTheme="minorHAnsi" w:cstheme="minorBidi"/>
            <w:noProof/>
            <w:szCs w:val="22"/>
          </w:rPr>
          <w:tab/>
        </w:r>
        <w:r w:rsidR="00970571" w:rsidRPr="00151829">
          <w:rPr>
            <w:rStyle w:val="Hyperlink"/>
            <w:noProof/>
          </w:rPr>
          <w:t>Baseline 3</w:t>
        </w:r>
        <w:r w:rsidR="00970571">
          <w:rPr>
            <w:noProof/>
            <w:webHidden/>
          </w:rPr>
          <w:tab/>
        </w:r>
        <w:r w:rsidR="00970571">
          <w:rPr>
            <w:noProof/>
            <w:webHidden/>
          </w:rPr>
          <w:fldChar w:fldCharType="begin"/>
        </w:r>
        <w:r w:rsidR="00970571">
          <w:rPr>
            <w:noProof/>
            <w:webHidden/>
          </w:rPr>
          <w:instrText xml:space="preserve"> PAGEREF _Toc90140371 \h </w:instrText>
        </w:r>
        <w:r w:rsidR="00970571">
          <w:rPr>
            <w:noProof/>
            <w:webHidden/>
          </w:rPr>
        </w:r>
        <w:r w:rsidR="00970571">
          <w:rPr>
            <w:noProof/>
            <w:webHidden/>
          </w:rPr>
          <w:fldChar w:fldCharType="separate"/>
        </w:r>
        <w:r w:rsidR="00970571">
          <w:rPr>
            <w:noProof/>
            <w:webHidden/>
          </w:rPr>
          <w:t>57</w:t>
        </w:r>
        <w:r w:rsidR="00970571">
          <w:rPr>
            <w:noProof/>
            <w:webHidden/>
          </w:rPr>
          <w:fldChar w:fldCharType="end"/>
        </w:r>
      </w:hyperlink>
    </w:p>
    <w:p w14:paraId="2C5191C7" w14:textId="02EB0373"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2" w:history="1">
        <w:r w:rsidR="00970571" w:rsidRPr="00151829">
          <w:rPr>
            <w:rStyle w:val="Hyperlink"/>
            <w:noProof/>
          </w:rPr>
          <w:t>4.7.1.4</w:t>
        </w:r>
        <w:r w:rsidR="00970571">
          <w:rPr>
            <w:rFonts w:asciiTheme="minorHAnsi" w:eastAsiaTheme="minorEastAsia" w:hAnsiTheme="minorHAnsi" w:cstheme="minorBidi"/>
            <w:noProof/>
            <w:szCs w:val="22"/>
          </w:rPr>
          <w:tab/>
        </w:r>
        <w:r w:rsidR="00970571" w:rsidRPr="00151829">
          <w:rPr>
            <w:rStyle w:val="Hyperlink"/>
            <w:noProof/>
          </w:rPr>
          <w:t>Szenario 1</w:t>
        </w:r>
        <w:r w:rsidR="00970571">
          <w:rPr>
            <w:noProof/>
            <w:webHidden/>
          </w:rPr>
          <w:tab/>
        </w:r>
        <w:r w:rsidR="00970571">
          <w:rPr>
            <w:noProof/>
            <w:webHidden/>
          </w:rPr>
          <w:fldChar w:fldCharType="begin"/>
        </w:r>
        <w:r w:rsidR="00970571">
          <w:rPr>
            <w:noProof/>
            <w:webHidden/>
          </w:rPr>
          <w:instrText xml:space="preserve"> PAGEREF _Toc90140372 \h </w:instrText>
        </w:r>
        <w:r w:rsidR="00970571">
          <w:rPr>
            <w:noProof/>
            <w:webHidden/>
          </w:rPr>
        </w:r>
        <w:r w:rsidR="00970571">
          <w:rPr>
            <w:noProof/>
            <w:webHidden/>
          </w:rPr>
          <w:fldChar w:fldCharType="separate"/>
        </w:r>
        <w:r w:rsidR="00970571">
          <w:rPr>
            <w:noProof/>
            <w:webHidden/>
          </w:rPr>
          <w:t>58</w:t>
        </w:r>
        <w:r w:rsidR="00970571">
          <w:rPr>
            <w:noProof/>
            <w:webHidden/>
          </w:rPr>
          <w:fldChar w:fldCharType="end"/>
        </w:r>
      </w:hyperlink>
    </w:p>
    <w:p w14:paraId="505248F2" w14:textId="53D4EDEA"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3" w:history="1">
        <w:r w:rsidR="00970571" w:rsidRPr="00151829">
          <w:rPr>
            <w:rStyle w:val="Hyperlink"/>
            <w:noProof/>
          </w:rPr>
          <w:t>4.7.1.5</w:t>
        </w:r>
        <w:r w:rsidR="00970571">
          <w:rPr>
            <w:rFonts w:asciiTheme="minorHAnsi" w:eastAsiaTheme="minorEastAsia" w:hAnsiTheme="minorHAnsi" w:cstheme="minorBidi"/>
            <w:noProof/>
            <w:szCs w:val="22"/>
          </w:rPr>
          <w:tab/>
        </w:r>
        <w:r w:rsidR="00970571" w:rsidRPr="00151829">
          <w:rPr>
            <w:rStyle w:val="Hyperlink"/>
            <w:noProof/>
          </w:rPr>
          <w:t>Szenario 2</w:t>
        </w:r>
        <w:r w:rsidR="00970571">
          <w:rPr>
            <w:noProof/>
            <w:webHidden/>
          </w:rPr>
          <w:tab/>
        </w:r>
        <w:r w:rsidR="00970571">
          <w:rPr>
            <w:noProof/>
            <w:webHidden/>
          </w:rPr>
          <w:fldChar w:fldCharType="begin"/>
        </w:r>
        <w:r w:rsidR="00970571">
          <w:rPr>
            <w:noProof/>
            <w:webHidden/>
          </w:rPr>
          <w:instrText xml:space="preserve"> PAGEREF _Toc90140373 \h </w:instrText>
        </w:r>
        <w:r w:rsidR="00970571">
          <w:rPr>
            <w:noProof/>
            <w:webHidden/>
          </w:rPr>
        </w:r>
        <w:r w:rsidR="00970571">
          <w:rPr>
            <w:noProof/>
            <w:webHidden/>
          </w:rPr>
          <w:fldChar w:fldCharType="separate"/>
        </w:r>
        <w:r w:rsidR="00970571">
          <w:rPr>
            <w:noProof/>
            <w:webHidden/>
          </w:rPr>
          <w:t>58</w:t>
        </w:r>
        <w:r w:rsidR="00970571">
          <w:rPr>
            <w:noProof/>
            <w:webHidden/>
          </w:rPr>
          <w:fldChar w:fldCharType="end"/>
        </w:r>
      </w:hyperlink>
    </w:p>
    <w:p w14:paraId="7FC55AF4" w14:textId="5D9E47F7"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4" w:history="1">
        <w:r w:rsidR="00970571" w:rsidRPr="00151829">
          <w:rPr>
            <w:rStyle w:val="Hyperlink"/>
            <w:noProof/>
          </w:rPr>
          <w:t>4.7.1.6</w:t>
        </w:r>
        <w:r w:rsidR="00970571">
          <w:rPr>
            <w:rFonts w:asciiTheme="minorHAnsi" w:eastAsiaTheme="minorEastAsia" w:hAnsiTheme="minorHAnsi" w:cstheme="minorBidi"/>
            <w:noProof/>
            <w:szCs w:val="22"/>
          </w:rPr>
          <w:tab/>
        </w:r>
        <w:r w:rsidR="00970571" w:rsidRPr="00151829">
          <w:rPr>
            <w:rStyle w:val="Hyperlink"/>
            <w:noProof/>
          </w:rPr>
          <w:t>Gesamte Wertung der Aussage 1</w:t>
        </w:r>
        <w:r w:rsidR="00970571">
          <w:rPr>
            <w:noProof/>
            <w:webHidden/>
          </w:rPr>
          <w:tab/>
        </w:r>
        <w:r w:rsidR="00970571">
          <w:rPr>
            <w:noProof/>
            <w:webHidden/>
          </w:rPr>
          <w:fldChar w:fldCharType="begin"/>
        </w:r>
        <w:r w:rsidR="00970571">
          <w:rPr>
            <w:noProof/>
            <w:webHidden/>
          </w:rPr>
          <w:instrText xml:space="preserve"> PAGEREF _Toc90140374 \h </w:instrText>
        </w:r>
        <w:r w:rsidR="00970571">
          <w:rPr>
            <w:noProof/>
            <w:webHidden/>
          </w:rPr>
        </w:r>
        <w:r w:rsidR="00970571">
          <w:rPr>
            <w:noProof/>
            <w:webHidden/>
          </w:rPr>
          <w:fldChar w:fldCharType="separate"/>
        </w:r>
        <w:r w:rsidR="00970571">
          <w:rPr>
            <w:noProof/>
            <w:webHidden/>
          </w:rPr>
          <w:t>59</w:t>
        </w:r>
        <w:r w:rsidR="00970571">
          <w:rPr>
            <w:noProof/>
            <w:webHidden/>
          </w:rPr>
          <w:fldChar w:fldCharType="end"/>
        </w:r>
      </w:hyperlink>
    </w:p>
    <w:p w14:paraId="513F4A2F" w14:textId="15E77310"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75" w:history="1">
        <w:r w:rsidR="00970571" w:rsidRPr="00151829">
          <w:rPr>
            <w:rStyle w:val="Hyperlink"/>
            <w:noProof/>
          </w:rPr>
          <w:t>4.7.2</w:t>
        </w:r>
        <w:r w:rsidR="00970571">
          <w:rPr>
            <w:rFonts w:asciiTheme="minorHAnsi" w:eastAsiaTheme="minorEastAsia" w:hAnsiTheme="minorHAnsi" w:cstheme="minorBidi"/>
            <w:b w:val="0"/>
            <w:noProof/>
            <w:szCs w:val="22"/>
          </w:rPr>
          <w:tab/>
        </w:r>
        <w:r w:rsidR="00970571" w:rsidRPr="00151829">
          <w:rPr>
            <w:rStyle w:val="Hyperlink"/>
            <w:noProof/>
          </w:rPr>
          <w:t>Aussage 2: Sie haben Ihr Denken und Handeln in die VR projiziert.</w:t>
        </w:r>
        <w:r w:rsidR="00970571">
          <w:rPr>
            <w:noProof/>
            <w:webHidden/>
          </w:rPr>
          <w:tab/>
        </w:r>
        <w:r w:rsidR="00970571">
          <w:rPr>
            <w:noProof/>
            <w:webHidden/>
          </w:rPr>
          <w:fldChar w:fldCharType="begin"/>
        </w:r>
        <w:r w:rsidR="00970571">
          <w:rPr>
            <w:noProof/>
            <w:webHidden/>
          </w:rPr>
          <w:instrText xml:space="preserve"> PAGEREF _Toc90140375 \h </w:instrText>
        </w:r>
        <w:r w:rsidR="00970571">
          <w:rPr>
            <w:noProof/>
            <w:webHidden/>
          </w:rPr>
        </w:r>
        <w:r w:rsidR="00970571">
          <w:rPr>
            <w:noProof/>
            <w:webHidden/>
          </w:rPr>
          <w:fldChar w:fldCharType="separate"/>
        </w:r>
        <w:r w:rsidR="00970571">
          <w:rPr>
            <w:noProof/>
            <w:webHidden/>
          </w:rPr>
          <w:t>59</w:t>
        </w:r>
        <w:r w:rsidR="00970571">
          <w:rPr>
            <w:noProof/>
            <w:webHidden/>
          </w:rPr>
          <w:fldChar w:fldCharType="end"/>
        </w:r>
      </w:hyperlink>
    </w:p>
    <w:p w14:paraId="040DDD8C" w14:textId="0DC259FE"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6" w:history="1">
        <w:r w:rsidR="00970571" w:rsidRPr="00151829">
          <w:rPr>
            <w:rStyle w:val="Hyperlink"/>
            <w:noProof/>
          </w:rPr>
          <w:t>4.7.2.1</w:t>
        </w:r>
        <w:r w:rsidR="00970571">
          <w:rPr>
            <w:rFonts w:asciiTheme="minorHAnsi" w:eastAsiaTheme="minorEastAsia" w:hAnsiTheme="minorHAnsi" w:cstheme="minorBidi"/>
            <w:noProof/>
            <w:szCs w:val="22"/>
          </w:rPr>
          <w:tab/>
        </w:r>
        <w:r w:rsidR="00970571" w:rsidRPr="00151829">
          <w:rPr>
            <w:rStyle w:val="Hyperlink"/>
            <w:noProof/>
          </w:rPr>
          <w:t>Baseline 1</w:t>
        </w:r>
        <w:r w:rsidR="00970571">
          <w:rPr>
            <w:noProof/>
            <w:webHidden/>
          </w:rPr>
          <w:tab/>
        </w:r>
        <w:r w:rsidR="00970571">
          <w:rPr>
            <w:noProof/>
            <w:webHidden/>
          </w:rPr>
          <w:fldChar w:fldCharType="begin"/>
        </w:r>
        <w:r w:rsidR="00970571">
          <w:rPr>
            <w:noProof/>
            <w:webHidden/>
          </w:rPr>
          <w:instrText xml:space="preserve"> PAGEREF _Toc90140376 \h </w:instrText>
        </w:r>
        <w:r w:rsidR="00970571">
          <w:rPr>
            <w:noProof/>
            <w:webHidden/>
          </w:rPr>
        </w:r>
        <w:r w:rsidR="00970571">
          <w:rPr>
            <w:noProof/>
            <w:webHidden/>
          </w:rPr>
          <w:fldChar w:fldCharType="separate"/>
        </w:r>
        <w:r w:rsidR="00970571">
          <w:rPr>
            <w:noProof/>
            <w:webHidden/>
          </w:rPr>
          <w:t>59</w:t>
        </w:r>
        <w:r w:rsidR="00970571">
          <w:rPr>
            <w:noProof/>
            <w:webHidden/>
          </w:rPr>
          <w:fldChar w:fldCharType="end"/>
        </w:r>
      </w:hyperlink>
    </w:p>
    <w:p w14:paraId="22F8E9A0" w14:textId="76C8B852"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7" w:history="1">
        <w:r w:rsidR="00970571" w:rsidRPr="00151829">
          <w:rPr>
            <w:rStyle w:val="Hyperlink"/>
            <w:noProof/>
          </w:rPr>
          <w:t>4.7.2.2</w:t>
        </w:r>
        <w:r w:rsidR="00970571">
          <w:rPr>
            <w:rFonts w:asciiTheme="minorHAnsi" w:eastAsiaTheme="minorEastAsia" w:hAnsiTheme="minorHAnsi" w:cstheme="minorBidi"/>
            <w:noProof/>
            <w:szCs w:val="22"/>
          </w:rPr>
          <w:tab/>
        </w:r>
        <w:r w:rsidR="00970571" w:rsidRPr="00151829">
          <w:rPr>
            <w:rStyle w:val="Hyperlink"/>
            <w:noProof/>
          </w:rPr>
          <w:t>Baseline 2</w:t>
        </w:r>
        <w:r w:rsidR="00970571">
          <w:rPr>
            <w:noProof/>
            <w:webHidden/>
          </w:rPr>
          <w:tab/>
        </w:r>
        <w:r w:rsidR="00970571">
          <w:rPr>
            <w:noProof/>
            <w:webHidden/>
          </w:rPr>
          <w:fldChar w:fldCharType="begin"/>
        </w:r>
        <w:r w:rsidR="00970571">
          <w:rPr>
            <w:noProof/>
            <w:webHidden/>
          </w:rPr>
          <w:instrText xml:space="preserve"> PAGEREF _Toc90140377 \h </w:instrText>
        </w:r>
        <w:r w:rsidR="00970571">
          <w:rPr>
            <w:noProof/>
            <w:webHidden/>
          </w:rPr>
        </w:r>
        <w:r w:rsidR="00970571">
          <w:rPr>
            <w:noProof/>
            <w:webHidden/>
          </w:rPr>
          <w:fldChar w:fldCharType="separate"/>
        </w:r>
        <w:r w:rsidR="00970571">
          <w:rPr>
            <w:noProof/>
            <w:webHidden/>
          </w:rPr>
          <w:t>60</w:t>
        </w:r>
        <w:r w:rsidR="00970571">
          <w:rPr>
            <w:noProof/>
            <w:webHidden/>
          </w:rPr>
          <w:fldChar w:fldCharType="end"/>
        </w:r>
      </w:hyperlink>
    </w:p>
    <w:p w14:paraId="42276795" w14:textId="28972BA2"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8" w:history="1">
        <w:r w:rsidR="00970571" w:rsidRPr="00151829">
          <w:rPr>
            <w:rStyle w:val="Hyperlink"/>
            <w:noProof/>
          </w:rPr>
          <w:t>4.7.2.3</w:t>
        </w:r>
        <w:r w:rsidR="00970571">
          <w:rPr>
            <w:rFonts w:asciiTheme="minorHAnsi" w:eastAsiaTheme="minorEastAsia" w:hAnsiTheme="minorHAnsi" w:cstheme="minorBidi"/>
            <w:noProof/>
            <w:szCs w:val="22"/>
          </w:rPr>
          <w:tab/>
        </w:r>
        <w:r w:rsidR="00970571" w:rsidRPr="00151829">
          <w:rPr>
            <w:rStyle w:val="Hyperlink"/>
            <w:noProof/>
          </w:rPr>
          <w:t>Baseline 3</w:t>
        </w:r>
        <w:r w:rsidR="00970571">
          <w:rPr>
            <w:noProof/>
            <w:webHidden/>
          </w:rPr>
          <w:tab/>
        </w:r>
        <w:r w:rsidR="00970571">
          <w:rPr>
            <w:noProof/>
            <w:webHidden/>
          </w:rPr>
          <w:fldChar w:fldCharType="begin"/>
        </w:r>
        <w:r w:rsidR="00970571">
          <w:rPr>
            <w:noProof/>
            <w:webHidden/>
          </w:rPr>
          <w:instrText xml:space="preserve"> PAGEREF _Toc90140378 \h </w:instrText>
        </w:r>
        <w:r w:rsidR="00970571">
          <w:rPr>
            <w:noProof/>
            <w:webHidden/>
          </w:rPr>
        </w:r>
        <w:r w:rsidR="00970571">
          <w:rPr>
            <w:noProof/>
            <w:webHidden/>
          </w:rPr>
          <w:fldChar w:fldCharType="separate"/>
        </w:r>
        <w:r w:rsidR="00970571">
          <w:rPr>
            <w:noProof/>
            <w:webHidden/>
          </w:rPr>
          <w:t>61</w:t>
        </w:r>
        <w:r w:rsidR="00970571">
          <w:rPr>
            <w:noProof/>
            <w:webHidden/>
          </w:rPr>
          <w:fldChar w:fldCharType="end"/>
        </w:r>
      </w:hyperlink>
    </w:p>
    <w:p w14:paraId="7CBD8B67" w14:textId="2B6FD6DB"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79" w:history="1">
        <w:r w:rsidR="00970571" w:rsidRPr="00151829">
          <w:rPr>
            <w:rStyle w:val="Hyperlink"/>
            <w:noProof/>
          </w:rPr>
          <w:t>4.7.2.4</w:t>
        </w:r>
        <w:r w:rsidR="00970571">
          <w:rPr>
            <w:rFonts w:asciiTheme="minorHAnsi" w:eastAsiaTheme="minorEastAsia" w:hAnsiTheme="minorHAnsi" w:cstheme="minorBidi"/>
            <w:noProof/>
            <w:szCs w:val="22"/>
          </w:rPr>
          <w:tab/>
        </w:r>
        <w:r w:rsidR="00970571" w:rsidRPr="00151829">
          <w:rPr>
            <w:rStyle w:val="Hyperlink"/>
            <w:noProof/>
          </w:rPr>
          <w:t>Szenario 1</w:t>
        </w:r>
        <w:r w:rsidR="00970571">
          <w:rPr>
            <w:noProof/>
            <w:webHidden/>
          </w:rPr>
          <w:tab/>
        </w:r>
        <w:r w:rsidR="00970571">
          <w:rPr>
            <w:noProof/>
            <w:webHidden/>
          </w:rPr>
          <w:fldChar w:fldCharType="begin"/>
        </w:r>
        <w:r w:rsidR="00970571">
          <w:rPr>
            <w:noProof/>
            <w:webHidden/>
          </w:rPr>
          <w:instrText xml:space="preserve"> PAGEREF _Toc90140379 \h </w:instrText>
        </w:r>
        <w:r w:rsidR="00970571">
          <w:rPr>
            <w:noProof/>
            <w:webHidden/>
          </w:rPr>
        </w:r>
        <w:r w:rsidR="00970571">
          <w:rPr>
            <w:noProof/>
            <w:webHidden/>
          </w:rPr>
          <w:fldChar w:fldCharType="separate"/>
        </w:r>
        <w:r w:rsidR="00970571">
          <w:rPr>
            <w:noProof/>
            <w:webHidden/>
          </w:rPr>
          <w:t>61</w:t>
        </w:r>
        <w:r w:rsidR="00970571">
          <w:rPr>
            <w:noProof/>
            <w:webHidden/>
          </w:rPr>
          <w:fldChar w:fldCharType="end"/>
        </w:r>
      </w:hyperlink>
    </w:p>
    <w:p w14:paraId="0E99EB2D" w14:textId="035DC1F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0" w:history="1">
        <w:r w:rsidR="00970571" w:rsidRPr="00151829">
          <w:rPr>
            <w:rStyle w:val="Hyperlink"/>
            <w:noProof/>
          </w:rPr>
          <w:t>4.7.2.5</w:t>
        </w:r>
        <w:r w:rsidR="00970571">
          <w:rPr>
            <w:rFonts w:asciiTheme="minorHAnsi" w:eastAsiaTheme="minorEastAsia" w:hAnsiTheme="minorHAnsi" w:cstheme="minorBidi"/>
            <w:noProof/>
            <w:szCs w:val="22"/>
          </w:rPr>
          <w:tab/>
        </w:r>
        <w:r w:rsidR="00970571" w:rsidRPr="00151829">
          <w:rPr>
            <w:rStyle w:val="Hyperlink"/>
            <w:noProof/>
          </w:rPr>
          <w:t>Szenario 2</w:t>
        </w:r>
        <w:r w:rsidR="00970571">
          <w:rPr>
            <w:noProof/>
            <w:webHidden/>
          </w:rPr>
          <w:tab/>
        </w:r>
        <w:r w:rsidR="00970571">
          <w:rPr>
            <w:noProof/>
            <w:webHidden/>
          </w:rPr>
          <w:fldChar w:fldCharType="begin"/>
        </w:r>
        <w:r w:rsidR="00970571">
          <w:rPr>
            <w:noProof/>
            <w:webHidden/>
          </w:rPr>
          <w:instrText xml:space="preserve"> PAGEREF _Toc90140380 \h </w:instrText>
        </w:r>
        <w:r w:rsidR="00970571">
          <w:rPr>
            <w:noProof/>
            <w:webHidden/>
          </w:rPr>
        </w:r>
        <w:r w:rsidR="00970571">
          <w:rPr>
            <w:noProof/>
            <w:webHidden/>
          </w:rPr>
          <w:fldChar w:fldCharType="separate"/>
        </w:r>
        <w:r w:rsidR="00970571">
          <w:rPr>
            <w:noProof/>
            <w:webHidden/>
          </w:rPr>
          <w:t>62</w:t>
        </w:r>
        <w:r w:rsidR="00970571">
          <w:rPr>
            <w:noProof/>
            <w:webHidden/>
          </w:rPr>
          <w:fldChar w:fldCharType="end"/>
        </w:r>
      </w:hyperlink>
    </w:p>
    <w:p w14:paraId="41DFE175" w14:textId="2352E97C"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1" w:history="1">
        <w:r w:rsidR="00970571" w:rsidRPr="00151829">
          <w:rPr>
            <w:rStyle w:val="Hyperlink"/>
            <w:noProof/>
          </w:rPr>
          <w:t>4.7.2.6</w:t>
        </w:r>
        <w:r w:rsidR="00970571">
          <w:rPr>
            <w:rFonts w:asciiTheme="minorHAnsi" w:eastAsiaTheme="minorEastAsia" w:hAnsiTheme="minorHAnsi" w:cstheme="minorBidi"/>
            <w:noProof/>
            <w:szCs w:val="22"/>
          </w:rPr>
          <w:tab/>
        </w:r>
        <w:r w:rsidR="00970571" w:rsidRPr="00151829">
          <w:rPr>
            <w:rStyle w:val="Hyperlink"/>
            <w:noProof/>
          </w:rPr>
          <w:t>Gesamte Wertung der Aussage 2</w:t>
        </w:r>
        <w:r w:rsidR="00970571">
          <w:rPr>
            <w:noProof/>
            <w:webHidden/>
          </w:rPr>
          <w:tab/>
        </w:r>
        <w:r w:rsidR="00970571">
          <w:rPr>
            <w:noProof/>
            <w:webHidden/>
          </w:rPr>
          <w:fldChar w:fldCharType="begin"/>
        </w:r>
        <w:r w:rsidR="00970571">
          <w:rPr>
            <w:noProof/>
            <w:webHidden/>
          </w:rPr>
          <w:instrText xml:space="preserve"> PAGEREF _Toc90140381 \h </w:instrText>
        </w:r>
        <w:r w:rsidR="00970571">
          <w:rPr>
            <w:noProof/>
            <w:webHidden/>
          </w:rPr>
        </w:r>
        <w:r w:rsidR="00970571">
          <w:rPr>
            <w:noProof/>
            <w:webHidden/>
          </w:rPr>
          <w:fldChar w:fldCharType="separate"/>
        </w:r>
        <w:r w:rsidR="00970571">
          <w:rPr>
            <w:noProof/>
            <w:webHidden/>
          </w:rPr>
          <w:t>63</w:t>
        </w:r>
        <w:r w:rsidR="00970571">
          <w:rPr>
            <w:noProof/>
            <w:webHidden/>
          </w:rPr>
          <w:fldChar w:fldCharType="end"/>
        </w:r>
      </w:hyperlink>
    </w:p>
    <w:p w14:paraId="44D9239D" w14:textId="7EA36824"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82" w:history="1">
        <w:r w:rsidR="00970571" w:rsidRPr="00151829">
          <w:rPr>
            <w:rStyle w:val="Hyperlink"/>
            <w:noProof/>
          </w:rPr>
          <w:t>4.7.3</w:t>
        </w:r>
        <w:r w:rsidR="00970571">
          <w:rPr>
            <w:rFonts w:asciiTheme="minorHAnsi" w:eastAsiaTheme="minorEastAsia" w:hAnsiTheme="minorHAnsi" w:cstheme="minorBidi"/>
            <w:b w:val="0"/>
            <w:noProof/>
            <w:szCs w:val="22"/>
          </w:rPr>
          <w:tab/>
        </w:r>
        <w:r w:rsidR="00970571" w:rsidRPr="00151829">
          <w:rPr>
            <w:rStyle w:val="Hyperlink"/>
            <w:noProof/>
          </w:rPr>
          <w:t>Aussage 3: Die physische Umgebung war Ihnen sehr bewusst, während Sie in VR waren.</w:t>
        </w:r>
        <w:r w:rsidR="00970571">
          <w:rPr>
            <w:noProof/>
            <w:webHidden/>
          </w:rPr>
          <w:tab/>
        </w:r>
        <w:r w:rsidR="00970571">
          <w:rPr>
            <w:noProof/>
            <w:webHidden/>
          </w:rPr>
          <w:fldChar w:fldCharType="begin"/>
        </w:r>
        <w:r w:rsidR="00970571">
          <w:rPr>
            <w:noProof/>
            <w:webHidden/>
          </w:rPr>
          <w:instrText xml:space="preserve"> PAGEREF _Toc90140382 \h </w:instrText>
        </w:r>
        <w:r w:rsidR="00970571">
          <w:rPr>
            <w:noProof/>
            <w:webHidden/>
          </w:rPr>
        </w:r>
        <w:r w:rsidR="00970571">
          <w:rPr>
            <w:noProof/>
            <w:webHidden/>
          </w:rPr>
          <w:fldChar w:fldCharType="separate"/>
        </w:r>
        <w:r w:rsidR="00970571">
          <w:rPr>
            <w:noProof/>
            <w:webHidden/>
          </w:rPr>
          <w:t>63</w:t>
        </w:r>
        <w:r w:rsidR="00970571">
          <w:rPr>
            <w:noProof/>
            <w:webHidden/>
          </w:rPr>
          <w:fldChar w:fldCharType="end"/>
        </w:r>
      </w:hyperlink>
    </w:p>
    <w:p w14:paraId="59381D45" w14:textId="479D1BB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3" w:history="1">
        <w:r w:rsidR="00970571" w:rsidRPr="00151829">
          <w:rPr>
            <w:rStyle w:val="Hyperlink"/>
            <w:noProof/>
          </w:rPr>
          <w:t>4.7.3.1</w:t>
        </w:r>
        <w:r w:rsidR="00970571">
          <w:rPr>
            <w:rFonts w:asciiTheme="minorHAnsi" w:eastAsiaTheme="minorEastAsia" w:hAnsiTheme="minorHAnsi" w:cstheme="minorBidi"/>
            <w:noProof/>
            <w:szCs w:val="22"/>
          </w:rPr>
          <w:tab/>
        </w:r>
        <w:r w:rsidR="00970571" w:rsidRPr="00151829">
          <w:rPr>
            <w:rStyle w:val="Hyperlink"/>
            <w:noProof/>
          </w:rPr>
          <w:t>Baseline 1</w:t>
        </w:r>
        <w:r w:rsidR="00970571">
          <w:rPr>
            <w:noProof/>
            <w:webHidden/>
          </w:rPr>
          <w:tab/>
        </w:r>
        <w:r w:rsidR="00970571">
          <w:rPr>
            <w:noProof/>
            <w:webHidden/>
          </w:rPr>
          <w:fldChar w:fldCharType="begin"/>
        </w:r>
        <w:r w:rsidR="00970571">
          <w:rPr>
            <w:noProof/>
            <w:webHidden/>
          </w:rPr>
          <w:instrText xml:space="preserve"> PAGEREF _Toc90140383 \h </w:instrText>
        </w:r>
        <w:r w:rsidR="00970571">
          <w:rPr>
            <w:noProof/>
            <w:webHidden/>
          </w:rPr>
        </w:r>
        <w:r w:rsidR="00970571">
          <w:rPr>
            <w:noProof/>
            <w:webHidden/>
          </w:rPr>
          <w:fldChar w:fldCharType="separate"/>
        </w:r>
        <w:r w:rsidR="00970571">
          <w:rPr>
            <w:noProof/>
            <w:webHidden/>
          </w:rPr>
          <w:t>63</w:t>
        </w:r>
        <w:r w:rsidR="00970571">
          <w:rPr>
            <w:noProof/>
            <w:webHidden/>
          </w:rPr>
          <w:fldChar w:fldCharType="end"/>
        </w:r>
      </w:hyperlink>
    </w:p>
    <w:p w14:paraId="58C7B4BC" w14:textId="6503748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4" w:history="1">
        <w:r w:rsidR="00970571" w:rsidRPr="00151829">
          <w:rPr>
            <w:rStyle w:val="Hyperlink"/>
            <w:noProof/>
          </w:rPr>
          <w:t>4.7.3.2</w:t>
        </w:r>
        <w:r w:rsidR="00970571">
          <w:rPr>
            <w:rFonts w:asciiTheme="minorHAnsi" w:eastAsiaTheme="minorEastAsia" w:hAnsiTheme="minorHAnsi" w:cstheme="minorBidi"/>
            <w:noProof/>
            <w:szCs w:val="22"/>
          </w:rPr>
          <w:tab/>
        </w:r>
        <w:r w:rsidR="00970571" w:rsidRPr="00151829">
          <w:rPr>
            <w:rStyle w:val="Hyperlink"/>
            <w:noProof/>
          </w:rPr>
          <w:t>Baseline 2</w:t>
        </w:r>
        <w:r w:rsidR="00970571">
          <w:rPr>
            <w:noProof/>
            <w:webHidden/>
          </w:rPr>
          <w:tab/>
        </w:r>
        <w:r w:rsidR="00970571">
          <w:rPr>
            <w:noProof/>
            <w:webHidden/>
          </w:rPr>
          <w:fldChar w:fldCharType="begin"/>
        </w:r>
        <w:r w:rsidR="00970571">
          <w:rPr>
            <w:noProof/>
            <w:webHidden/>
          </w:rPr>
          <w:instrText xml:space="preserve"> PAGEREF _Toc90140384 \h </w:instrText>
        </w:r>
        <w:r w:rsidR="00970571">
          <w:rPr>
            <w:noProof/>
            <w:webHidden/>
          </w:rPr>
        </w:r>
        <w:r w:rsidR="00970571">
          <w:rPr>
            <w:noProof/>
            <w:webHidden/>
          </w:rPr>
          <w:fldChar w:fldCharType="separate"/>
        </w:r>
        <w:r w:rsidR="00970571">
          <w:rPr>
            <w:noProof/>
            <w:webHidden/>
          </w:rPr>
          <w:t>64</w:t>
        </w:r>
        <w:r w:rsidR="00970571">
          <w:rPr>
            <w:noProof/>
            <w:webHidden/>
          </w:rPr>
          <w:fldChar w:fldCharType="end"/>
        </w:r>
      </w:hyperlink>
    </w:p>
    <w:p w14:paraId="006D73E1" w14:textId="718B5C7A"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5" w:history="1">
        <w:r w:rsidR="00970571" w:rsidRPr="00151829">
          <w:rPr>
            <w:rStyle w:val="Hyperlink"/>
            <w:noProof/>
          </w:rPr>
          <w:t>4.7.3.3</w:t>
        </w:r>
        <w:r w:rsidR="00970571">
          <w:rPr>
            <w:rFonts w:asciiTheme="minorHAnsi" w:eastAsiaTheme="minorEastAsia" w:hAnsiTheme="minorHAnsi" w:cstheme="minorBidi"/>
            <w:noProof/>
            <w:szCs w:val="22"/>
          </w:rPr>
          <w:tab/>
        </w:r>
        <w:r w:rsidR="00970571" w:rsidRPr="00151829">
          <w:rPr>
            <w:rStyle w:val="Hyperlink"/>
            <w:noProof/>
          </w:rPr>
          <w:t>Baseline 3</w:t>
        </w:r>
        <w:r w:rsidR="00970571">
          <w:rPr>
            <w:noProof/>
            <w:webHidden/>
          </w:rPr>
          <w:tab/>
        </w:r>
        <w:r w:rsidR="00970571">
          <w:rPr>
            <w:noProof/>
            <w:webHidden/>
          </w:rPr>
          <w:fldChar w:fldCharType="begin"/>
        </w:r>
        <w:r w:rsidR="00970571">
          <w:rPr>
            <w:noProof/>
            <w:webHidden/>
          </w:rPr>
          <w:instrText xml:space="preserve"> PAGEREF _Toc90140385 \h </w:instrText>
        </w:r>
        <w:r w:rsidR="00970571">
          <w:rPr>
            <w:noProof/>
            <w:webHidden/>
          </w:rPr>
        </w:r>
        <w:r w:rsidR="00970571">
          <w:rPr>
            <w:noProof/>
            <w:webHidden/>
          </w:rPr>
          <w:fldChar w:fldCharType="separate"/>
        </w:r>
        <w:r w:rsidR="00970571">
          <w:rPr>
            <w:noProof/>
            <w:webHidden/>
          </w:rPr>
          <w:t>64</w:t>
        </w:r>
        <w:r w:rsidR="00970571">
          <w:rPr>
            <w:noProof/>
            <w:webHidden/>
          </w:rPr>
          <w:fldChar w:fldCharType="end"/>
        </w:r>
      </w:hyperlink>
    </w:p>
    <w:p w14:paraId="02034194" w14:textId="1ED58BD7"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6" w:history="1">
        <w:r w:rsidR="00970571" w:rsidRPr="00151829">
          <w:rPr>
            <w:rStyle w:val="Hyperlink"/>
            <w:noProof/>
          </w:rPr>
          <w:t>4.7.3.4</w:t>
        </w:r>
        <w:r w:rsidR="00970571">
          <w:rPr>
            <w:rFonts w:asciiTheme="minorHAnsi" w:eastAsiaTheme="minorEastAsia" w:hAnsiTheme="minorHAnsi" w:cstheme="minorBidi"/>
            <w:noProof/>
            <w:szCs w:val="22"/>
          </w:rPr>
          <w:tab/>
        </w:r>
        <w:r w:rsidR="00970571" w:rsidRPr="00151829">
          <w:rPr>
            <w:rStyle w:val="Hyperlink"/>
            <w:noProof/>
          </w:rPr>
          <w:t>Szenario 1</w:t>
        </w:r>
        <w:r w:rsidR="00970571">
          <w:rPr>
            <w:noProof/>
            <w:webHidden/>
          </w:rPr>
          <w:tab/>
        </w:r>
        <w:r w:rsidR="00970571">
          <w:rPr>
            <w:noProof/>
            <w:webHidden/>
          </w:rPr>
          <w:fldChar w:fldCharType="begin"/>
        </w:r>
        <w:r w:rsidR="00970571">
          <w:rPr>
            <w:noProof/>
            <w:webHidden/>
          </w:rPr>
          <w:instrText xml:space="preserve"> PAGEREF _Toc90140386 \h </w:instrText>
        </w:r>
        <w:r w:rsidR="00970571">
          <w:rPr>
            <w:noProof/>
            <w:webHidden/>
          </w:rPr>
        </w:r>
        <w:r w:rsidR="00970571">
          <w:rPr>
            <w:noProof/>
            <w:webHidden/>
          </w:rPr>
          <w:fldChar w:fldCharType="separate"/>
        </w:r>
        <w:r w:rsidR="00970571">
          <w:rPr>
            <w:noProof/>
            <w:webHidden/>
          </w:rPr>
          <w:t>65</w:t>
        </w:r>
        <w:r w:rsidR="00970571">
          <w:rPr>
            <w:noProof/>
            <w:webHidden/>
          </w:rPr>
          <w:fldChar w:fldCharType="end"/>
        </w:r>
      </w:hyperlink>
    </w:p>
    <w:p w14:paraId="51F77F24" w14:textId="107B426A"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7" w:history="1">
        <w:r w:rsidR="00970571" w:rsidRPr="00151829">
          <w:rPr>
            <w:rStyle w:val="Hyperlink"/>
            <w:noProof/>
          </w:rPr>
          <w:t>4.7.3.5</w:t>
        </w:r>
        <w:r w:rsidR="00970571">
          <w:rPr>
            <w:rFonts w:asciiTheme="minorHAnsi" w:eastAsiaTheme="minorEastAsia" w:hAnsiTheme="minorHAnsi" w:cstheme="minorBidi"/>
            <w:noProof/>
            <w:szCs w:val="22"/>
          </w:rPr>
          <w:tab/>
        </w:r>
        <w:r w:rsidR="00970571" w:rsidRPr="00151829">
          <w:rPr>
            <w:rStyle w:val="Hyperlink"/>
            <w:noProof/>
          </w:rPr>
          <w:t>Szenario 2</w:t>
        </w:r>
        <w:r w:rsidR="00970571">
          <w:rPr>
            <w:noProof/>
            <w:webHidden/>
          </w:rPr>
          <w:tab/>
        </w:r>
        <w:r w:rsidR="00970571">
          <w:rPr>
            <w:noProof/>
            <w:webHidden/>
          </w:rPr>
          <w:fldChar w:fldCharType="begin"/>
        </w:r>
        <w:r w:rsidR="00970571">
          <w:rPr>
            <w:noProof/>
            <w:webHidden/>
          </w:rPr>
          <w:instrText xml:space="preserve"> PAGEREF _Toc90140387 \h </w:instrText>
        </w:r>
        <w:r w:rsidR="00970571">
          <w:rPr>
            <w:noProof/>
            <w:webHidden/>
          </w:rPr>
        </w:r>
        <w:r w:rsidR="00970571">
          <w:rPr>
            <w:noProof/>
            <w:webHidden/>
          </w:rPr>
          <w:fldChar w:fldCharType="separate"/>
        </w:r>
        <w:r w:rsidR="00970571">
          <w:rPr>
            <w:noProof/>
            <w:webHidden/>
          </w:rPr>
          <w:t>66</w:t>
        </w:r>
        <w:r w:rsidR="00970571">
          <w:rPr>
            <w:noProof/>
            <w:webHidden/>
          </w:rPr>
          <w:fldChar w:fldCharType="end"/>
        </w:r>
      </w:hyperlink>
    </w:p>
    <w:p w14:paraId="1ED56C25" w14:textId="679DDA78"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88" w:history="1">
        <w:r w:rsidR="00970571" w:rsidRPr="00151829">
          <w:rPr>
            <w:rStyle w:val="Hyperlink"/>
            <w:noProof/>
          </w:rPr>
          <w:t>4.7.3.6</w:t>
        </w:r>
        <w:r w:rsidR="00970571">
          <w:rPr>
            <w:rFonts w:asciiTheme="minorHAnsi" w:eastAsiaTheme="minorEastAsia" w:hAnsiTheme="minorHAnsi" w:cstheme="minorBidi"/>
            <w:noProof/>
            <w:szCs w:val="22"/>
          </w:rPr>
          <w:tab/>
        </w:r>
        <w:r w:rsidR="00970571" w:rsidRPr="00151829">
          <w:rPr>
            <w:rStyle w:val="Hyperlink"/>
            <w:noProof/>
          </w:rPr>
          <w:t>Gesamte Wertung der Aussage 3</w:t>
        </w:r>
        <w:r w:rsidR="00970571">
          <w:rPr>
            <w:noProof/>
            <w:webHidden/>
          </w:rPr>
          <w:tab/>
        </w:r>
        <w:r w:rsidR="00970571">
          <w:rPr>
            <w:noProof/>
            <w:webHidden/>
          </w:rPr>
          <w:fldChar w:fldCharType="begin"/>
        </w:r>
        <w:r w:rsidR="00970571">
          <w:rPr>
            <w:noProof/>
            <w:webHidden/>
          </w:rPr>
          <w:instrText xml:space="preserve"> PAGEREF _Toc90140388 \h </w:instrText>
        </w:r>
        <w:r w:rsidR="00970571">
          <w:rPr>
            <w:noProof/>
            <w:webHidden/>
          </w:rPr>
        </w:r>
        <w:r w:rsidR="00970571">
          <w:rPr>
            <w:noProof/>
            <w:webHidden/>
          </w:rPr>
          <w:fldChar w:fldCharType="separate"/>
        </w:r>
        <w:r w:rsidR="00970571">
          <w:rPr>
            <w:noProof/>
            <w:webHidden/>
          </w:rPr>
          <w:t>66</w:t>
        </w:r>
        <w:r w:rsidR="00970571">
          <w:rPr>
            <w:noProof/>
            <w:webHidden/>
          </w:rPr>
          <w:fldChar w:fldCharType="end"/>
        </w:r>
      </w:hyperlink>
    </w:p>
    <w:p w14:paraId="7CA28D6C" w14:textId="5129E628"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89" w:history="1">
        <w:r w:rsidR="00970571" w:rsidRPr="00151829">
          <w:rPr>
            <w:rStyle w:val="Hyperlink"/>
            <w:noProof/>
          </w:rPr>
          <w:t>4.7.4</w:t>
        </w:r>
        <w:r w:rsidR="00970571">
          <w:rPr>
            <w:rFonts w:asciiTheme="minorHAnsi" w:eastAsiaTheme="minorEastAsia" w:hAnsiTheme="minorHAnsi" w:cstheme="minorBidi"/>
            <w:b w:val="0"/>
            <w:noProof/>
            <w:szCs w:val="22"/>
          </w:rPr>
          <w:tab/>
        </w:r>
        <w:r w:rsidR="00970571" w:rsidRPr="00151829">
          <w:rPr>
            <w:rStyle w:val="Hyperlink"/>
            <w:noProof/>
          </w:rPr>
          <w:t>Aussage 4: Das Bewusstsein über die physische Umgebung hat Sie in Ihrer Bewegungsfreiheit beeinflusst.</w:t>
        </w:r>
        <w:r w:rsidR="00970571">
          <w:rPr>
            <w:noProof/>
            <w:webHidden/>
          </w:rPr>
          <w:tab/>
        </w:r>
        <w:r w:rsidR="00970571">
          <w:rPr>
            <w:noProof/>
            <w:webHidden/>
          </w:rPr>
          <w:fldChar w:fldCharType="begin"/>
        </w:r>
        <w:r w:rsidR="00970571">
          <w:rPr>
            <w:noProof/>
            <w:webHidden/>
          </w:rPr>
          <w:instrText xml:space="preserve"> PAGEREF _Toc90140389 \h </w:instrText>
        </w:r>
        <w:r w:rsidR="00970571">
          <w:rPr>
            <w:noProof/>
            <w:webHidden/>
          </w:rPr>
        </w:r>
        <w:r w:rsidR="00970571">
          <w:rPr>
            <w:noProof/>
            <w:webHidden/>
          </w:rPr>
          <w:fldChar w:fldCharType="separate"/>
        </w:r>
        <w:r w:rsidR="00970571">
          <w:rPr>
            <w:noProof/>
            <w:webHidden/>
          </w:rPr>
          <w:t>67</w:t>
        </w:r>
        <w:r w:rsidR="00970571">
          <w:rPr>
            <w:noProof/>
            <w:webHidden/>
          </w:rPr>
          <w:fldChar w:fldCharType="end"/>
        </w:r>
      </w:hyperlink>
    </w:p>
    <w:p w14:paraId="03185B1A" w14:textId="63AF747C"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0" w:history="1">
        <w:r w:rsidR="00970571" w:rsidRPr="00151829">
          <w:rPr>
            <w:rStyle w:val="Hyperlink"/>
            <w:noProof/>
          </w:rPr>
          <w:t>4.7.4.1</w:t>
        </w:r>
        <w:r w:rsidR="00970571">
          <w:rPr>
            <w:rFonts w:asciiTheme="minorHAnsi" w:eastAsiaTheme="minorEastAsia" w:hAnsiTheme="minorHAnsi" w:cstheme="minorBidi"/>
            <w:noProof/>
            <w:szCs w:val="22"/>
          </w:rPr>
          <w:tab/>
        </w:r>
        <w:r w:rsidR="00970571" w:rsidRPr="00151829">
          <w:rPr>
            <w:rStyle w:val="Hyperlink"/>
            <w:noProof/>
          </w:rPr>
          <w:t>Baseline 1</w:t>
        </w:r>
        <w:r w:rsidR="00970571">
          <w:rPr>
            <w:noProof/>
            <w:webHidden/>
          </w:rPr>
          <w:tab/>
        </w:r>
        <w:r w:rsidR="00970571">
          <w:rPr>
            <w:noProof/>
            <w:webHidden/>
          </w:rPr>
          <w:fldChar w:fldCharType="begin"/>
        </w:r>
        <w:r w:rsidR="00970571">
          <w:rPr>
            <w:noProof/>
            <w:webHidden/>
          </w:rPr>
          <w:instrText xml:space="preserve"> PAGEREF _Toc90140390 \h </w:instrText>
        </w:r>
        <w:r w:rsidR="00970571">
          <w:rPr>
            <w:noProof/>
            <w:webHidden/>
          </w:rPr>
        </w:r>
        <w:r w:rsidR="00970571">
          <w:rPr>
            <w:noProof/>
            <w:webHidden/>
          </w:rPr>
          <w:fldChar w:fldCharType="separate"/>
        </w:r>
        <w:r w:rsidR="00970571">
          <w:rPr>
            <w:noProof/>
            <w:webHidden/>
          </w:rPr>
          <w:t>67</w:t>
        </w:r>
        <w:r w:rsidR="00970571">
          <w:rPr>
            <w:noProof/>
            <w:webHidden/>
          </w:rPr>
          <w:fldChar w:fldCharType="end"/>
        </w:r>
      </w:hyperlink>
    </w:p>
    <w:p w14:paraId="586BB974" w14:textId="3D85EDBB"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1" w:history="1">
        <w:r w:rsidR="00970571" w:rsidRPr="00151829">
          <w:rPr>
            <w:rStyle w:val="Hyperlink"/>
            <w:noProof/>
          </w:rPr>
          <w:t>4.7.4.2</w:t>
        </w:r>
        <w:r w:rsidR="00970571">
          <w:rPr>
            <w:rFonts w:asciiTheme="minorHAnsi" w:eastAsiaTheme="minorEastAsia" w:hAnsiTheme="minorHAnsi" w:cstheme="minorBidi"/>
            <w:noProof/>
            <w:szCs w:val="22"/>
          </w:rPr>
          <w:tab/>
        </w:r>
        <w:r w:rsidR="00970571" w:rsidRPr="00151829">
          <w:rPr>
            <w:rStyle w:val="Hyperlink"/>
            <w:noProof/>
          </w:rPr>
          <w:t>Baseline 2</w:t>
        </w:r>
        <w:r w:rsidR="00970571">
          <w:rPr>
            <w:noProof/>
            <w:webHidden/>
          </w:rPr>
          <w:tab/>
        </w:r>
        <w:r w:rsidR="00970571">
          <w:rPr>
            <w:noProof/>
            <w:webHidden/>
          </w:rPr>
          <w:fldChar w:fldCharType="begin"/>
        </w:r>
        <w:r w:rsidR="00970571">
          <w:rPr>
            <w:noProof/>
            <w:webHidden/>
          </w:rPr>
          <w:instrText xml:space="preserve"> PAGEREF _Toc90140391 \h </w:instrText>
        </w:r>
        <w:r w:rsidR="00970571">
          <w:rPr>
            <w:noProof/>
            <w:webHidden/>
          </w:rPr>
        </w:r>
        <w:r w:rsidR="00970571">
          <w:rPr>
            <w:noProof/>
            <w:webHidden/>
          </w:rPr>
          <w:fldChar w:fldCharType="separate"/>
        </w:r>
        <w:r w:rsidR="00970571">
          <w:rPr>
            <w:noProof/>
            <w:webHidden/>
          </w:rPr>
          <w:t>68</w:t>
        </w:r>
        <w:r w:rsidR="00970571">
          <w:rPr>
            <w:noProof/>
            <w:webHidden/>
          </w:rPr>
          <w:fldChar w:fldCharType="end"/>
        </w:r>
      </w:hyperlink>
    </w:p>
    <w:p w14:paraId="37B67C26" w14:textId="0C45A12D"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2" w:history="1">
        <w:r w:rsidR="00970571" w:rsidRPr="00151829">
          <w:rPr>
            <w:rStyle w:val="Hyperlink"/>
            <w:noProof/>
          </w:rPr>
          <w:t>4.7.4.3</w:t>
        </w:r>
        <w:r w:rsidR="00970571">
          <w:rPr>
            <w:rFonts w:asciiTheme="minorHAnsi" w:eastAsiaTheme="minorEastAsia" w:hAnsiTheme="minorHAnsi" w:cstheme="minorBidi"/>
            <w:noProof/>
            <w:szCs w:val="22"/>
          </w:rPr>
          <w:tab/>
        </w:r>
        <w:r w:rsidR="00970571" w:rsidRPr="00151829">
          <w:rPr>
            <w:rStyle w:val="Hyperlink"/>
            <w:noProof/>
          </w:rPr>
          <w:t>Baseline 3</w:t>
        </w:r>
        <w:r w:rsidR="00970571">
          <w:rPr>
            <w:noProof/>
            <w:webHidden/>
          </w:rPr>
          <w:tab/>
        </w:r>
        <w:r w:rsidR="00970571">
          <w:rPr>
            <w:noProof/>
            <w:webHidden/>
          </w:rPr>
          <w:fldChar w:fldCharType="begin"/>
        </w:r>
        <w:r w:rsidR="00970571">
          <w:rPr>
            <w:noProof/>
            <w:webHidden/>
          </w:rPr>
          <w:instrText xml:space="preserve"> PAGEREF _Toc90140392 \h </w:instrText>
        </w:r>
        <w:r w:rsidR="00970571">
          <w:rPr>
            <w:noProof/>
            <w:webHidden/>
          </w:rPr>
        </w:r>
        <w:r w:rsidR="00970571">
          <w:rPr>
            <w:noProof/>
            <w:webHidden/>
          </w:rPr>
          <w:fldChar w:fldCharType="separate"/>
        </w:r>
        <w:r w:rsidR="00970571">
          <w:rPr>
            <w:noProof/>
            <w:webHidden/>
          </w:rPr>
          <w:t>68</w:t>
        </w:r>
        <w:r w:rsidR="00970571">
          <w:rPr>
            <w:noProof/>
            <w:webHidden/>
          </w:rPr>
          <w:fldChar w:fldCharType="end"/>
        </w:r>
      </w:hyperlink>
    </w:p>
    <w:p w14:paraId="6EC58296" w14:textId="64171E4F"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3" w:history="1">
        <w:r w:rsidR="00970571" w:rsidRPr="00151829">
          <w:rPr>
            <w:rStyle w:val="Hyperlink"/>
            <w:noProof/>
          </w:rPr>
          <w:t>4.7.4.4</w:t>
        </w:r>
        <w:r w:rsidR="00970571">
          <w:rPr>
            <w:rFonts w:asciiTheme="minorHAnsi" w:eastAsiaTheme="minorEastAsia" w:hAnsiTheme="minorHAnsi" w:cstheme="minorBidi"/>
            <w:noProof/>
            <w:szCs w:val="22"/>
          </w:rPr>
          <w:tab/>
        </w:r>
        <w:r w:rsidR="00970571" w:rsidRPr="00151829">
          <w:rPr>
            <w:rStyle w:val="Hyperlink"/>
            <w:noProof/>
          </w:rPr>
          <w:t>Szenario 1</w:t>
        </w:r>
        <w:r w:rsidR="00970571">
          <w:rPr>
            <w:noProof/>
            <w:webHidden/>
          </w:rPr>
          <w:tab/>
        </w:r>
        <w:r w:rsidR="00970571">
          <w:rPr>
            <w:noProof/>
            <w:webHidden/>
          </w:rPr>
          <w:fldChar w:fldCharType="begin"/>
        </w:r>
        <w:r w:rsidR="00970571">
          <w:rPr>
            <w:noProof/>
            <w:webHidden/>
          </w:rPr>
          <w:instrText xml:space="preserve"> PAGEREF _Toc90140393 \h </w:instrText>
        </w:r>
        <w:r w:rsidR="00970571">
          <w:rPr>
            <w:noProof/>
            <w:webHidden/>
          </w:rPr>
        </w:r>
        <w:r w:rsidR="00970571">
          <w:rPr>
            <w:noProof/>
            <w:webHidden/>
          </w:rPr>
          <w:fldChar w:fldCharType="separate"/>
        </w:r>
        <w:r w:rsidR="00970571">
          <w:rPr>
            <w:noProof/>
            <w:webHidden/>
          </w:rPr>
          <w:t>69</w:t>
        </w:r>
        <w:r w:rsidR="00970571">
          <w:rPr>
            <w:noProof/>
            <w:webHidden/>
          </w:rPr>
          <w:fldChar w:fldCharType="end"/>
        </w:r>
      </w:hyperlink>
    </w:p>
    <w:p w14:paraId="2A2FAAF5" w14:textId="74D44235"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4" w:history="1">
        <w:r w:rsidR="00970571" w:rsidRPr="00151829">
          <w:rPr>
            <w:rStyle w:val="Hyperlink"/>
            <w:noProof/>
          </w:rPr>
          <w:t>4.7.4.5</w:t>
        </w:r>
        <w:r w:rsidR="00970571">
          <w:rPr>
            <w:rFonts w:asciiTheme="minorHAnsi" w:eastAsiaTheme="minorEastAsia" w:hAnsiTheme="minorHAnsi" w:cstheme="minorBidi"/>
            <w:noProof/>
            <w:szCs w:val="22"/>
          </w:rPr>
          <w:tab/>
        </w:r>
        <w:r w:rsidR="00970571" w:rsidRPr="00151829">
          <w:rPr>
            <w:rStyle w:val="Hyperlink"/>
            <w:noProof/>
          </w:rPr>
          <w:t>Szenario 2</w:t>
        </w:r>
        <w:r w:rsidR="00970571">
          <w:rPr>
            <w:noProof/>
            <w:webHidden/>
          </w:rPr>
          <w:tab/>
        </w:r>
        <w:r w:rsidR="00970571">
          <w:rPr>
            <w:noProof/>
            <w:webHidden/>
          </w:rPr>
          <w:fldChar w:fldCharType="begin"/>
        </w:r>
        <w:r w:rsidR="00970571">
          <w:rPr>
            <w:noProof/>
            <w:webHidden/>
          </w:rPr>
          <w:instrText xml:space="preserve"> PAGEREF _Toc90140394 \h </w:instrText>
        </w:r>
        <w:r w:rsidR="00970571">
          <w:rPr>
            <w:noProof/>
            <w:webHidden/>
          </w:rPr>
        </w:r>
        <w:r w:rsidR="00970571">
          <w:rPr>
            <w:noProof/>
            <w:webHidden/>
          </w:rPr>
          <w:fldChar w:fldCharType="separate"/>
        </w:r>
        <w:r w:rsidR="00970571">
          <w:rPr>
            <w:noProof/>
            <w:webHidden/>
          </w:rPr>
          <w:t>70</w:t>
        </w:r>
        <w:r w:rsidR="00970571">
          <w:rPr>
            <w:noProof/>
            <w:webHidden/>
          </w:rPr>
          <w:fldChar w:fldCharType="end"/>
        </w:r>
      </w:hyperlink>
    </w:p>
    <w:p w14:paraId="01BE333A" w14:textId="03D3C1BF"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5" w:history="1">
        <w:r w:rsidR="00970571" w:rsidRPr="00151829">
          <w:rPr>
            <w:rStyle w:val="Hyperlink"/>
            <w:noProof/>
          </w:rPr>
          <w:t>4.7.4.6</w:t>
        </w:r>
        <w:r w:rsidR="00970571">
          <w:rPr>
            <w:rFonts w:asciiTheme="minorHAnsi" w:eastAsiaTheme="minorEastAsia" w:hAnsiTheme="minorHAnsi" w:cstheme="minorBidi"/>
            <w:noProof/>
            <w:szCs w:val="22"/>
          </w:rPr>
          <w:tab/>
        </w:r>
        <w:r w:rsidR="00970571" w:rsidRPr="00151829">
          <w:rPr>
            <w:rStyle w:val="Hyperlink"/>
            <w:noProof/>
          </w:rPr>
          <w:t>Gesamte Wertung der Aussage 4</w:t>
        </w:r>
        <w:r w:rsidR="00970571">
          <w:rPr>
            <w:noProof/>
            <w:webHidden/>
          </w:rPr>
          <w:tab/>
        </w:r>
        <w:r w:rsidR="00970571">
          <w:rPr>
            <w:noProof/>
            <w:webHidden/>
          </w:rPr>
          <w:fldChar w:fldCharType="begin"/>
        </w:r>
        <w:r w:rsidR="00970571">
          <w:rPr>
            <w:noProof/>
            <w:webHidden/>
          </w:rPr>
          <w:instrText xml:space="preserve"> PAGEREF _Toc90140395 \h </w:instrText>
        </w:r>
        <w:r w:rsidR="00970571">
          <w:rPr>
            <w:noProof/>
            <w:webHidden/>
          </w:rPr>
        </w:r>
        <w:r w:rsidR="00970571">
          <w:rPr>
            <w:noProof/>
            <w:webHidden/>
          </w:rPr>
          <w:fldChar w:fldCharType="separate"/>
        </w:r>
        <w:r w:rsidR="00970571">
          <w:rPr>
            <w:noProof/>
            <w:webHidden/>
          </w:rPr>
          <w:t>71</w:t>
        </w:r>
        <w:r w:rsidR="00970571">
          <w:rPr>
            <w:noProof/>
            <w:webHidden/>
          </w:rPr>
          <w:fldChar w:fldCharType="end"/>
        </w:r>
      </w:hyperlink>
    </w:p>
    <w:p w14:paraId="78BFF0B7" w14:textId="1DB161C1"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96" w:history="1">
        <w:r w:rsidR="00970571" w:rsidRPr="00151829">
          <w:rPr>
            <w:rStyle w:val="Hyperlink"/>
            <w:noProof/>
          </w:rPr>
          <w:t>4.7.5</w:t>
        </w:r>
        <w:r w:rsidR="00970571">
          <w:rPr>
            <w:rFonts w:asciiTheme="minorHAnsi" w:eastAsiaTheme="minorEastAsia" w:hAnsiTheme="minorHAnsi" w:cstheme="minorBidi"/>
            <w:b w:val="0"/>
            <w:noProof/>
            <w:szCs w:val="22"/>
          </w:rPr>
          <w:tab/>
        </w:r>
        <w:r w:rsidR="00970571" w:rsidRPr="00151829">
          <w:rPr>
            <w:rStyle w:val="Hyperlink"/>
            <w:noProof/>
          </w:rPr>
          <w:t>Aussage 5: Der negative Malus in der virtuellen Umgebung hat Ihren Bewegungsverhalten beeinflusst.</w:t>
        </w:r>
        <w:r w:rsidR="00970571">
          <w:rPr>
            <w:noProof/>
            <w:webHidden/>
          </w:rPr>
          <w:tab/>
        </w:r>
        <w:r w:rsidR="00970571">
          <w:rPr>
            <w:noProof/>
            <w:webHidden/>
          </w:rPr>
          <w:fldChar w:fldCharType="begin"/>
        </w:r>
        <w:r w:rsidR="00970571">
          <w:rPr>
            <w:noProof/>
            <w:webHidden/>
          </w:rPr>
          <w:instrText xml:space="preserve"> PAGEREF _Toc90140396 \h </w:instrText>
        </w:r>
        <w:r w:rsidR="00970571">
          <w:rPr>
            <w:noProof/>
            <w:webHidden/>
          </w:rPr>
        </w:r>
        <w:r w:rsidR="00970571">
          <w:rPr>
            <w:noProof/>
            <w:webHidden/>
          </w:rPr>
          <w:fldChar w:fldCharType="separate"/>
        </w:r>
        <w:r w:rsidR="00970571">
          <w:rPr>
            <w:noProof/>
            <w:webHidden/>
          </w:rPr>
          <w:t>71</w:t>
        </w:r>
        <w:r w:rsidR="00970571">
          <w:rPr>
            <w:noProof/>
            <w:webHidden/>
          </w:rPr>
          <w:fldChar w:fldCharType="end"/>
        </w:r>
      </w:hyperlink>
    </w:p>
    <w:p w14:paraId="7682829B" w14:textId="6A416808" w:rsidR="00970571" w:rsidRDefault="00172CB5">
      <w:pPr>
        <w:pStyle w:val="Verzeichnis5"/>
        <w:tabs>
          <w:tab w:val="left" w:pos="1624"/>
          <w:tab w:val="right" w:leader="dot" w:pos="9344"/>
        </w:tabs>
        <w:rPr>
          <w:rFonts w:asciiTheme="minorHAnsi" w:eastAsiaTheme="minorEastAsia" w:hAnsiTheme="minorHAnsi" w:cstheme="minorBidi"/>
          <w:noProof/>
          <w:szCs w:val="22"/>
        </w:rPr>
      </w:pPr>
      <w:hyperlink w:anchor="_Toc90140397" w:history="1">
        <w:r w:rsidR="00970571" w:rsidRPr="00151829">
          <w:rPr>
            <w:rStyle w:val="Hyperlink"/>
            <w:noProof/>
          </w:rPr>
          <w:t>4.7.5.1</w:t>
        </w:r>
        <w:r w:rsidR="00970571">
          <w:rPr>
            <w:rFonts w:asciiTheme="minorHAnsi" w:eastAsiaTheme="minorEastAsia" w:hAnsiTheme="minorHAnsi" w:cstheme="minorBidi"/>
            <w:noProof/>
            <w:szCs w:val="22"/>
          </w:rPr>
          <w:tab/>
        </w:r>
        <w:r w:rsidR="00970571" w:rsidRPr="00151829">
          <w:rPr>
            <w:rStyle w:val="Hyperlink"/>
            <w:noProof/>
          </w:rPr>
          <w:t>Szenario 2</w:t>
        </w:r>
        <w:r w:rsidR="00970571">
          <w:rPr>
            <w:noProof/>
            <w:webHidden/>
          </w:rPr>
          <w:tab/>
        </w:r>
        <w:r w:rsidR="00970571">
          <w:rPr>
            <w:noProof/>
            <w:webHidden/>
          </w:rPr>
          <w:fldChar w:fldCharType="begin"/>
        </w:r>
        <w:r w:rsidR="00970571">
          <w:rPr>
            <w:noProof/>
            <w:webHidden/>
          </w:rPr>
          <w:instrText xml:space="preserve"> PAGEREF _Toc90140397 \h </w:instrText>
        </w:r>
        <w:r w:rsidR="00970571">
          <w:rPr>
            <w:noProof/>
            <w:webHidden/>
          </w:rPr>
        </w:r>
        <w:r w:rsidR="00970571">
          <w:rPr>
            <w:noProof/>
            <w:webHidden/>
          </w:rPr>
          <w:fldChar w:fldCharType="separate"/>
        </w:r>
        <w:r w:rsidR="00970571">
          <w:rPr>
            <w:noProof/>
            <w:webHidden/>
          </w:rPr>
          <w:t>71</w:t>
        </w:r>
        <w:r w:rsidR="00970571">
          <w:rPr>
            <w:noProof/>
            <w:webHidden/>
          </w:rPr>
          <w:fldChar w:fldCharType="end"/>
        </w:r>
      </w:hyperlink>
    </w:p>
    <w:p w14:paraId="07D97B42" w14:textId="03357BA4" w:rsidR="00970571" w:rsidRDefault="00172CB5">
      <w:pPr>
        <w:pStyle w:val="Verzeichnis3"/>
        <w:tabs>
          <w:tab w:val="left" w:pos="1000"/>
          <w:tab w:val="right" w:leader="dot" w:pos="9344"/>
        </w:tabs>
        <w:rPr>
          <w:rFonts w:asciiTheme="minorHAnsi" w:eastAsiaTheme="minorEastAsia" w:hAnsiTheme="minorHAnsi" w:cstheme="minorBidi"/>
          <w:b w:val="0"/>
          <w:noProof/>
          <w:szCs w:val="22"/>
        </w:rPr>
      </w:pPr>
      <w:hyperlink w:anchor="_Toc90140398" w:history="1">
        <w:r w:rsidR="00970571" w:rsidRPr="00151829">
          <w:rPr>
            <w:rStyle w:val="Hyperlink"/>
            <w:noProof/>
          </w:rPr>
          <w:t>4.8</w:t>
        </w:r>
        <w:r w:rsidR="00970571">
          <w:rPr>
            <w:rFonts w:asciiTheme="minorHAnsi" w:eastAsiaTheme="minorEastAsia" w:hAnsiTheme="minorHAnsi" w:cstheme="minorBidi"/>
            <w:b w:val="0"/>
            <w:noProof/>
            <w:szCs w:val="22"/>
          </w:rPr>
          <w:tab/>
        </w:r>
        <w:r w:rsidR="00970571" w:rsidRPr="00151829">
          <w:rPr>
            <w:rStyle w:val="Hyperlink"/>
            <w:noProof/>
          </w:rPr>
          <w:t>Auswertung der qualitativen Daten</w:t>
        </w:r>
        <w:r w:rsidR="00970571">
          <w:rPr>
            <w:noProof/>
            <w:webHidden/>
          </w:rPr>
          <w:tab/>
        </w:r>
        <w:r w:rsidR="00970571">
          <w:rPr>
            <w:noProof/>
            <w:webHidden/>
          </w:rPr>
          <w:fldChar w:fldCharType="begin"/>
        </w:r>
        <w:r w:rsidR="00970571">
          <w:rPr>
            <w:noProof/>
            <w:webHidden/>
          </w:rPr>
          <w:instrText xml:space="preserve"> PAGEREF _Toc90140398 \h </w:instrText>
        </w:r>
        <w:r w:rsidR="00970571">
          <w:rPr>
            <w:noProof/>
            <w:webHidden/>
          </w:rPr>
        </w:r>
        <w:r w:rsidR="00970571">
          <w:rPr>
            <w:noProof/>
            <w:webHidden/>
          </w:rPr>
          <w:fldChar w:fldCharType="separate"/>
        </w:r>
        <w:r w:rsidR="00970571">
          <w:rPr>
            <w:noProof/>
            <w:webHidden/>
          </w:rPr>
          <w:t>72</w:t>
        </w:r>
        <w:r w:rsidR="00970571">
          <w:rPr>
            <w:noProof/>
            <w:webHidden/>
          </w:rPr>
          <w:fldChar w:fldCharType="end"/>
        </w:r>
      </w:hyperlink>
    </w:p>
    <w:p w14:paraId="3D5A4BB3" w14:textId="6A1A542C"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399" w:history="1">
        <w:r w:rsidR="00970571" w:rsidRPr="00151829">
          <w:rPr>
            <w:rStyle w:val="Hyperlink"/>
            <w:noProof/>
          </w:rPr>
          <w:t>4.8.1</w:t>
        </w:r>
        <w:r w:rsidR="00970571">
          <w:rPr>
            <w:rFonts w:asciiTheme="minorHAnsi" w:eastAsiaTheme="minorEastAsia" w:hAnsiTheme="minorHAnsi" w:cstheme="minorBidi"/>
            <w:b w:val="0"/>
            <w:noProof/>
            <w:szCs w:val="22"/>
          </w:rPr>
          <w:tab/>
        </w:r>
        <w:r w:rsidR="00970571" w:rsidRPr="00151829">
          <w:rPr>
            <w:rStyle w:val="Hyperlink"/>
            <w:noProof/>
          </w:rPr>
          <w:t>Frage 10: Was fanden Sie generell besonders positiv?</w:t>
        </w:r>
        <w:r w:rsidR="00970571">
          <w:rPr>
            <w:noProof/>
            <w:webHidden/>
          </w:rPr>
          <w:tab/>
        </w:r>
        <w:r w:rsidR="00970571">
          <w:rPr>
            <w:noProof/>
            <w:webHidden/>
          </w:rPr>
          <w:fldChar w:fldCharType="begin"/>
        </w:r>
        <w:r w:rsidR="00970571">
          <w:rPr>
            <w:noProof/>
            <w:webHidden/>
          </w:rPr>
          <w:instrText xml:space="preserve"> PAGEREF _Toc90140399 \h </w:instrText>
        </w:r>
        <w:r w:rsidR="00970571">
          <w:rPr>
            <w:noProof/>
            <w:webHidden/>
          </w:rPr>
        </w:r>
        <w:r w:rsidR="00970571">
          <w:rPr>
            <w:noProof/>
            <w:webHidden/>
          </w:rPr>
          <w:fldChar w:fldCharType="separate"/>
        </w:r>
        <w:r w:rsidR="00970571">
          <w:rPr>
            <w:noProof/>
            <w:webHidden/>
          </w:rPr>
          <w:t>72</w:t>
        </w:r>
        <w:r w:rsidR="00970571">
          <w:rPr>
            <w:noProof/>
            <w:webHidden/>
          </w:rPr>
          <w:fldChar w:fldCharType="end"/>
        </w:r>
      </w:hyperlink>
    </w:p>
    <w:p w14:paraId="4C16D8C2" w14:textId="6D7DEA6D"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400" w:history="1">
        <w:r w:rsidR="00970571" w:rsidRPr="00151829">
          <w:rPr>
            <w:rStyle w:val="Hyperlink"/>
            <w:noProof/>
          </w:rPr>
          <w:t>4.8.2</w:t>
        </w:r>
        <w:r w:rsidR="00970571">
          <w:rPr>
            <w:rFonts w:asciiTheme="minorHAnsi" w:eastAsiaTheme="minorEastAsia" w:hAnsiTheme="minorHAnsi" w:cstheme="minorBidi"/>
            <w:b w:val="0"/>
            <w:noProof/>
            <w:szCs w:val="22"/>
          </w:rPr>
          <w:tab/>
        </w:r>
        <w:r w:rsidR="00970571" w:rsidRPr="00151829">
          <w:rPr>
            <w:rStyle w:val="Hyperlink"/>
            <w:noProof/>
          </w:rPr>
          <w:t>Frage 11: Was fanden Sie generell negativ?</w:t>
        </w:r>
        <w:r w:rsidR="00970571">
          <w:rPr>
            <w:noProof/>
            <w:webHidden/>
          </w:rPr>
          <w:tab/>
        </w:r>
        <w:r w:rsidR="00970571">
          <w:rPr>
            <w:noProof/>
            <w:webHidden/>
          </w:rPr>
          <w:fldChar w:fldCharType="begin"/>
        </w:r>
        <w:r w:rsidR="00970571">
          <w:rPr>
            <w:noProof/>
            <w:webHidden/>
          </w:rPr>
          <w:instrText xml:space="preserve"> PAGEREF _Toc90140400 \h </w:instrText>
        </w:r>
        <w:r w:rsidR="00970571">
          <w:rPr>
            <w:noProof/>
            <w:webHidden/>
          </w:rPr>
        </w:r>
        <w:r w:rsidR="00970571">
          <w:rPr>
            <w:noProof/>
            <w:webHidden/>
          </w:rPr>
          <w:fldChar w:fldCharType="separate"/>
        </w:r>
        <w:r w:rsidR="00970571">
          <w:rPr>
            <w:noProof/>
            <w:webHidden/>
          </w:rPr>
          <w:t>72</w:t>
        </w:r>
        <w:r w:rsidR="00970571">
          <w:rPr>
            <w:noProof/>
            <w:webHidden/>
          </w:rPr>
          <w:fldChar w:fldCharType="end"/>
        </w:r>
      </w:hyperlink>
    </w:p>
    <w:p w14:paraId="2386764D" w14:textId="5E93B394"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401" w:history="1">
        <w:r w:rsidR="00970571" w:rsidRPr="00151829">
          <w:rPr>
            <w:rStyle w:val="Hyperlink"/>
            <w:noProof/>
          </w:rPr>
          <w:t>4.8.3</w:t>
        </w:r>
        <w:r w:rsidR="00970571">
          <w:rPr>
            <w:rFonts w:asciiTheme="minorHAnsi" w:eastAsiaTheme="minorEastAsia" w:hAnsiTheme="minorHAnsi" w:cstheme="minorBidi"/>
            <w:b w:val="0"/>
            <w:noProof/>
            <w:szCs w:val="22"/>
          </w:rPr>
          <w:tab/>
        </w:r>
        <w:r w:rsidR="00970571" w:rsidRPr="00151829">
          <w:rPr>
            <w:rStyle w:val="Hyperlink"/>
            <w:noProof/>
          </w:rPr>
          <w:t>Frage 12: Was genau hat Sie beim negativen Malus beeinflusst?</w:t>
        </w:r>
        <w:r w:rsidR="00970571">
          <w:rPr>
            <w:noProof/>
            <w:webHidden/>
          </w:rPr>
          <w:tab/>
        </w:r>
        <w:r w:rsidR="00970571">
          <w:rPr>
            <w:noProof/>
            <w:webHidden/>
          </w:rPr>
          <w:fldChar w:fldCharType="begin"/>
        </w:r>
        <w:r w:rsidR="00970571">
          <w:rPr>
            <w:noProof/>
            <w:webHidden/>
          </w:rPr>
          <w:instrText xml:space="preserve"> PAGEREF _Toc90140401 \h </w:instrText>
        </w:r>
        <w:r w:rsidR="00970571">
          <w:rPr>
            <w:noProof/>
            <w:webHidden/>
          </w:rPr>
        </w:r>
        <w:r w:rsidR="00970571">
          <w:rPr>
            <w:noProof/>
            <w:webHidden/>
          </w:rPr>
          <w:fldChar w:fldCharType="separate"/>
        </w:r>
        <w:r w:rsidR="00970571">
          <w:rPr>
            <w:noProof/>
            <w:webHidden/>
          </w:rPr>
          <w:t>72</w:t>
        </w:r>
        <w:r w:rsidR="00970571">
          <w:rPr>
            <w:noProof/>
            <w:webHidden/>
          </w:rPr>
          <w:fldChar w:fldCharType="end"/>
        </w:r>
      </w:hyperlink>
    </w:p>
    <w:p w14:paraId="78752A0E" w14:textId="505CBCE2" w:rsidR="00970571" w:rsidRDefault="00172CB5">
      <w:pPr>
        <w:pStyle w:val="Verzeichnis4"/>
        <w:tabs>
          <w:tab w:val="left" w:pos="1400"/>
          <w:tab w:val="right" w:leader="dot" w:pos="9344"/>
        </w:tabs>
        <w:rPr>
          <w:rFonts w:asciiTheme="minorHAnsi" w:eastAsiaTheme="minorEastAsia" w:hAnsiTheme="minorHAnsi" w:cstheme="minorBidi"/>
          <w:b w:val="0"/>
          <w:noProof/>
          <w:szCs w:val="22"/>
        </w:rPr>
      </w:pPr>
      <w:hyperlink w:anchor="_Toc90140402" w:history="1">
        <w:r w:rsidR="00970571" w:rsidRPr="00151829">
          <w:rPr>
            <w:rStyle w:val="Hyperlink"/>
            <w:noProof/>
          </w:rPr>
          <w:t>4.8.4</w:t>
        </w:r>
        <w:r w:rsidR="00970571">
          <w:rPr>
            <w:rFonts w:asciiTheme="minorHAnsi" w:eastAsiaTheme="minorEastAsia" w:hAnsiTheme="minorHAnsi" w:cstheme="minorBidi"/>
            <w:b w:val="0"/>
            <w:noProof/>
            <w:szCs w:val="22"/>
          </w:rPr>
          <w:tab/>
        </w:r>
        <w:r w:rsidR="00970571" w:rsidRPr="00151829">
          <w:rPr>
            <w:rStyle w:val="Hyperlink"/>
            <w:noProof/>
          </w:rPr>
          <w:t>Frage 13: Welche konkreten Verbesserungsvorschläge haben Sie im Bereich Malus oder allgemein?</w:t>
        </w:r>
        <w:r w:rsidR="00970571">
          <w:rPr>
            <w:noProof/>
            <w:webHidden/>
          </w:rPr>
          <w:tab/>
        </w:r>
        <w:r w:rsidR="00970571">
          <w:rPr>
            <w:noProof/>
            <w:webHidden/>
          </w:rPr>
          <w:fldChar w:fldCharType="begin"/>
        </w:r>
        <w:r w:rsidR="00970571">
          <w:rPr>
            <w:noProof/>
            <w:webHidden/>
          </w:rPr>
          <w:instrText xml:space="preserve"> PAGEREF _Toc90140402 \h </w:instrText>
        </w:r>
        <w:r w:rsidR="00970571">
          <w:rPr>
            <w:noProof/>
            <w:webHidden/>
          </w:rPr>
        </w:r>
        <w:r w:rsidR="00970571">
          <w:rPr>
            <w:noProof/>
            <w:webHidden/>
          </w:rPr>
          <w:fldChar w:fldCharType="separate"/>
        </w:r>
        <w:r w:rsidR="00970571">
          <w:rPr>
            <w:noProof/>
            <w:webHidden/>
          </w:rPr>
          <w:t>72</w:t>
        </w:r>
        <w:r w:rsidR="00970571">
          <w:rPr>
            <w:noProof/>
            <w:webHidden/>
          </w:rPr>
          <w:fldChar w:fldCharType="end"/>
        </w:r>
      </w:hyperlink>
    </w:p>
    <w:p w14:paraId="41DB633B" w14:textId="1097DEEC"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403" w:history="1">
        <w:r w:rsidR="00970571" w:rsidRPr="00151829">
          <w:rPr>
            <w:rStyle w:val="Hyperlink"/>
            <w:noProof/>
          </w:rPr>
          <w:t>5</w:t>
        </w:r>
        <w:r w:rsidR="00970571">
          <w:rPr>
            <w:rFonts w:asciiTheme="minorHAnsi" w:eastAsiaTheme="minorEastAsia" w:hAnsiTheme="minorHAnsi" w:cstheme="minorBidi"/>
            <w:b w:val="0"/>
            <w:noProof/>
            <w:szCs w:val="22"/>
          </w:rPr>
          <w:tab/>
        </w:r>
        <w:r w:rsidR="00970571" w:rsidRPr="00151829">
          <w:rPr>
            <w:rStyle w:val="Hyperlink"/>
            <w:noProof/>
          </w:rPr>
          <w:t>Diskussion</w:t>
        </w:r>
        <w:r w:rsidR="00970571">
          <w:rPr>
            <w:noProof/>
            <w:webHidden/>
          </w:rPr>
          <w:tab/>
        </w:r>
        <w:r w:rsidR="00970571">
          <w:rPr>
            <w:noProof/>
            <w:webHidden/>
          </w:rPr>
          <w:fldChar w:fldCharType="begin"/>
        </w:r>
        <w:r w:rsidR="00970571">
          <w:rPr>
            <w:noProof/>
            <w:webHidden/>
          </w:rPr>
          <w:instrText xml:space="preserve"> PAGEREF _Toc90140403 \h </w:instrText>
        </w:r>
        <w:r w:rsidR="00970571">
          <w:rPr>
            <w:noProof/>
            <w:webHidden/>
          </w:rPr>
        </w:r>
        <w:r w:rsidR="00970571">
          <w:rPr>
            <w:noProof/>
            <w:webHidden/>
          </w:rPr>
          <w:fldChar w:fldCharType="separate"/>
        </w:r>
        <w:r w:rsidR="00970571">
          <w:rPr>
            <w:noProof/>
            <w:webHidden/>
          </w:rPr>
          <w:t>74</w:t>
        </w:r>
        <w:r w:rsidR="00970571">
          <w:rPr>
            <w:noProof/>
            <w:webHidden/>
          </w:rPr>
          <w:fldChar w:fldCharType="end"/>
        </w:r>
      </w:hyperlink>
    </w:p>
    <w:p w14:paraId="187AA9EC" w14:textId="38DC5E39"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404" w:history="1">
        <w:r w:rsidR="00970571" w:rsidRPr="00151829">
          <w:rPr>
            <w:rStyle w:val="Hyperlink"/>
            <w:noProof/>
          </w:rPr>
          <w:t>6</w:t>
        </w:r>
        <w:r w:rsidR="00970571">
          <w:rPr>
            <w:rFonts w:asciiTheme="minorHAnsi" w:eastAsiaTheme="minorEastAsia" w:hAnsiTheme="minorHAnsi" w:cstheme="minorBidi"/>
            <w:b w:val="0"/>
            <w:noProof/>
            <w:szCs w:val="22"/>
          </w:rPr>
          <w:tab/>
        </w:r>
        <w:r w:rsidR="00970571" w:rsidRPr="00151829">
          <w:rPr>
            <w:rStyle w:val="Hyperlink"/>
            <w:noProof/>
          </w:rPr>
          <w:t>Fazit</w:t>
        </w:r>
        <w:r w:rsidR="00970571">
          <w:rPr>
            <w:noProof/>
            <w:webHidden/>
          </w:rPr>
          <w:tab/>
        </w:r>
        <w:r w:rsidR="00970571">
          <w:rPr>
            <w:noProof/>
            <w:webHidden/>
          </w:rPr>
          <w:fldChar w:fldCharType="begin"/>
        </w:r>
        <w:r w:rsidR="00970571">
          <w:rPr>
            <w:noProof/>
            <w:webHidden/>
          </w:rPr>
          <w:instrText xml:space="preserve"> PAGEREF _Toc90140404 \h </w:instrText>
        </w:r>
        <w:r w:rsidR="00970571">
          <w:rPr>
            <w:noProof/>
            <w:webHidden/>
          </w:rPr>
        </w:r>
        <w:r w:rsidR="00970571">
          <w:rPr>
            <w:noProof/>
            <w:webHidden/>
          </w:rPr>
          <w:fldChar w:fldCharType="separate"/>
        </w:r>
        <w:r w:rsidR="00970571">
          <w:rPr>
            <w:noProof/>
            <w:webHidden/>
          </w:rPr>
          <w:t>76</w:t>
        </w:r>
        <w:r w:rsidR="00970571">
          <w:rPr>
            <w:noProof/>
            <w:webHidden/>
          </w:rPr>
          <w:fldChar w:fldCharType="end"/>
        </w:r>
      </w:hyperlink>
    </w:p>
    <w:p w14:paraId="34D59442" w14:textId="04FAA9C6"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405" w:history="1">
        <w:r w:rsidR="00970571" w:rsidRPr="00151829">
          <w:rPr>
            <w:rStyle w:val="Hyperlink"/>
            <w:noProof/>
          </w:rPr>
          <w:t>7</w:t>
        </w:r>
        <w:r w:rsidR="00970571">
          <w:rPr>
            <w:rFonts w:asciiTheme="minorHAnsi" w:eastAsiaTheme="minorEastAsia" w:hAnsiTheme="minorHAnsi" w:cstheme="minorBidi"/>
            <w:b w:val="0"/>
            <w:noProof/>
            <w:szCs w:val="22"/>
          </w:rPr>
          <w:tab/>
        </w:r>
        <w:r w:rsidR="00970571" w:rsidRPr="00151829">
          <w:rPr>
            <w:rStyle w:val="Hyperlink"/>
            <w:noProof/>
          </w:rPr>
          <w:t>Literaturverzeichnis</w:t>
        </w:r>
        <w:r w:rsidR="00970571">
          <w:rPr>
            <w:noProof/>
            <w:webHidden/>
          </w:rPr>
          <w:tab/>
        </w:r>
        <w:r w:rsidR="00970571">
          <w:rPr>
            <w:noProof/>
            <w:webHidden/>
          </w:rPr>
          <w:fldChar w:fldCharType="begin"/>
        </w:r>
        <w:r w:rsidR="00970571">
          <w:rPr>
            <w:noProof/>
            <w:webHidden/>
          </w:rPr>
          <w:instrText xml:space="preserve"> PAGEREF _Toc90140405 \h </w:instrText>
        </w:r>
        <w:r w:rsidR="00970571">
          <w:rPr>
            <w:noProof/>
            <w:webHidden/>
          </w:rPr>
        </w:r>
        <w:r w:rsidR="00970571">
          <w:rPr>
            <w:noProof/>
            <w:webHidden/>
          </w:rPr>
          <w:fldChar w:fldCharType="separate"/>
        </w:r>
        <w:r w:rsidR="00970571">
          <w:rPr>
            <w:noProof/>
            <w:webHidden/>
          </w:rPr>
          <w:t>77</w:t>
        </w:r>
        <w:r w:rsidR="00970571">
          <w:rPr>
            <w:noProof/>
            <w:webHidden/>
          </w:rPr>
          <w:fldChar w:fldCharType="end"/>
        </w:r>
      </w:hyperlink>
    </w:p>
    <w:p w14:paraId="00A5736F" w14:textId="1262C0AB"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406" w:history="1">
        <w:r w:rsidR="00970571" w:rsidRPr="00151829">
          <w:rPr>
            <w:rStyle w:val="Hyperlink"/>
            <w:noProof/>
          </w:rPr>
          <w:t>8</w:t>
        </w:r>
        <w:r w:rsidR="00970571">
          <w:rPr>
            <w:rFonts w:asciiTheme="minorHAnsi" w:eastAsiaTheme="minorEastAsia" w:hAnsiTheme="minorHAnsi" w:cstheme="minorBidi"/>
            <w:b w:val="0"/>
            <w:noProof/>
            <w:szCs w:val="22"/>
          </w:rPr>
          <w:tab/>
        </w:r>
        <w:r w:rsidR="00970571" w:rsidRPr="00151829">
          <w:rPr>
            <w:rStyle w:val="Hyperlink"/>
            <w:noProof/>
          </w:rPr>
          <w:t>Eidesstattliche Erklärung</w:t>
        </w:r>
        <w:r w:rsidR="00970571">
          <w:rPr>
            <w:noProof/>
            <w:webHidden/>
          </w:rPr>
          <w:tab/>
        </w:r>
        <w:r w:rsidR="00970571">
          <w:rPr>
            <w:noProof/>
            <w:webHidden/>
          </w:rPr>
          <w:fldChar w:fldCharType="begin"/>
        </w:r>
        <w:r w:rsidR="00970571">
          <w:rPr>
            <w:noProof/>
            <w:webHidden/>
          </w:rPr>
          <w:instrText xml:space="preserve"> PAGEREF _Toc90140406 \h </w:instrText>
        </w:r>
        <w:r w:rsidR="00970571">
          <w:rPr>
            <w:noProof/>
            <w:webHidden/>
          </w:rPr>
        </w:r>
        <w:r w:rsidR="00970571">
          <w:rPr>
            <w:noProof/>
            <w:webHidden/>
          </w:rPr>
          <w:fldChar w:fldCharType="separate"/>
        </w:r>
        <w:r w:rsidR="00970571">
          <w:rPr>
            <w:noProof/>
            <w:webHidden/>
          </w:rPr>
          <w:t>83</w:t>
        </w:r>
        <w:r w:rsidR="00970571">
          <w:rPr>
            <w:noProof/>
            <w:webHidden/>
          </w:rPr>
          <w:fldChar w:fldCharType="end"/>
        </w:r>
      </w:hyperlink>
    </w:p>
    <w:p w14:paraId="664A196D" w14:textId="4598C4B0" w:rsidR="00970571" w:rsidRDefault="00172CB5">
      <w:pPr>
        <w:pStyle w:val="Verzeichnis2"/>
        <w:tabs>
          <w:tab w:val="left" w:pos="601"/>
          <w:tab w:val="right" w:leader="dot" w:pos="9344"/>
        </w:tabs>
        <w:rPr>
          <w:rFonts w:asciiTheme="minorHAnsi" w:eastAsiaTheme="minorEastAsia" w:hAnsiTheme="minorHAnsi" w:cstheme="minorBidi"/>
          <w:b w:val="0"/>
          <w:noProof/>
          <w:szCs w:val="22"/>
        </w:rPr>
      </w:pPr>
      <w:hyperlink w:anchor="_Toc90140407" w:history="1">
        <w:r w:rsidR="00970571" w:rsidRPr="00151829">
          <w:rPr>
            <w:rStyle w:val="Hyperlink"/>
            <w:noProof/>
          </w:rPr>
          <w:t>9</w:t>
        </w:r>
        <w:r w:rsidR="00970571">
          <w:rPr>
            <w:rFonts w:asciiTheme="minorHAnsi" w:eastAsiaTheme="minorEastAsia" w:hAnsiTheme="minorHAnsi" w:cstheme="minorBidi"/>
            <w:b w:val="0"/>
            <w:noProof/>
            <w:szCs w:val="22"/>
          </w:rPr>
          <w:tab/>
        </w:r>
        <w:r w:rsidR="00970571" w:rsidRPr="00151829">
          <w:rPr>
            <w:rStyle w:val="Hyperlink"/>
            <w:noProof/>
          </w:rPr>
          <w:t>Anhang</w:t>
        </w:r>
        <w:r w:rsidR="00970571">
          <w:rPr>
            <w:noProof/>
            <w:webHidden/>
          </w:rPr>
          <w:tab/>
        </w:r>
        <w:r w:rsidR="00970571">
          <w:rPr>
            <w:noProof/>
            <w:webHidden/>
          </w:rPr>
          <w:fldChar w:fldCharType="begin"/>
        </w:r>
        <w:r w:rsidR="00970571">
          <w:rPr>
            <w:noProof/>
            <w:webHidden/>
          </w:rPr>
          <w:instrText xml:space="preserve"> PAGEREF _Toc90140407 \h </w:instrText>
        </w:r>
        <w:r w:rsidR="00970571">
          <w:rPr>
            <w:noProof/>
            <w:webHidden/>
          </w:rPr>
        </w:r>
        <w:r w:rsidR="00970571">
          <w:rPr>
            <w:noProof/>
            <w:webHidden/>
          </w:rPr>
          <w:fldChar w:fldCharType="separate"/>
        </w:r>
        <w:r w:rsidR="00970571">
          <w:rPr>
            <w:noProof/>
            <w:webHidden/>
          </w:rPr>
          <w:t>84</w:t>
        </w:r>
        <w:r w:rsidR="00970571">
          <w:rPr>
            <w:noProof/>
            <w:webHidden/>
          </w:rPr>
          <w:fldChar w:fldCharType="end"/>
        </w:r>
      </w:hyperlink>
    </w:p>
    <w:p w14:paraId="5CAF091A" w14:textId="43BE5BF7"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140286"/>
      <w:r>
        <w:lastRenderedPageBreak/>
        <w:t>Abbildungsverzeichnis</w:t>
      </w:r>
      <w:bookmarkEnd w:id="10"/>
    </w:p>
    <w:p w14:paraId="5E394990" w14:textId="2B8803EC" w:rsidR="00B26596"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141378" w:history="1">
        <w:r w:rsidR="00B26596" w:rsidRPr="00CF7DE8">
          <w:rPr>
            <w:rStyle w:val="Hyperlink"/>
            <w:noProof/>
          </w:rPr>
          <w:t>Abb. 1: VR-Markt Umsatzentwicklung [1]</w:t>
        </w:r>
        <w:r w:rsidR="00B26596">
          <w:rPr>
            <w:noProof/>
            <w:webHidden/>
          </w:rPr>
          <w:tab/>
        </w:r>
        <w:r w:rsidR="00B26596">
          <w:rPr>
            <w:noProof/>
            <w:webHidden/>
          </w:rPr>
          <w:fldChar w:fldCharType="begin"/>
        </w:r>
        <w:r w:rsidR="00B26596">
          <w:rPr>
            <w:noProof/>
            <w:webHidden/>
          </w:rPr>
          <w:instrText xml:space="preserve"> PAGEREF _Toc90141378 \h </w:instrText>
        </w:r>
        <w:r w:rsidR="00B26596">
          <w:rPr>
            <w:noProof/>
            <w:webHidden/>
          </w:rPr>
        </w:r>
        <w:r w:rsidR="00B26596">
          <w:rPr>
            <w:noProof/>
            <w:webHidden/>
          </w:rPr>
          <w:fldChar w:fldCharType="separate"/>
        </w:r>
        <w:r w:rsidR="00B26596">
          <w:rPr>
            <w:noProof/>
            <w:webHidden/>
          </w:rPr>
          <w:t>1</w:t>
        </w:r>
        <w:r w:rsidR="00B26596">
          <w:rPr>
            <w:noProof/>
            <w:webHidden/>
          </w:rPr>
          <w:fldChar w:fldCharType="end"/>
        </w:r>
      </w:hyperlink>
    </w:p>
    <w:p w14:paraId="56C80343" w14:textId="4C16745B" w:rsidR="00B26596" w:rsidRDefault="00172CB5">
      <w:pPr>
        <w:pStyle w:val="Abbildungsverzeichnis"/>
        <w:rPr>
          <w:rFonts w:asciiTheme="minorHAnsi" w:eastAsiaTheme="minorEastAsia" w:hAnsiTheme="minorHAnsi" w:cstheme="minorBidi"/>
          <w:noProof/>
          <w:szCs w:val="22"/>
        </w:rPr>
      </w:pPr>
      <w:hyperlink w:anchor="_Toc90141379" w:history="1">
        <w:r w:rsidR="00B26596" w:rsidRPr="00CF7DE8">
          <w:rPr>
            <w:rStyle w:val="Hyperlink"/>
            <w:noProof/>
          </w:rPr>
          <w:t>Abb. 2: Verbreitung der VR-Hardware [1]</w:t>
        </w:r>
        <w:r w:rsidR="00B26596">
          <w:rPr>
            <w:noProof/>
            <w:webHidden/>
          </w:rPr>
          <w:tab/>
        </w:r>
        <w:r w:rsidR="00B26596">
          <w:rPr>
            <w:noProof/>
            <w:webHidden/>
          </w:rPr>
          <w:fldChar w:fldCharType="begin"/>
        </w:r>
        <w:r w:rsidR="00B26596">
          <w:rPr>
            <w:noProof/>
            <w:webHidden/>
          </w:rPr>
          <w:instrText xml:space="preserve"> PAGEREF _Toc90141379 \h </w:instrText>
        </w:r>
        <w:r w:rsidR="00B26596">
          <w:rPr>
            <w:noProof/>
            <w:webHidden/>
          </w:rPr>
        </w:r>
        <w:r w:rsidR="00B26596">
          <w:rPr>
            <w:noProof/>
            <w:webHidden/>
          </w:rPr>
          <w:fldChar w:fldCharType="separate"/>
        </w:r>
        <w:r w:rsidR="00B26596">
          <w:rPr>
            <w:noProof/>
            <w:webHidden/>
          </w:rPr>
          <w:t>2</w:t>
        </w:r>
        <w:r w:rsidR="00B26596">
          <w:rPr>
            <w:noProof/>
            <w:webHidden/>
          </w:rPr>
          <w:fldChar w:fldCharType="end"/>
        </w:r>
      </w:hyperlink>
    </w:p>
    <w:p w14:paraId="5231F509" w14:textId="24CC4DE3" w:rsidR="00B26596" w:rsidRDefault="00172CB5">
      <w:pPr>
        <w:pStyle w:val="Abbildungsverzeichnis"/>
        <w:rPr>
          <w:rFonts w:asciiTheme="minorHAnsi" w:eastAsiaTheme="minorEastAsia" w:hAnsiTheme="minorHAnsi" w:cstheme="minorBidi"/>
          <w:noProof/>
          <w:szCs w:val="22"/>
        </w:rPr>
      </w:pPr>
      <w:hyperlink w:anchor="_Toc90141380" w:history="1">
        <w:r w:rsidR="00B26596" w:rsidRPr="00CF7DE8">
          <w:rPr>
            <w:rStyle w:val="Hyperlink"/>
            <w:noProof/>
          </w:rPr>
          <w:t>Abb. 3: Unterschiede von 3D-Computergraphik und Virtual Reality [5]</w:t>
        </w:r>
        <w:r w:rsidR="00B26596">
          <w:rPr>
            <w:noProof/>
            <w:webHidden/>
          </w:rPr>
          <w:tab/>
        </w:r>
        <w:r w:rsidR="00B26596">
          <w:rPr>
            <w:noProof/>
            <w:webHidden/>
          </w:rPr>
          <w:fldChar w:fldCharType="begin"/>
        </w:r>
        <w:r w:rsidR="00B26596">
          <w:rPr>
            <w:noProof/>
            <w:webHidden/>
          </w:rPr>
          <w:instrText xml:space="preserve"> PAGEREF _Toc90141380 \h </w:instrText>
        </w:r>
        <w:r w:rsidR="00B26596">
          <w:rPr>
            <w:noProof/>
            <w:webHidden/>
          </w:rPr>
        </w:r>
        <w:r w:rsidR="00B26596">
          <w:rPr>
            <w:noProof/>
            <w:webHidden/>
          </w:rPr>
          <w:fldChar w:fldCharType="separate"/>
        </w:r>
        <w:r w:rsidR="00B26596">
          <w:rPr>
            <w:noProof/>
            <w:webHidden/>
          </w:rPr>
          <w:t>4</w:t>
        </w:r>
        <w:r w:rsidR="00B26596">
          <w:rPr>
            <w:noProof/>
            <w:webHidden/>
          </w:rPr>
          <w:fldChar w:fldCharType="end"/>
        </w:r>
      </w:hyperlink>
    </w:p>
    <w:p w14:paraId="61922FFC" w14:textId="4494527D" w:rsidR="00B26596" w:rsidRDefault="00172CB5">
      <w:pPr>
        <w:pStyle w:val="Abbildungsverzeichnis"/>
        <w:rPr>
          <w:rFonts w:asciiTheme="minorHAnsi" w:eastAsiaTheme="minorEastAsia" w:hAnsiTheme="minorHAnsi" w:cstheme="minorBidi"/>
          <w:noProof/>
          <w:szCs w:val="22"/>
        </w:rPr>
      </w:pPr>
      <w:hyperlink w:anchor="_Toc90141381" w:history="1">
        <w:r w:rsidR="00B26596" w:rsidRPr="00CF7DE8">
          <w:rPr>
            <w:rStyle w:val="Hyperlink"/>
            <w:noProof/>
          </w:rPr>
          <w:t>Abb. 4: Eine Taxonomie der Fortbewegungstechniken [3]</w:t>
        </w:r>
        <w:r w:rsidR="00B26596">
          <w:rPr>
            <w:noProof/>
            <w:webHidden/>
          </w:rPr>
          <w:tab/>
        </w:r>
        <w:r w:rsidR="00B26596">
          <w:rPr>
            <w:noProof/>
            <w:webHidden/>
          </w:rPr>
          <w:fldChar w:fldCharType="begin"/>
        </w:r>
        <w:r w:rsidR="00B26596">
          <w:rPr>
            <w:noProof/>
            <w:webHidden/>
          </w:rPr>
          <w:instrText xml:space="preserve"> PAGEREF _Toc90141381 \h </w:instrText>
        </w:r>
        <w:r w:rsidR="00B26596">
          <w:rPr>
            <w:noProof/>
            <w:webHidden/>
          </w:rPr>
        </w:r>
        <w:r w:rsidR="00B26596">
          <w:rPr>
            <w:noProof/>
            <w:webHidden/>
          </w:rPr>
          <w:fldChar w:fldCharType="separate"/>
        </w:r>
        <w:r w:rsidR="00B26596">
          <w:rPr>
            <w:noProof/>
            <w:webHidden/>
          </w:rPr>
          <w:t>6</w:t>
        </w:r>
        <w:r w:rsidR="00B26596">
          <w:rPr>
            <w:noProof/>
            <w:webHidden/>
          </w:rPr>
          <w:fldChar w:fldCharType="end"/>
        </w:r>
      </w:hyperlink>
    </w:p>
    <w:p w14:paraId="4047CEF5" w14:textId="52301341" w:rsidR="00B26596" w:rsidRDefault="00172CB5">
      <w:pPr>
        <w:pStyle w:val="Abbildungsverzeichnis"/>
        <w:rPr>
          <w:rFonts w:asciiTheme="minorHAnsi" w:eastAsiaTheme="minorEastAsia" w:hAnsiTheme="minorHAnsi" w:cstheme="minorBidi"/>
          <w:noProof/>
          <w:szCs w:val="22"/>
        </w:rPr>
      </w:pPr>
      <w:hyperlink w:anchor="_Toc90141382" w:history="1">
        <w:r w:rsidR="00B26596" w:rsidRPr="00CF7DE8">
          <w:rPr>
            <w:rStyle w:val="Hyperlink"/>
            <w:noProof/>
          </w:rPr>
          <w:t>Abb. 5: Eine Taxonomie für Umleitungstechniken [3]</w:t>
        </w:r>
        <w:r w:rsidR="00B26596">
          <w:rPr>
            <w:noProof/>
            <w:webHidden/>
          </w:rPr>
          <w:tab/>
        </w:r>
        <w:r w:rsidR="00B26596">
          <w:rPr>
            <w:noProof/>
            <w:webHidden/>
          </w:rPr>
          <w:fldChar w:fldCharType="begin"/>
        </w:r>
        <w:r w:rsidR="00B26596">
          <w:rPr>
            <w:noProof/>
            <w:webHidden/>
          </w:rPr>
          <w:instrText xml:space="preserve"> PAGEREF _Toc90141382 \h </w:instrText>
        </w:r>
        <w:r w:rsidR="00B26596">
          <w:rPr>
            <w:noProof/>
            <w:webHidden/>
          </w:rPr>
        </w:r>
        <w:r w:rsidR="00B26596">
          <w:rPr>
            <w:noProof/>
            <w:webHidden/>
          </w:rPr>
          <w:fldChar w:fldCharType="separate"/>
        </w:r>
        <w:r w:rsidR="00B26596">
          <w:rPr>
            <w:noProof/>
            <w:webHidden/>
          </w:rPr>
          <w:t>8</w:t>
        </w:r>
        <w:r w:rsidR="00B26596">
          <w:rPr>
            <w:noProof/>
            <w:webHidden/>
          </w:rPr>
          <w:fldChar w:fldCharType="end"/>
        </w:r>
      </w:hyperlink>
    </w:p>
    <w:p w14:paraId="1DDB62E0" w14:textId="45C0A959" w:rsidR="00B26596" w:rsidRDefault="00172CB5">
      <w:pPr>
        <w:pStyle w:val="Abbildungsverzeichnis"/>
        <w:rPr>
          <w:rFonts w:asciiTheme="minorHAnsi" w:eastAsiaTheme="minorEastAsia" w:hAnsiTheme="minorHAnsi" w:cstheme="minorBidi"/>
          <w:noProof/>
          <w:szCs w:val="22"/>
        </w:rPr>
      </w:pPr>
      <w:hyperlink w:anchor="_Toc90141383" w:history="1">
        <w:r w:rsidR="00B26596" w:rsidRPr="00CF7DE8">
          <w:rPr>
            <w:rStyle w:val="Hyperlink"/>
            <w:noProof/>
          </w:rPr>
          <w:t>Abb. 6: Redirected Walking [12]</w:t>
        </w:r>
        <w:r w:rsidR="00B26596">
          <w:rPr>
            <w:noProof/>
            <w:webHidden/>
          </w:rPr>
          <w:tab/>
        </w:r>
        <w:r w:rsidR="00B26596">
          <w:rPr>
            <w:noProof/>
            <w:webHidden/>
          </w:rPr>
          <w:fldChar w:fldCharType="begin"/>
        </w:r>
        <w:r w:rsidR="00B26596">
          <w:rPr>
            <w:noProof/>
            <w:webHidden/>
          </w:rPr>
          <w:instrText xml:space="preserve"> PAGEREF _Toc90141383 \h </w:instrText>
        </w:r>
        <w:r w:rsidR="00B26596">
          <w:rPr>
            <w:noProof/>
            <w:webHidden/>
          </w:rPr>
        </w:r>
        <w:r w:rsidR="00B26596">
          <w:rPr>
            <w:noProof/>
            <w:webHidden/>
          </w:rPr>
          <w:fldChar w:fldCharType="separate"/>
        </w:r>
        <w:r w:rsidR="00B26596">
          <w:rPr>
            <w:noProof/>
            <w:webHidden/>
          </w:rPr>
          <w:t>10</w:t>
        </w:r>
        <w:r w:rsidR="00B26596">
          <w:rPr>
            <w:noProof/>
            <w:webHidden/>
          </w:rPr>
          <w:fldChar w:fldCharType="end"/>
        </w:r>
      </w:hyperlink>
    </w:p>
    <w:p w14:paraId="046CE500" w14:textId="498A71AB" w:rsidR="00B26596" w:rsidRDefault="00172CB5">
      <w:pPr>
        <w:pStyle w:val="Abbildungsverzeichnis"/>
        <w:rPr>
          <w:rFonts w:asciiTheme="minorHAnsi" w:eastAsiaTheme="minorEastAsia" w:hAnsiTheme="minorHAnsi" w:cstheme="minorBidi"/>
          <w:noProof/>
          <w:szCs w:val="22"/>
        </w:rPr>
      </w:pPr>
      <w:hyperlink w:anchor="_Toc90141384" w:history="1">
        <w:r w:rsidR="00B26596" w:rsidRPr="00CF7DE8">
          <w:rPr>
            <w:rStyle w:val="Hyperlink"/>
            <w:noProof/>
          </w:rPr>
          <w:t>Abb. 7: Diskreter Szenenwechsel [23]</w:t>
        </w:r>
        <w:r w:rsidR="00B26596">
          <w:rPr>
            <w:noProof/>
            <w:webHidden/>
          </w:rPr>
          <w:tab/>
        </w:r>
        <w:r w:rsidR="00B26596">
          <w:rPr>
            <w:noProof/>
            <w:webHidden/>
          </w:rPr>
          <w:fldChar w:fldCharType="begin"/>
        </w:r>
        <w:r w:rsidR="00B26596">
          <w:rPr>
            <w:noProof/>
            <w:webHidden/>
          </w:rPr>
          <w:instrText xml:space="preserve"> PAGEREF _Toc90141384 \h </w:instrText>
        </w:r>
        <w:r w:rsidR="00B26596">
          <w:rPr>
            <w:noProof/>
            <w:webHidden/>
          </w:rPr>
        </w:r>
        <w:r w:rsidR="00B26596">
          <w:rPr>
            <w:noProof/>
            <w:webHidden/>
          </w:rPr>
          <w:fldChar w:fldCharType="separate"/>
        </w:r>
        <w:r w:rsidR="00B26596">
          <w:rPr>
            <w:noProof/>
            <w:webHidden/>
          </w:rPr>
          <w:t>11</w:t>
        </w:r>
        <w:r w:rsidR="00B26596">
          <w:rPr>
            <w:noProof/>
            <w:webHidden/>
          </w:rPr>
          <w:fldChar w:fldCharType="end"/>
        </w:r>
      </w:hyperlink>
    </w:p>
    <w:p w14:paraId="6099D843" w14:textId="6E95D209" w:rsidR="00B26596" w:rsidRDefault="00172CB5">
      <w:pPr>
        <w:pStyle w:val="Abbildungsverzeichnis"/>
        <w:rPr>
          <w:rFonts w:asciiTheme="minorHAnsi" w:eastAsiaTheme="minorEastAsia" w:hAnsiTheme="minorHAnsi" w:cstheme="minorBidi"/>
          <w:noProof/>
          <w:szCs w:val="22"/>
        </w:rPr>
      </w:pPr>
      <w:hyperlink w:anchor="_Toc90141385" w:history="1">
        <w:r w:rsidR="00B26596" w:rsidRPr="00CF7DE8">
          <w:rPr>
            <w:rStyle w:val="Hyperlink"/>
            <w:noProof/>
          </w:rPr>
          <w:t>Abb. 8: Teleport mit Hilfe des Controllers [30]</w:t>
        </w:r>
        <w:r w:rsidR="00B26596">
          <w:rPr>
            <w:noProof/>
            <w:webHidden/>
          </w:rPr>
          <w:tab/>
        </w:r>
        <w:r w:rsidR="00B26596">
          <w:rPr>
            <w:noProof/>
            <w:webHidden/>
          </w:rPr>
          <w:fldChar w:fldCharType="begin"/>
        </w:r>
        <w:r w:rsidR="00B26596">
          <w:rPr>
            <w:noProof/>
            <w:webHidden/>
          </w:rPr>
          <w:instrText xml:space="preserve"> PAGEREF _Toc90141385 \h </w:instrText>
        </w:r>
        <w:r w:rsidR="00B26596">
          <w:rPr>
            <w:noProof/>
            <w:webHidden/>
          </w:rPr>
        </w:r>
        <w:r w:rsidR="00B26596">
          <w:rPr>
            <w:noProof/>
            <w:webHidden/>
          </w:rPr>
          <w:fldChar w:fldCharType="separate"/>
        </w:r>
        <w:r w:rsidR="00B26596">
          <w:rPr>
            <w:noProof/>
            <w:webHidden/>
          </w:rPr>
          <w:t>14</w:t>
        </w:r>
        <w:r w:rsidR="00B26596">
          <w:rPr>
            <w:noProof/>
            <w:webHidden/>
          </w:rPr>
          <w:fldChar w:fldCharType="end"/>
        </w:r>
      </w:hyperlink>
    </w:p>
    <w:p w14:paraId="090A6313" w14:textId="7B82EB93" w:rsidR="00B26596" w:rsidRDefault="00172CB5">
      <w:pPr>
        <w:pStyle w:val="Abbildungsverzeichnis"/>
        <w:rPr>
          <w:rFonts w:asciiTheme="minorHAnsi" w:eastAsiaTheme="minorEastAsia" w:hAnsiTheme="minorHAnsi" w:cstheme="minorBidi"/>
          <w:noProof/>
          <w:szCs w:val="22"/>
        </w:rPr>
      </w:pPr>
      <w:hyperlink w:anchor="_Toc90141386" w:history="1">
        <w:r w:rsidR="00B26596" w:rsidRPr="00CF7DE8">
          <w:rPr>
            <w:rStyle w:val="Hyperlink"/>
            <w:noProof/>
          </w:rPr>
          <w:t>Abb. 9: Point &amp; Teleport Technik basierend auf die Armbewegungen [3]</w:t>
        </w:r>
        <w:r w:rsidR="00B26596">
          <w:rPr>
            <w:noProof/>
            <w:webHidden/>
          </w:rPr>
          <w:tab/>
        </w:r>
        <w:r w:rsidR="00B26596">
          <w:rPr>
            <w:noProof/>
            <w:webHidden/>
          </w:rPr>
          <w:fldChar w:fldCharType="begin"/>
        </w:r>
        <w:r w:rsidR="00B26596">
          <w:rPr>
            <w:noProof/>
            <w:webHidden/>
          </w:rPr>
          <w:instrText xml:space="preserve"> PAGEREF _Toc90141386 \h </w:instrText>
        </w:r>
        <w:r w:rsidR="00B26596">
          <w:rPr>
            <w:noProof/>
            <w:webHidden/>
          </w:rPr>
        </w:r>
        <w:r w:rsidR="00B26596">
          <w:rPr>
            <w:noProof/>
            <w:webHidden/>
          </w:rPr>
          <w:fldChar w:fldCharType="separate"/>
        </w:r>
        <w:r w:rsidR="00B26596">
          <w:rPr>
            <w:noProof/>
            <w:webHidden/>
          </w:rPr>
          <w:t>15</w:t>
        </w:r>
        <w:r w:rsidR="00B26596">
          <w:rPr>
            <w:noProof/>
            <w:webHidden/>
          </w:rPr>
          <w:fldChar w:fldCharType="end"/>
        </w:r>
      </w:hyperlink>
    </w:p>
    <w:p w14:paraId="6E87967B" w14:textId="0D83726F" w:rsidR="00B26596" w:rsidRDefault="00172CB5">
      <w:pPr>
        <w:pStyle w:val="Abbildungsverzeichnis"/>
        <w:rPr>
          <w:rFonts w:asciiTheme="minorHAnsi" w:eastAsiaTheme="minorEastAsia" w:hAnsiTheme="minorHAnsi" w:cstheme="minorBidi"/>
          <w:noProof/>
          <w:szCs w:val="22"/>
        </w:rPr>
      </w:pPr>
      <w:hyperlink w:anchor="_Toc90141387" w:history="1">
        <w:r w:rsidR="00B26596" w:rsidRPr="00CF7DE8">
          <w:rPr>
            <w:rStyle w:val="Hyperlink"/>
            <w:noProof/>
          </w:rPr>
          <w:t>Abb. 10: Wii-Leaning Technik auf dem Wii Balance Board [37]</w:t>
        </w:r>
        <w:r w:rsidR="00B26596">
          <w:rPr>
            <w:noProof/>
            <w:webHidden/>
          </w:rPr>
          <w:tab/>
        </w:r>
        <w:r w:rsidR="00B26596">
          <w:rPr>
            <w:noProof/>
            <w:webHidden/>
          </w:rPr>
          <w:fldChar w:fldCharType="begin"/>
        </w:r>
        <w:r w:rsidR="00B26596">
          <w:rPr>
            <w:noProof/>
            <w:webHidden/>
          </w:rPr>
          <w:instrText xml:space="preserve"> PAGEREF _Toc90141387 \h </w:instrText>
        </w:r>
        <w:r w:rsidR="00B26596">
          <w:rPr>
            <w:noProof/>
            <w:webHidden/>
          </w:rPr>
        </w:r>
        <w:r w:rsidR="00B26596">
          <w:rPr>
            <w:noProof/>
            <w:webHidden/>
          </w:rPr>
          <w:fldChar w:fldCharType="separate"/>
        </w:r>
        <w:r w:rsidR="00B26596">
          <w:rPr>
            <w:noProof/>
            <w:webHidden/>
          </w:rPr>
          <w:t>17</w:t>
        </w:r>
        <w:r w:rsidR="00B26596">
          <w:rPr>
            <w:noProof/>
            <w:webHidden/>
          </w:rPr>
          <w:fldChar w:fldCharType="end"/>
        </w:r>
      </w:hyperlink>
    </w:p>
    <w:p w14:paraId="62A4F0EE" w14:textId="062980F7" w:rsidR="00B26596" w:rsidRDefault="00172CB5">
      <w:pPr>
        <w:pStyle w:val="Abbildungsverzeichnis"/>
        <w:rPr>
          <w:rFonts w:asciiTheme="minorHAnsi" w:eastAsiaTheme="minorEastAsia" w:hAnsiTheme="minorHAnsi" w:cstheme="minorBidi"/>
          <w:noProof/>
          <w:szCs w:val="22"/>
        </w:rPr>
      </w:pPr>
      <w:hyperlink w:anchor="_Toc90141388" w:history="1">
        <w:r w:rsidR="00B26596" w:rsidRPr="00CF7DE8">
          <w:rPr>
            <w:rStyle w:val="Hyperlink"/>
            <w:noProof/>
          </w:rPr>
          <w:t>Abb. 11: Sitzende, neigungsbasierte Lokomotionstechniken [38]</w:t>
        </w:r>
        <w:r w:rsidR="00B26596">
          <w:rPr>
            <w:noProof/>
            <w:webHidden/>
          </w:rPr>
          <w:tab/>
        </w:r>
        <w:r w:rsidR="00B26596">
          <w:rPr>
            <w:noProof/>
            <w:webHidden/>
          </w:rPr>
          <w:fldChar w:fldCharType="begin"/>
        </w:r>
        <w:r w:rsidR="00B26596">
          <w:rPr>
            <w:noProof/>
            <w:webHidden/>
          </w:rPr>
          <w:instrText xml:space="preserve"> PAGEREF _Toc90141388 \h </w:instrText>
        </w:r>
        <w:r w:rsidR="00B26596">
          <w:rPr>
            <w:noProof/>
            <w:webHidden/>
          </w:rPr>
        </w:r>
        <w:r w:rsidR="00B26596">
          <w:rPr>
            <w:noProof/>
            <w:webHidden/>
          </w:rPr>
          <w:fldChar w:fldCharType="separate"/>
        </w:r>
        <w:r w:rsidR="00B26596">
          <w:rPr>
            <w:noProof/>
            <w:webHidden/>
          </w:rPr>
          <w:t>17</w:t>
        </w:r>
        <w:r w:rsidR="00B26596">
          <w:rPr>
            <w:noProof/>
            <w:webHidden/>
          </w:rPr>
          <w:fldChar w:fldCharType="end"/>
        </w:r>
      </w:hyperlink>
    </w:p>
    <w:p w14:paraId="6CBBCB3A" w14:textId="08A55F88" w:rsidR="00B26596" w:rsidRDefault="00172CB5">
      <w:pPr>
        <w:pStyle w:val="Abbildungsverzeichnis"/>
        <w:rPr>
          <w:rFonts w:asciiTheme="minorHAnsi" w:eastAsiaTheme="minorEastAsia" w:hAnsiTheme="minorHAnsi" w:cstheme="minorBidi"/>
          <w:noProof/>
          <w:szCs w:val="22"/>
        </w:rPr>
      </w:pPr>
      <w:hyperlink w:anchor="_Toc90141389" w:history="1">
        <w:r w:rsidR="00B26596" w:rsidRPr="00CF7DE8">
          <w:rPr>
            <w:rStyle w:val="Hyperlink"/>
            <w:noProof/>
          </w:rPr>
          <w:t>Abb. 12: Omnidirektionales Laufband Infinadeck (links) und HCP (rechts) [39]</w:t>
        </w:r>
        <w:r w:rsidR="00B26596">
          <w:rPr>
            <w:noProof/>
            <w:webHidden/>
          </w:rPr>
          <w:tab/>
        </w:r>
        <w:r w:rsidR="00B26596">
          <w:rPr>
            <w:noProof/>
            <w:webHidden/>
          </w:rPr>
          <w:fldChar w:fldCharType="begin"/>
        </w:r>
        <w:r w:rsidR="00B26596">
          <w:rPr>
            <w:noProof/>
            <w:webHidden/>
          </w:rPr>
          <w:instrText xml:space="preserve"> PAGEREF _Toc90141389 \h </w:instrText>
        </w:r>
        <w:r w:rsidR="00B26596">
          <w:rPr>
            <w:noProof/>
            <w:webHidden/>
          </w:rPr>
        </w:r>
        <w:r w:rsidR="00B26596">
          <w:rPr>
            <w:noProof/>
            <w:webHidden/>
          </w:rPr>
          <w:fldChar w:fldCharType="separate"/>
        </w:r>
        <w:r w:rsidR="00B26596">
          <w:rPr>
            <w:noProof/>
            <w:webHidden/>
          </w:rPr>
          <w:t>18</w:t>
        </w:r>
        <w:r w:rsidR="00B26596">
          <w:rPr>
            <w:noProof/>
            <w:webHidden/>
          </w:rPr>
          <w:fldChar w:fldCharType="end"/>
        </w:r>
      </w:hyperlink>
    </w:p>
    <w:p w14:paraId="7B705811" w14:textId="60FBE2F7" w:rsidR="00B26596" w:rsidRDefault="00172CB5">
      <w:pPr>
        <w:pStyle w:val="Abbildungsverzeichnis"/>
        <w:rPr>
          <w:rFonts w:asciiTheme="minorHAnsi" w:eastAsiaTheme="minorEastAsia" w:hAnsiTheme="minorHAnsi" w:cstheme="minorBidi"/>
          <w:noProof/>
          <w:szCs w:val="22"/>
        </w:rPr>
      </w:pPr>
      <w:hyperlink w:anchor="_Toc90141390" w:history="1">
        <w:r w:rsidR="00B26596" w:rsidRPr="00CF7DE8">
          <w:rPr>
            <w:rStyle w:val="Hyperlink"/>
            <w:noProof/>
          </w:rPr>
          <w:t>Abb. 13: Unity Editor Übersicht</w:t>
        </w:r>
        <w:r w:rsidR="00B26596">
          <w:rPr>
            <w:noProof/>
            <w:webHidden/>
          </w:rPr>
          <w:tab/>
        </w:r>
        <w:r w:rsidR="00B26596">
          <w:rPr>
            <w:noProof/>
            <w:webHidden/>
          </w:rPr>
          <w:fldChar w:fldCharType="begin"/>
        </w:r>
        <w:r w:rsidR="00B26596">
          <w:rPr>
            <w:noProof/>
            <w:webHidden/>
          </w:rPr>
          <w:instrText xml:space="preserve"> PAGEREF _Toc90141390 \h </w:instrText>
        </w:r>
        <w:r w:rsidR="00B26596">
          <w:rPr>
            <w:noProof/>
            <w:webHidden/>
          </w:rPr>
        </w:r>
        <w:r w:rsidR="00B26596">
          <w:rPr>
            <w:noProof/>
            <w:webHidden/>
          </w:rPr>
          <w:fldChar w:fldCharType="separate"/>
        </w:r>
        <w:r w:rsidR="00B26596">
          <w:rPr>
            <w:noProof/>
            <w:webHidden/>
          </w:rPr>
          <w:t>21</w:t>
        </w:r>
        <w:r w:rsidR="00B26596">
          <w:rPr>
            <w:noProof/>
            <w:webHidden/>
          </w:rPr>
          <w:fldChar w:fldCharType="end"/>
        </w:r>
      </w:hyperlink>
    </w:p>
    <w:p w14:paraId="1FEF88E0" w14:textId="72D69010" w:rsidR="00B26596" w:rsidRDefault="00172CB5">
      <w:pPr>
        <w:pStyle w:val="Abbildungsverzeichnis"/>
        <w:rPr>
          <w:rFonts w:asciiTheme="minorHAnsi" w:eastAsiaTheme="minorEastAsia" w:hAnsiTheme="minorHAnsi" w:cstheme="minorBidi"/>
          <w:noProof/>
          <w:szCs w:val="22"/>
        </w:rPr>
      </w:pPr>
      <w:hyperlink w:anchor="_Toc90141391" w:history="1">
        <w:r w:rsidR="00B26596" w:rsidRPr="00CF7DE8">
          <w:rPr>
            <w:rStyle w:val="Hyperlink"/>
            <w:noProof/>
            <w:lang w:val="en-US"/>
          </w:rPr>
          <w:t>Abb. 14: Oculus Quest mit Controller [50]</w:t>
        </w:r>
        <w:r w:rsidR="00B26596">
          <w:rPr>
            <w:noProof/>
            <w:webHidden/>
          </w:rPr>
          <w:tab/>
        </w:r>
        <w:r w:rsidR="00B26596">
          <w:rPr>
            <w:noProof/>
            <w:webHidden/>
          </w:rPr>
          <w:fldChar w:fldCharType="begin"/>
        </w:r>
        <w:r w:rsidR="00B26596">
          <w:rPr>
            <w:noProof/>
            <w:webHidden/>
          </w:rPr>
          <w:instrText xml:space="preserve"> PAGEREF _Toc90141391 \h </w:instrText>
        </w:r>
        <w:r w:rsidR="00B26596">
          <w:rPr>
            <w:noProof/>
            <w:webHidden/>
          </w:rPr>
        </w:r>
        <w:r w:rsidR="00B26596">
          <w:rPr>
            <w:noProof/>
            <w:webHidden/>
          </w:rPr>
          <w:fldChar w:fldCharType="separate"/>
        </w:r>
        <w:r w:rsidR="00B26596">
          <w:rPr>
            <w:noProof/>
            <w:webHidden/>
          </w:rPr>
          <w:t>22</w:t>
        </w:r>
        <w:r w:rsidR="00B26596">
          <w:rPr>
            <w:noProof/>
            <w:webHidden/>
          </w:rPr>
          <w:fldChar w:fldCharType="end"/>
        </w:r>
      </w:hyperlink>
    </w:p>
    <w:p w14:paraId="4362C73A" w14:textId="7EE87F29" w:rsidR="00B26596" w:rsidRDefault="00172CB5">
      <w:pPr>
        <w:pStyle w:val="Abbildungsverzeichnis"/>
        <w:rPr>
          <w:rFonts w:asciiTheme="minorHAnsi" w:eastAsiaTheme="minorEastAsia" w:hAnsiTheme="minorHAnsi" w:cstheme="minorBidi"/>
          <w:noProof/>
          <w:szCs w:val="22"/>
        </w:rPr>
      </w:pPr>
      <w:hyperlink w:anchor="_Toc90141392" w:history="1">
        <w:r w:rsidR="00B26596" w:rsidRPr="00CF7DE8">
          <w:rPr>
            <w:rStyle w:val="Hyperlink"/>
            <w:noProof/>
          </w:rPr>
          <w:t>Abb. 15: HTC Vive Pro Komponenten [53]</w:t>
        </w:r>
        <w:r w:rsidR="00B26596">
          <w:rPr>
            <w:noProof/>
            <w:webHidden/>
          </w:rPr>
          <w:tab/>
        </w:r>
        <w:r w:rsidR="00B26596">
          <w:rPr>
            <w:noProof/>
            <w:webHidden/>
          </w:rPr>
          <w:fldChar w:fldCharType="begin"/>
        </w:r>
        <w:r w:rsidR="00B26596">
          <w:rPr>
            <w:noProof/>
            <w:webHidden/>
          </w:rPr>
          <w:instrText xml:space="preserve"> PAGEREF _Toc90141392 \h </w:instrText>
        </w:r>
        <w:r w:rsidR="00B26596">
          <w:rPr>
            <w:noProof/>
            <w:webHidden/>
          </w:rPr>
        </w:r>
        <w:r w:rsidR="00B26596">
          <w:rPr>
            <w:noProof/>
            <w:webHidden/>
          </w:rPr>
          <w:fldChar w:fldCharType="separate"/>
        </w:r>
        <w:r w:rsidR="00B26596">
          <w:rPr>
            <w:noProof/>
            <w:webHidden/>
          </w:rPr>
          <w:t>23</w:t>
        </w:r>
        <w:r w:rsidR="00B26596">
          <w:rPr>
            <w:noProof/>
            <w:webHidden/>
          </w:rPr>
          <w:fldChar w:fldCharType="end"/>
        </w:r>
      </w:hyperlink>
    </w:p>
    <w:p w14:paraId="3F81CB58" w14:textId="76DAE290" w:rsidR="00B26596" w:rsidRDefault="00172CB5">
      <w:pPr>
        <w:pStyle w:val="Abbildungsverzeichnis"/>
        <w:rPr>
          <w:rFonts w:asciiTheme="minorHAnsi" w:eastAsiaTheme="minorEastAsia" w:hAnsiTheme="minorHAnsi" w:cstheme="minorBidi"/>
          <w:noProof/>
          <w:szCs w:val="22"/>
        </w:rPr>
      </w:pPr>
      <w:hyperlink w:anchor="_Toc90141393" w:history="1">
        <w:r w:rsidR="00B26596" w:rsidRPr="00CF7DE8">
          <w:rPr>
            <w:rStyle w:val="Hyperlink"/>
            <w:noProof/>
          </w:rPr>
          <w:t>Abb. 16: HTC Vive Controller [55]</w:t>
        </w:r>
        <w:r w:rsidR="00B26596">
          <w:rPr>
            <w:noProof/>
            <w:webHidden/>
          </w:rPr>
          <w:tab/>
        </w:r>
        <w:r w:rsidR="00B26596">
          <w:rPr>
            <w:noProof/>
            <w:webHidden/>
          </w:rPr>
          <w:fldChar w:fldCharType="begin"/>
        </w:r>
        <w:r w:rsidR="00B26596">
          <w:rPr>
            <w:noProof/>
            <w:webHidden/>
          </w:rPr>
          <w:instrText xml:space="preserve"> PAGEREF _Toc90141393 \h </w:instrText>
        </w:r>
        <w:r w:rsidR="00B26596">
          <w:rPr>
            <w:noProof/>
            <w:webHidden/>
          </w:rPr>
        </w:r>
        <w:r w:rsidR="00B26596">
          <w:rPr>
            <w:noProof/>
            <w:webHidden/>
          </w:rPr>
          <w:fldChar w:fldCharType="separate"/>
        </w:r>
        <w:r w:rsidR="00B26596">
          <w:rPr>
            <w:noProof/>
            <w:webHidden/>
          </w:rPr>
          <w:t>24</w:t>
        </w:r>
        <w:r w:rsidR="00B26596">
          <w:rPr>
            <w:noProof/>
            <w:webHidden/>
          </w:rPr>
          <w:fldChar w:fldCharType="end"/>
        </w:r>
      </w:hyperlink>
    </w:p>
    <w:p w14:paraId="7162CF8C" w14:textId="1B2E5C11" w:rsidR="00B26596" w:rsidRDefault="00172CB5">
      <w:pPr>
        <w:pStyle w:val="Abbildungsverzeichnis"/>
        <w:rPr>
          <w:rFonts w:asciiTheme="minorHAnsi" w:eastAsiaTheme="minorEastAsia" w:hAnsiTheme="minorHAnsi" w:cstheme="minorBidi"/>
          <w:noProof/>
          <w:szCs w:val="22"/>
        </w:rPr>
      </w:pPr>
      <w:hyperlink w:anchor="_Toc90141394" w:history="1">
        <w:r w:rsidR="00B26596" w:rsidRPr="00CF7DE8">
          <w:rPr>
            <w:rStyle w:val="Hyperlink"/>
            <w:noProof/>
            <w:lang w:val="en-US"/>
          </w:rPr>
          <w:t>Abb. 17: Vive WLAN Adapter Komponenten [59]</w:t>
        </w:r>
        <w:r w:rsidR="00B26596">
          <w:rPr>
            <w:noProof/>
            <w:webHidden/>
          </w:rPr>
          <w:tab/>
        </w:r>
        <w:r w:rsidR="00B26596">
          <w:rPr>
            <w:noProof/>
            <w:webHidden/>
          </w:rPr>
          <w:fldChar w:fldCharType="begin"/>
        </w:r>
        <w:r w:rsidR="00B26596">
          <w:rPr>
            <w:noProof/>
            <w:webHidden/>
          </w:rPr>
          <w:instrText xml:space="preserve"> PAGEREF _Toc90141394 \h </w:instrText>
        </w:r>
        <w:r w:rsidR="00B26596">
          <w:rPr>
            <w:noProof/>
            <w:webHidden/>
          </w:rPr>
        </w:r>
        <w:r w:rsidR="00B26596">
          <w:rPr>
            <w:noProof/>
            <w:webHidden/>
          </w:rPr>
          <w:fldChar w:fldCharType="separate"/>
        </w:r>
        <w:r w:rsidR="00B26596">
          <w:rPr>
            <w:noProof/>
            <w:webHidden/>
          </w:rPr>
          <w:t>25</w:t>
        </w:r>
        <w:r w:rsidR="00B26596">
          <w:rPr>
            <w:noProof/>
            <w:webHidden/>
          </w:rPr>
          <w:fldChar w:fldCharType="end"/>
        </w:r>
      </w:hyperlink>
    </w:p>
    <w:p w14:paraId="76C1333B" w14:textId="28346AB3" w:rsidR="00B26596" w:rsidRDefault="00172CB5">
      <w:pPr>
        <w:pStyle w:val="Abbildungsverzeichnis"/>
        <w:rPr>
          <w:rFonts w:asciiTheme="minorHAnsi" w:eastAsiaTheme="minorEastAsia" w:hAnsiTheme="minorHAnsi" w:cstheme="minorBidi"/>
          <w:noProof/>
          <w:szCs w:val="22"/>
        </w:rPr>
      </w:pPr>
      <w:hyperlink w:anchor="_Toc90141395" w:history="1">
        <w:r w:rsidR="00B26596" w:rsidRPr="00CF7DE8">
          <w:rPr>
            <w:rStyle w:val="Hyperlink"/>
            <w:noProof/>
          </w:rPr>
          <w:t>Abb. 18: Gekoppelte Quest in Oculus Link</w:t>
        </w:r>
        <w:r w:rsidR="00B26596">
          <w:rPr>
            <w:noProof/>
            <w:webHidden/>
          </w:rPr>
          <w:tab/>
        </w:r>
        <w:r w:rsidR="00B26596">
          <w:rPr>
            <w:noProof/>
            <w:webHidden/>
          </w:rPr>
          <w:fldChar w:fldCharType="begin"/>
        </w:r>
        <w:r w:rsidR="00B26596">
          <w:rPr>
            <w:noProof/>
            <w:webHidden/>
          </w:rPr>
          <w:instrText xml:space="preserve"> PAGEREF _Toc90141395 \h </w:instrText>
        </w:r>
        <w:r w:rsidR="00B26596">
          <w:rPr>
            <w:noProof/>
            <w:webHidden/>
          </w:rPr>
        </w:r>
        <w:r w:rsidR="00B26596">
          <w:rPr>
            <w:noProof/>
            <w:webHidden/>
          </w:rPr>
          <w:fldChar w:fldCharType="separate"/>
        </w:r>
        <w:r w:rsidR="00B26596">
          <w:rPr>
            <w:noProof/>
            <w:webHidden/>
          </w:rPr>
          <w:t>26</w:t>
        </w:r>
        <w:r w:rsidR="00B26596">
          <w:rPr>
            <w:noProof/>
            <w:webHidden/>
          </w:rPr>
          <w:fldChar w:fldCharType="end"/>
        </w:r>
      </w:hyperlink>
    </w:p>
    <w:p w14:paraId="6CD7448F" w14:textId="6C9A89AA" w:rsidR="00B26596" w:rsidRDefault="00172CB5">
      <w:pPr>
        <w:pStyle w:val="Abbildungsverzeichnis"/>
        <w:rPr>
          <w:rFonts w:asciiTheme="minorHAnsi" w:eastAsiaTheme="minorEastAsia" w:hAnsiTheme="minorHAnsi" w:cstheme="minorBidi"/>
          <w:noProof/>
          <w:szCs w:val="22"/>
        </w:rPr>
      </w:pPr>
      <w:hyperlink w:anchor="_Toc90141396" w:history="1">
        <w:r w:rsidR="00B26596" w:rsidRPr="00CF7DE8">
          <w:rPr>
            <w:rStyle w:val="Hyperlink"/>
            <w:noProof/>
          </w:rPr>
          <w:t>Abb. 19: XR Einstellungen in Unity</w:t>
        </w:r>
        <w:r w:rsidR="00B26596">
          <w:rPr>
            <w:noProof/>
            <w:webHidden/>
          </w:rPr>
          <w:tab/>
        </w:r>
        <w:r w:rsidR="00B26596">
          <w:rPr>
            <w:noProof/>
            <w:webHidden/>
          </w:rPr>
          <w:fldChar w:fldCharType="begin"/>
        </w:r>
        <w:r w:rsidR="00B26596">
          <w:rPr>
            <w:noProof/>
            <w:webHidden/>
          </w:rPr>
          <w:instrText xml:space="preserve"> PAGEREF _Toc90141396 \h </w:instrText>
        </w:r>
        <w:r w:rsidR="00B26596">
          <w:rPr>
            <w:noProof/>
            <w:webHidden/>
          </w:rPr>
        </w:r>
        <w:r w:rsidR="00B26596">
          <w:rPr>
            <w:noProof/>
            <w:webHidden/>
          </w:rPr>
          <w:fldChar w:fldCharType="separate"/>
        </w:r>
        <w:r w:rsidR="00B26596">
          <w:rPr>
            <w:noProof/>
            <w:webHidden/>
          </w:rPr>
          <w:t>27</w:t>
        </w:r>
        <w:r w:rsidR="00B26596">
          <w:rPr>
            <w:noProof/>
            <w:webHidden/>
          </w:rPr>
          <w:fldChar w:fldCharType="end"/>
        </w:r>
      </w:hyperlink>
    </w:p>
    <w:p w14:paraId="196E11F8" w14:textId="03851ACE" w:rsidR="00B26596" w:rsidRDefault="00172CB5">
      <w:pPr>
        <w:pStyle w:val="Abbildungsverzeichnis"/>
        <w:rPr>
          <w:rFonts w:asciiTheme="minorHAnsi" w:eastAsiaTheme="minorEastAsia" w:hAnsiTheme="minorHAnsi" w:cstheme="minorBidi"/>
          <w:noProof/>
          <w:szCs w:val="22"/>
        </w:rPr>
      </w:pPr>
      <w:hyperlink w:anchor="_Toc90141397" w:history="1">
        <w:r w:rsidR="00B26596" w:rsidRPr="00CF7DE8">
          <w:rPr>
            <w:rStyle w:val="Hyperlink"/>
            <w:noProof/>
          </w:rPr>
          <w:t>Abb. 20: OVRPlayerController</w:t>
        </w:r>
        <w:r w:rsidR="00B26596">
          <w:rPr>
            <w:noProof/>
            <w:webHidden/>
          </w:rPr>
          <w:tab/>
        </w:r>
        <w:r w:rsidR="00B26596">
          <w:rPr>
            <w:noProof/>
            <w:webHidden/>
          </w:rPr>
          <w:fldChar w:fldCharType="begin"/>
        </w:r>
        <w:r w:rsidR="00B26596">
          <w:rPr>
            <w:noProof/>
            <w:webHidden/>
          </w:rPr>
          <w:instrText xml:space="preserve"> PAGEREF _Toc90141397 \h </w:instrText>
        </w:r>
        <w:r w:rsidR="00B26596">
          <w:rPr>
            <w:noProof/>
            <w:webHidden/>
          </w:rPr>
        </w:r>
        <w:r w:rsidR="00B26596">
          <w:rPr>
            <w:noProof/>
            <w:webHidden/>
          </w:rPr>
          <w:fldChar w:fldCharType="separate"/>
        </w:r>
        <w:r w:rsidR="00B26596">
          <w:rPr>
            <w:noProof/>
            <w:webHidden/>
          </w:rPr>
          <w:t>28</w:t>
        </w:r>
        <w:r w:rsidR="00B26596">
          <w:rPr>
            <w:noProof/>
            <w:webHidden/>
          </w:rPr>
          <w:fldChar w:fldCharType="end"/>
        </w:r>
      </w:hyperlink>
    </w:p>
    <w:p w14:paraId="2EB41FDA" w14:textId="1A2BD3CD" w:rsidR="00B26596" w:rsidRDefault="00172CB5">
      <w:pPr>
        <w:pStyle w:val="Abbildungsverzeichnis"/>
        <w:rPr>
          <w:rFonts w:asciiTheme="minorHAnsi" w:eastAsiaTheme="minorEastAsia" w:hAnsiTheme="minorHAnsi" w:cstheme="minorBidi"/>
          <w:noProof/>
          <w:szCs w:val="22"/>
        </w:rPr>
      </w:pPr>
      <w:hyperlink w:anchor="_Toc90141398" w:history="1">
        <w:r w:rsidR="00B26596" w:rsidRPr="00CF7DE8">
          <w:rPr>
            <w:rStyle w:val="Hyperlink"/>
            <w:noProof/>
          </w:rPr>
          <w:t>Abb. 21: Player Prefab</w:t>
        </w:r>
        <w:r w:rsidR="00B26596">
          <w:rPr>
            <w:noProof/>
            <w:webHidden/>
          </w:rPr>
          <w:tab/>
        </w:r>
        <w:r w:rsidR="00B26596">
          <w:rPr>
            <w:noProof/>
            <w:webHidden/>
          </w:rPr>
          <w:fldChar w:fldCharType="begin"/>
        </w:r>
        <w:r w:rsidR="00B26596">
          <w:rPr>
            <w:noProof/>
            <w:webHidden/>
          </w:rPr>
          <w:instrText xml:space="preserve"> PAGEREF _Toc90141398 \h </w:instrText>
        </w:r>
        <w:r w:rsidR="00B26596">
          <w:rPr>
            <w:noProof/>
            <w:webHidden/>
          </w:rPr>
        </w:r>
        <w:r w:rsidR="00B26596">
          <w:rPr>
            <w:noProof/>
            <w:webHidden/>
          </w:rPr>
          <w:fldChar w:fldCharType="separate"/>
        </w:r>
        <w:r w:rsidR="00B26596">
          <w:rPr>
            <w:noProof/>
            <w:webHidden/>
          </w:rPr>
          <w:t>29</w:t>
        </w:r>
        <w:r w:rsidR="00B26596">
          <w:rPr>
            <w:noProof/>
            <w:webHidden/>
          </w:rPr>
          <w:fldChar w:fldCharType="end"/>
        </w:r>
      </w:hyperlink>
    </w:p>
    <w:p w14:paraId="4F36AFFB" w14:textId="3A59EE1E" w:rsidR="00B26596" w:rsidRDefault="00172CB5">
      <w:pPr>
        <w:pStyle w:val="Abbildungsverzeichnis"/>
        <w:rPr>
          <w:rFonts w:asciiTheme="minorHAnsi" w:eastAsiaTheme="minorEastAsia" w:hAnsiTheme="minorHAnsi" w:cstheme="minorBidi"/>
          <w:noProof/>
          <w:szCs w:val="22"/>
        </w:rPr>
      </w:pPr>
      <w:hyperlink w:anchor="_Toc90141399" w:history="1">
        <w:r w:rsidR="00B26596" w:rsidRPr="00CF7DE8">
          <w:rPr>
            <w:rStyle w:val="Hyperlink"/>
            <w:noProof/>
          </w:rPr>
          <w:t>Abb. 22: Fortbewegung durch Teleport</w:t>
        </w:r>
        <w:r w:rsidR="00B26596">
          <w:rPr>
            <w:noProof/>
            <w:webHidden/>
          </w:rPr>
          <w:tab/>
        </w:r>
        <w:r w:rsidR="00B26596">
          <w:rPr>
            <w:noProof/>
            <w:webHidden/>
          </w:rPr>
          <w:fldChar w:fldCharType="begin"/>
        </w:r>
        <w:r w:rsidR="00B26596">
          <w:rPr>
            <w:noProof/>
            <w:webHidden/>
          </w:rPr>
          <w:instrText xml:space="preserve"> PAGEREF _Toc90141399 \h </w:instrText>
        </w:r>
        <w:r w:rsidR="00B26596">
          <w:rPr>
            <w:noProof/>
            <w:webHidden/>
          </w:rPr>
        </w:r>
        <w:r w:rsidR="00B26596">
          <w:rPr>
            <w:noProof/>
            <w:webHidden/>
          </w:rPr>
          <w:fldChar w:fldCharType="separate"/>
        </w:r>
        <w:r w:rsidR="00B26596">
          <w:rPr>
            <w:noProof/>
            <w:webHidden/>
          </w:rPr>
          <w:t>30</w:t>
        </w:r>
        <w:r w:rsidR="00B26596">
          <w:rPr>
            <w:noProof/>
            <w:webHidden/>
          </w:rPr>
          <w:fldChar w:fldCharType="end"/>
        </w:r>
      </w:hyperlink>
    </w:p>
    <w:p w14:paraId="000A1C76" w14:textId="67B2A05F" w:rsidR="00B26596" w:rsidRDefault="00172CB5">
      <w:pPr>
        <w:pStyle w:val="Abbildungsverzeichnis"/>
        <w:rPr>
          <w:rFonts w:asciiTheme="minorHAnsi" w:eastAsiaTheme="minorEastAsia" w:hAnsiTheme="minorHAnsi" w:cstheme="minorBidi"/>
          <w:noProof/>
          <w:szCs w:val="22"/>
        </w:rPr>
      </w:pPr>
      <w:hyperlink w:anchor="_Toc90141400" w:history="1">
        <w:r w:rsidR="00B26596" w:rsidRPr="00CF7DE8">
          <w:rPr>
            <w:rStyle w:val="Hyperlink"/>
            <w:noProof/>
          </w:rPr>
          <w:t>Abb. 23: Aufbau des Weges</w:t>
        </w:r>
        <w:r w:rsidR="00B26596">
          <w:rPr>
            <w:noProof/>
            <w:webHidden/>
          </w:rPr>
          <w:tab/>
        </w:r>
        <w:r w:rsidR="00B26596">
          <w:rPr>
            <w:noProof/>
            <w:webHidden/>
          </w:rPr>
          <w:fldChar w:fldCharType="begin"/>
        </w:r>
        <w:r w:rsidR="00B26596">
          <w:rPr>
            <w:noProof/>
            <w:webHidden/>
          </w:rPr>
          <w:instrText xml:space="preserve"> PAGEREF _Toc90141400 \h </w:instrText>
        </w:r>
        <w:r w:rsidR="00B26596">
          <w:rPr>
            <w:noProof/>
            <w:webHidden/>
          </w:rPr>
        </w:r>
        <w:r w:rsidR="00B26596">
          <w:rPr>
            <w:noProof/>
            <w:webHidden/>
          </w:rPr>
          <w:fldChar w:fldCharType="separate"/>
        </w:r>
        <w:r w:rsidR="00B26596">
          <w:rPr>
            <w:noProof/>
            <w:webHidden/>
          </w:rPr>
          <w:t>31</w:t>
        </w:r>
        <w:r w:rsidR="00B26596">
          <w:rPr>
            <w:noProof/>
            <w:webHidden/>
          </w:rPr>
          <w:fldChar w:fldCharType="end"/>
        </w:r>
      </w:hyperlink>
    </w:p>
    <w:p w14:paraId="1EF27A0A" w14:textId="523D9067" w:rsidR="00B26596" w:rsidRDefault="00172CB5">
      <w:pPr>
        <w:pStyle w:val="Abbildungsverzeichnis"/>
        <w:rPr>
          <w:rFonts w:asciiTheme="minorHAnsi" w:eastAsiaTheme="minorEastAsia" w:hAnsiTheme="minorHAnsi" w:cstheme="minorBidi"/>
          <w:noProof/>
          <w:szCs w:val="22"/>
        </w:rPr>
      </w:pPr>
      <w:hyperlink w:anchor="_Toc90141401" w:history="1">
        <w:r w:rsidR="00B26596" w:rsidRPr="00CF7DE8">
          <w:rPr>
            <w:rStyle w:val="Hyperlink"/>
            <w:noProof/>
          </w:rPr>
          <w:t>Abb. 24: Box Collider für die Wegerkennung</w:t>
        </w:r>
        <w:r w:rsidR="00B26596">
          <w:rPr>
            <w:noProof/>
            <w:webHidden/>
          </w:rPr>
          <w:tab/>
        </w:r>
        <w:r w:rsidR="00B26596">
          <w:rPr>
            <w:noProof/>
            <w:webHidden/>
          </w:rPr>
          <w:fldChar w:fldCharType="begin"/>
        </w:r>
        <w:r w:rsidR="00B26596">
          <w:rPr>
            <w:noProof/>
            <w:webHidden/>
          </w:rPr>
          <w:instrText xml:space="preserve"> PAGEREF _Toc90141401 \h </w:instrText>
        </w:r>
        <w:r w:rsidR="00B26596">
          <w:rPr>
            <w:noProof/>
            <w:webHidden/>
          </w:rPr>
        </w:r>
        <w:r w:rsidR="00B26596">
          <w:rPr>
            <w:noProof/>
            <w:webHidden/>
          </w:rPr>
          <w:fldChar w:fldCharType="separate"/>
        </w:r>
        <w:r w:rsidR="00B26596">
          <w:rPr>
            <w:noProof/>
            <w:webHidden/>
          </w:rPr>
          <w:t>32</w:t>
        </w:r>
        <w:r w:rsidR="00B26596">
          <w:rPr>
            <w:noProof/>
            <w:webHidden/>
          </w:rPr>
          <w:fldChar w:fldCharType="end"/>
        </w:r>
      </w:hyperlink>
    </w:p>
    <w:p w14:paraId="57409AB0" w14:textId="3CB3004F" w:rsidR="00B26596" w:rsidRDefault="00172CB5">
      <w:pPr>
        <w:pStyle w:val="Abbildungsverzeichnis"/>
        <w:rPr>
          <w:rFonts w:asciiTheme="minorHAnsi" w:eastAsiaTheme="minorEastAsia" w:hAnsiTheme="minorHAnsi" w:cstheme="minorBidi"/>
          <w:noProof/>
          <w:szCs w:val="22"/>
        </w:rPr>
      </w:pPr>
      <w:hyperlink w:anchor="_Toc90141402" w:history="1">
        <w:r w:rsidR="00B26596" w:rsidRPr="00CF7DE8">
          <w:rPr>
            <w:rStyle w:val="Hyperlink"/>
            <w:noProof/>
          </w:rPr>
          <w:t>Abb. 25: HeadCollider Konfiguration</w:t>
        </w:r>
        <w:r w:rsidR="00B26596">
          <w:rPr>
            <w:noProof/>
            <w:webHidden/>
          </w:rPr>
          <w:tab/>
        </w:r>
        <w:r w:rsidR="00B26596">
          <w:rPr>
            <w:noProof/>
            <w:webHidden/>
          </w:rPr>
          <w:fldChar w:fldCharType="begin"/>
        </w:r>
        <w:r w:rsidR="00B26596">
          <w:rPr>
            <w:noProof/>
            <w:webHidden/>
          </w:rPr>
          <w:instrText xml:space="preserve"> PAGEREF _Toc90141402 \h </w:instrText>
        </w:r>
        <w:r w:rsidR="00B26596">
          <w:rPr>
            <w:noProof/>
            <w:webHidden/>
          </w:rPr>
        </w:r>
        <w:r w:rsidR="00B26596">
          <w:rPr>
            <w:noProof/>
            <w:webHidden/>
          </w:rPr>
          <w:fldChar w:fldCharType="separate"/>
        </w:r>
        <w:r w:rsidR="00B26596">
          <w:rPr>
            <w:noProof/>
            <w:webHidden/>
          </w:rPr>
          <w:t>32</w:t>
        </w:r>
        <w:r w:rsidR="00B26596">
          <w:rPr>
            <w:noProof/>
            <w:webHidden/>
          </w:rPr>
          <w:fldChar w:fldCharType="end"/>
        </w:r>
      </w:hyperlink>
    </w:p>
    <w:p w14:paraId="647B3D3C" w14:textId="7AAEE276" w:rsidR="00B26596" w:rsidRDefault="00172CB5">
      <w:pPr>
        <w:pStyle w:val="Abbildungsverzeichnis"/>
        <w:rPr>
          <w:rFonts w:asciiTheme="minorHAnsi" w:eastAsiaTheme="minorEastAsia" w:hAnsiTheme="minorHAnsi" w:cstheme="minorBidi"/>
          <w:noProof/>
          <w:szCs w:val="22"/>
        </w:rPr>
      </w:pPr>
      <w:hyperlink w:anchor="_Toc90141403" w:history="1">
        <w:r w:rsidR="00B26596" w:rsidRPr="00CF7DE8">
          <w:rPr>
            <w:rStyle w:val="Hyperlink"/>
            <w:noProof/>
          </w:rPr>
          <w:t>Abb. 26: Hindernisse</w:t>
        </w:r>
        <w:r w:rsidR="00B26596">
          <w:rPr>
            <w:noProof/>
            <w:webHidden/>
          </w:rPr>
          <w:tab/>
        </w:r>
        <w:r w:rsidR="00B26596">
          <w:rPr>
            <w:noProof/>
            <w:webHidden/>
          </w:rPr>
          <w:fldChar w:fldCharType="begin"/>
        </w:r>
        <w:r w:rsidR="00B26596">
          <w:rPr>
            <w:noProof/>
            <w:webHidden/>
          </w:rPr>
          <w:instrText xml:space="preserve"> PAGEREF _Toc90141403 \h </w:instrText>
        </w:r>
        <w:r w:rsidR="00B26596">
          <w:rPr>
            <w:noProof/>
            <w:webHidden/>
          </w:rPr>
        </w:r>
        <w:r w:rsidR="00B26596">
          <w:rPr>
            <w:noProof/>
            <w:webHidden/>
          </w:rPr>
          <w:fldChar w:fldCharType="separate"/>
        </w:r>
        <w:r w:rsidR="00B26596">
          <w:rPr>
            <w:noProof/>
            <w:webHidden/>
          </w:rPr>
          <w:t>33</w:t>
        </w:r>
        <w:r w:rsidR="00B26596">
          <w:rPr>
            <w:noProof/>
            <w:webHidden/>
          </w:rPr>
          <w:fldChar w:fldCharType="end"/>
        </w:r>
      </w:hyperlink>
    </w:p>
    <w:p w14:paraId="66E904D4" w14:textId="3D6744EA" w:rsidR="00B26596" w:rsidRDefault="00172CB5">
      <w:pPr>
        <w:pStyle w:val="Abbildungsverzeichnis"/>
        <w:rPr>
          <w:rFonts w:asciiTheme="minorHAnsi" w:eastAsiaTheme="minorEastAsia" w:hAnsiTheme="minorHAnsi" w:cstheme="minorBidi"/>
          <w:noProof/>
          <w:szCs w:val="22"/>
        </w:rPr>
      </w:pPr>
      <w:hyperlink w:anchor="_Toc90141404" w:history="1">
        <w:r w:rsidR="00B26596" w:rsidRPr="00CF7DE8">
          <w:rPr>
            <w:rStyle w:val="Hyperlink"/>
            <w:noProof/>
          </w:rPr>
          <w:t>Abb. 27: Obstacle Monitor Skript</w:t>
        </w:r>
        <w:r w:rsidR="00B26596">
          <w:rPr>
            <w:noProof/>
            <w:webHidden/>
          </w:rPr>
          <w:tab/>
        </w:r>
        <w:r w:rsidR="00B26596">
          <w:rPr>
            <w:noProof/>
            <w:webHidden/>
          </w:rPr>
          <w:fldChar w:fldCharType="begin"/>
        </w:r>
        <w:r w:rsidR="00B26596">
          <w:rPr>
            <w:noProof/>
            <w:webHidden/>
          </w:rPr>
          <w:instrText xml:space="preserve"> PAGEREF _Toc90141404 \h </w:instrText>
        </w:r>
        <w:r w:rsidR="00B26596">
          <w:rPr>
            <w:noProof/>
            <w:webHidden/>
          </w:rPr>
        </w:r>
        <w:r w:rsidR="00B26596">
          <w:rPr>
            <w:noProof/>
            <w:webHidden/>
          </w:rPr>
          <w:fldChar w:fldCharType="separate"/>
        </w:r>
        <w:r w:rsidR="00B26596">
          <w:rPr>
            <w:noProof/>
            <w:webHidden/>
          </w:rPr>
          <w:t>34</w:t>
        </w:r>
        <w:r w:rsidR="00B26596">
          <w:rPr>
            <w:noProof/>
            <w:webHidden/>
          </w:rPr>
          <w:fldChar w:fldCharType="end"/>
        </w:r>
      </w:hyperlink>
    </w:p>
    <w:p w14:paraId="146B37A6" w14:textId="251BEBA4" w:rsidR="00B26596" w:rsidRDefault="00172CB5">
      <w:pPr>
        <w:pStyle w:val="Abbildungsverzeichnis"/>
        <w:rPr>
          <w:rFonts w:asciiTheme="minorHAnsi" w:eastAsiaTheme="minorEastAsia" w:hAnsiTheme="minorHAnsi" w:cstheme="minorBidi"/>
          <w:noProof/>
          <w:szCs w:val="22"/>
        </w:rPr>
      </w:pPr>
      <w:hyperlink w:anchor="_Toc90141405" w:history="1">
        <w:r w:rsidR="00B26596" w:rsidRPr="00CF7DE8">
          <w:rPr>
            <w:rStyle w:val="Hyperlink"/>
            <w:noProof/>
          </w:rPr>
          <w:t>Abb. 28: Render Modus der Canvas</w:t>
        </w:r>
        <w:r w:rsidR="00B26596">
          <w:rPr>
            <w:noProof/>
            <w:webHidden/>
          </w:rPr>
          <w:tab/>
        </w:r>
        <w:r w:rsidR="00B26596">
          <w:rPr>
            <w:noProof/>
            <w:webHidden/>
          </w:rPr>
          <w:fldChar w:fldCharType="begin"/>
        </w:r>
        <w:r w:rsidR="00B26596">
          <w:rPr>
            <w:noProof/>
            <w:webHidden/>
          </w:rPr>
          <w:instrText xml:space="preserve"> PAGEREF _Toc90141405 \h </w:instrText>
        </w:r>
        <w:r w:rsidR="00B26596">
          <w:rPr>
            <w:noProof/>
            <w:webHidden/>
          </w:rPr>
        </w:r>
        <w:r w:rsidR="00B26596">
          <w:rPr>
            <w:noProof/>
            <w:webHidden/>
          </w:rPr>
          <w:fldChar w:fldCharType="separate"/>
        </w:r>
        <w:r w:rsidR="00B26596">
          <w:rPr>
            <w:noProof/>
            <w:webHidden/>
          </w:rPr>
          <w:t>35</w:t>
        </w:r>
        <w:r w:rsidR="00B26596">
          <w:rPr>
            <w:noProof/>
            <w:webHidden/>
          </w:rPr>
          <w:fldChar w:fldCharType="end"/>
        </w:r>
      </w:hyperlink>
    </w:p>
    <w:p w14:paraId="70428DBB" w14:textId="74E709B6" w:rsidR="00B26596" w:rsidRDefault="00172CB5">
      <w:pPr>
        <w:pStyle w:val="Abbildungsverzeichnis"/>
        <w:rPr>
          <w:rFonts w:asciiTheme="minorHAnsi" w:eastAsiaTheme="minorEastAsia" w:hAnsiTheme="minorHAnsi" w:cstheme="minorBidi"/>
          <w:noProof/>
          <w:szCs w:val="22"/>
        </w:rPr>
      </w:pPr>
      <w:hyperlink w:anchor="_Toc90141406" w:history="1">
        <w:r w:rsidR="00B26596" w:rsidRPr="00CF7DE8">
          <w:rPr>
            <w:rStyle w:val="Hyperlink"/>
            <w:noProof/>
          </w:rPr>
          <w:t>Abb. 29: Animation des Images</w:t>
        </w:r>
        <w:r w:rsidR="00B26596">
          <w:rPr>
            <w:noProof/>
            <w:webHidden/>
          </w:rPr>
          <w:tab/>
        </w:r>
        <w:r w:rsidR="00B26596">
          <w:rPr>
            <w:noProof/>
            <w:webHidden/>
          </w:rPr>
          <w:fldChar w:fldCharType="begin"/>
        </w:r>
        <w:r w:rsidR="00B26596">
          <w:rPr>
            <w:noProof/>
            <w:webHidden/>
          </w:rPr>
          <w:instrText xml:space="preserve"> PAGEREF _Toc90141406 \h </w:instrText>
        </w:r>
        <w:r w:rsidR="00B26596">
          <w:rPr>
            <w:noProof/>
            <w:webHidden/>
          </w:rPr>
        </w:r>
        <w:r w:rsidR="00B26596">
          <w:rPr>
            <w:noProof/>
            <w:webHidden/>
          </w:rPr>
          <w:fldChar w:fldCharType="separate"/>
        </w:r>
        <w:r w:rsidR="00B26596">
          <w:rPr>
            <w:noProof/>
            <w:webHidden/>
          </w:rPr>
          <w:t>36</w:t>
        </w:r>
        <w:r w:rsidR="00B26596">
          <w:rPr>
            <w:noProof/>
            <w:webHidden/>
          </w:rPr>
          <w:fldChar w:fldCharType="end"/>
        </w:r>
      </w:hyperlink>
    </w:p>
    <w:p w14:paraId="44442224" w14:textId="298C5AD9" w:rsidR="00B26596" w:rsidRDefault="00172CB5">
      <w:pPr>
        <w:pStyle w:val="Abbildungsverzeichnis"/>
        <w:rPr>
          <w:rFonts w:asciiTheme="minorHAnsi" w:eastAsiaTheme="minorEastAsia" w:hAnsiTheme="minorHAnsi" w:cstheme="minorBidi"/>
          <w:noProof/>
          <w:szCs w:val="22"/>
        </w:rPr>
      </w:pPr>
      <w:hyperlink w:anchor="_Toc90141407" w:history="1">
        <w:r w:rsidR="00B26596" w:rsidRPr="00CF7DE8">
          <w:rPr>
            <w:rStyle w:val="Hyperlink"/>
            <w:noProof/>
          </w:rPr>
          <w:t>Abb. 30: PlayAudio Skript</w:t>
        </w:r>
        <w:r w:rsidR="00B26596">
          <w:rPr>
            <w:noProof/>
            <w:webHidden/>
          </w:rPr>
          <w:tab/>
        </w:r>
        <w:r w:rsidR="00B26596">
          <w:rPr>
            <w:noProof/>
            <w:webHidden/>
          </w:rPr>
          <w:fldChar w:fldCharType="begin"/>
        </w:r>
        <w:r w:rsidR="00B26596">
          <w:rPr>
            <w:noProof/>
            <w:webHidden/>
          </w:rPr>
          <w:instrText xml:space="preserve"> PAGEREF _Toc90141407 \h </w:instrText>
        </w:r>
        <w:r w:rsidR="00B26596">
          <w:rPr>
            <w:noProof/>
            <w:webHidden/>
          </w:rPr>
        </w:r>
        <w:r w:rsidR="00B26596">
          <w:rPr>
            <w:noProof/>
            <w:webHidden/>
          </w:rPr>
          <w:fldChar w:fldCharType="separate"/>
        </w:r>
        <w:r w:rsidR="00B26596">
          <w:rPr>
            <w:noProof/>
            <w:webHidden/>
          </w:rPr>
          <w:t>37</w:t>
        </w:r>
        <w:r w:rsidR="00B26596">
          <w:rPr>
            <w:noProof/>
            <w:webHidden/>
          </w:rPr>
          <w:fldChar w:fldCharType="end"/>
        </w:r>
      </w:hyperlink>
    </w:p>
    <w:p w14:paraId="04DE8571" w14:textId="1039F184" w:rsidR="00B26596" w:rsidRDefault="00172CB5">
      <w:pPr>
        <w:pStyle w:val="Abbildungsverzeichnis"/>
        <w:rPr>
          <w:rFonts w:asciiTheme="minorHAnsi" w:eastAsiaTheme="minorEastAsia" w:hAnsiTheme="minorHAnsi" w:cstheme="minorBidi"/>
          <w:noProof/>
          <w:szCs w:val="22"/>
        </w:rPr>
      </w:pPr>
      <w:hyperlink w:anchor="_Toc90141408" w:history="1">
        <w:r w:rsidR="00B26596" w:rsidRPr="00CF7DE8">
          <w:rPr>
            <w:rStyle w:val="Hyperlink"/>
            <w:noProof/>
          </w:rPr>
          <w:t>Abb. 31: Animator ImageController</w:t>
        </w:r>
        <w:r w:rsidR="00B26596">
          <w:rPr>
            <w:noProof/>
            <w:webHidden/>
          </w:rPr>
          <w:tab/>
        </w:r>
        <w:r w:rsidR="00B26596">
          <w:rPr>
            <w:noProof/>
            <w:webHidden/>
          </w:rPr>
          <w:fldChar w:fldCharType="begin"/>
        </w:r>
        <w:r w:rsidR="00B26596">
          <w:rPr>
            <w:noProof/>
            <w:webHidden/>
          </w:rPr>
          <w:instrText xml:space="preserve"> PAGEREF _Toc90141408 \h </w:instrText>
        </w:r>
        <w:r w:rsidR="00B26596">
          <w:rPr>
            <w:noProof/>
            <w:webHidden/>
          </w:rPr>
        </w:r>
        <w:r w:rsidR="00B26596">
          <w:rPr>
            <w:noProof/>
            <w:webHidden/>
          </w:rPr>
          <w:fldChar w:fldCharType="separate"/>
        </w:r>
        <w:r w:rsidR="00B26596">
          <w:rPr>
            <w:noProof/>
            <w:webHidden/>
          </w:rPr>
          <w:t>37</w:t>
        </w:r>
        <w:r w:rsidR="00B26596">
          <w:rPr>
            <w:noProof/>
            <w:webHidden/>
          </w:rPr>
          <w:fldChar w:fldCharType="end"/>
        </w:r>
      </w:hyperlink>
    </w:p>
    <w:p w14:paraId="67B1E2AA" w14:textId="76AD4A5D" w:rsidR="00B26596" w:rsidRDefault="00172CB5">
      <w:pPr>
        <w:pStyle w:val="Abbildungsverzeichnis"/>
        <w:rPr>
          <w:rFonts w:asciiTheme="minorHAnsi" w:eastAsiaTheme="minorEastAsia" w:hAnsiTheme="minorHAnsi" w:cstheme="minorBidi"/>
          <w:noProof/>
          <w:szCs w:val="22"/>
        </w:rPr>
      </w:pPr>
      <w:hyperlink w:anchor="_Toc90141409" w:history="1">
        <w:r w:rsidR="00B26596" w:rsidRPr="00CF7DE8">
          <w:rPr>
            <w:rStyle w:val="Hyperlink"/>
            <w:noProof/>
            <w:lang w:val="en-US"/>
          </w:rPr>
          <w:t>Abb. 32: Malus Animator in Player Skript</w:t>
        </w:r>
        <w:r w:rsidR="00B26596">
          <w:rPr>
            <w:noProof/>
            <w:webHidden/>
          </w:rPr>
          <w:tab/>
        </w:r>
        <w:r w:rsidR="00B26596">
          <w:rPr>
            <w:noProof/>
            <w:webHidden/>
          </w:rPr>
          <w:fldChar w:fldCharType="begin"/>
        </w:r>
        <w:r w:rsidR="00B26596">
          <w:rPr>
            <w:noProof/>
            <w:webHidden/>
          </w:rPr>
          <w:instrText xml:space="preserve"> PAGEREF _Toc90141409 \h </w:instrText>
        </w:r>
        <w:r w:rsidR="00B26596">
          <w:rPr>
            <w:noProof/>
            <w:webHidden/>
          </w:rPr>
        </w:r>
        <w:r w:rsidR="00B26596">
          <w:rPr>
            <w:noProof/>
            <w:webHidden/>
          </w:rPr>
          <w:fldChar w:fldCharType="separate"/>
        </w:r>
        <w:r w:rsidR="00B26596">
          <w:rPr>
            <w:noProof/>
            <w:webHidden/>
          </w:rPr>
          <w:t>38</w:t>
        </w:r>
        <w:r w:rsidR="00B26596">
          <w:rPr>
            <w:noProof/>
            <w:webHidden/>
          </w:rPr>
          <w:fldChar w:fldCharType="end"/>
        </w:r>
      </w:hyperlink>
    </w:p>
    <w:p w14:paraId="2E5190D1" w14:textId="1CE39B99" w:rsidR="00B26596" w:rsidRDefault="00172CB5">
      <w:pPr>
        <w:pStyle w:val="Abbildungsverzeichnis"/>
        <w:rPr>
          <w:rFonts w:asciiTheme="minorHAnsi" w:eastAsiaTheme="minorEastAsia" w:hAnsiTheme="minorHAnsi" w:cstheme="minorBidi"/>
          <w:noProof/>
          <w:szCs w:val="22"/>
        </w:rPr>
      </w:pPr>
      <w:hyperlink w:anchor="_Toc90141410" w:history="1">
        <w:r w:rsidR="00B26596" w:rsidRPr="00CF7DE8">
          <w:rPr>
            <w:rStyle w:val="Hyperlink"/>
            <w:noProof/>
          </w:rPr>
          <w:t>Abb. 33: Aktivierung und Deaktivierung des Malus</w:t>
        </w:r>
        <w:r w:rsidR="00B26596">
          <w:rPr>
            <w:noProof/>
            <w:webHidden/>
          </w:rPr>
          <w:tab/>
        </w:r>
        <w:r w:rsidR="00B26596">
          <w:rPr>
            <w:noProof/>
            <w:webHidden/>
          </w:rPr>
          <w:fldChar w:fldCharType="begin"/>
        </w:r>
        <w:r w:rsidR="00B26596">
          <w:rPr>
            <w:noProof/>
            <w:webHidden/>
          </w:rPr>
          <w:instrText xml:space="preserve"> PAGEREF _Toc90141410 \h </w:instrText>
        </w:r>
        <w:r w:rsidR="00B26596">
          <w:rPr>
            <w:noProof/>
            <w:webHidden/>
          </w:rPr>
        </w:r>
        <w:r w:rsidR="00B26596">
          <w:rPr>
            <w:noProof/>
            <w:webHidden/>
          </w:rPr>
          <w:fldChar w:fldCharType="separate"/>
        </w:r>
        <w:r w:rsidR="00B26596">
          <w:rPr>
            <w:noProof/>
            <w:webHidden/>
          </w:rPr>
          <w:t>38</w:t>
        </w:r>
        <w:r w:rsidR="00B26596">
          <w:rPr>
            <w:noProof/>
            <w:webHidden/>
          </w:rPr>
          <w:fldChar w:fldCharType="end"/>
        </w:r>
      </w:hyperlink>
    </w:p>
    <w:p w14:paraId="0A2D5B79" w14:textId="226B6D1D" w:rsidR="00B26596" w:rsidRDefault="00172CB5">
      <w:pPr>
        <w:pStyle w:val="Abbildungsverzeichnis"/>
        <w:rPr>
          <w:rFonts w:asciiTheme="minorHAnsi" w:eastAsiaTheme="minorEastAsia" w:hAnsiTheme="minorHAnsi" w:cstheme="minorBidi"/>
          <w:noProof/>
          <w:szCs w:val="22"/>
        </w:rPr>
      </w:pPr>
      <w:hyperlink w:anchor="_Toc90141411" w:history="1">
        <w:r w:rsidR="00B26596" w:rsidRPr="00CF7DE8">
          <w:rPr>
            <w:rStyle w:val="Hyperlink"/>
            <w:noProof/>
          </w:rPr>
          <w:t>Abb. 34: Animator ImageFinishController</w:t>
        </w:r>
        <w:r w:rsidR="00B26596">
          <w:rPr>
            <w:noProof/>
            <w:webHidden/>
          </w:rPr>
          <w:tab/>
        </w:r>
        <w:r w:rsidR="00B26596">
          <w:rPr>
            <w:noProof/>
            <w:webHidden/>
          </w:rPr>
          <w:fldChar w:fldCharType="begin"/>
        </w:r>
        <w:r w:rsidR="00B26596">
          <w:rPr>
            <w:noProof/>
            <w:webHidden/>
          </w:rPr>
          <w:instrText xml:space="preserve"> PAGEREF _Toc90141411 \h </w:instrText>
        </w:r>
        <w:r w:rsidR="00B26596">
          <w:rPr>
            <w:noProof/>
            <w:webHidden/>
          </w:rPr>
        </w:r>
        <w:r w:rsidR="00B26596">
          <w:rPr>
            <w:noProof/>
            <w:webHidden/>
          </w:rPr>
          <w:fldChar w:fldCharType="separate"/>
        </w:r>
        <w:r w:rsidR="00B26596">
          <w:rPr>
            <w:noProof/>
            <w:webHidden/>
          </w:rPr>
          <w:t>40</w:t>
        </w:r>
        <w:r w:rsidR="00B26596">
          <w:rPr>
            <w:noProof/>
            <w:webHidden/>
          </w:rPr>
          <w:fldChar w:fldCharType="end"/>
        </w:r>
      </w:hyperlink>
    </w:p>
    <w:p w14:paraId="091AF79E" w14:textId="3918FF8F" w:rsidR="00B26596" w:rsidRDefault="00172CB5">
      <w:pPr>
        <w:pStyle w:val="Abbildungsverzeichnis"/>
        <w:rPr>
          <w:rFonts w:asciiTheme="minorHAnsi" w:eastAsiaTheme="minorEastAsia" w:hAnsiTheme="minorHAnsi" w:cstheme="minorBidi"/>
          <w:noProof/>
          <w:szCs w:val="22"/>
        </w:rPr>
      </w:pPr>
      <w:hyperlink w:anchor="_Toc90141412" w:history="1">
        <w:r w:rsidR="00B26596" w:rsidRPr="00CF7DE8">
          <w:rPr>
            <w:rStyle w:val="Hyperlink"/>
            <w:noProof/>
          </w:rPr>
          <w:t>Abb. 35: Data Recorder Parameter</w:t>
        </w:r>
        <w:r w:rsidR="00B26596">
          <w:rPr>
            <w:noProof/>
            <w:webHidden/>
          </w:rPr>
          <w:tab/>
        </w:r>
        <w:r w:rsidR="00B26596">
          <w:rPr>
            <w:noProof/>
            <w:webHidden/>
          </w:rPr>
          <w:fldChar w:fldCharType="begin"/>
        </w:r>
        <w:r w:rsidR="00B26596">
          <w:rPr>
            <w:noProof/>
            <w:webHidden/>
          </w:rPr>
          <w:instrText xml:space="preserve"> PAGEREF _Toc90141412 \h </w:instrText>
        </w:r>
        <w:r w:rsidR="00B26596">
          <w:rPr>
            <w:noProof/>
            <w:webHidden/>
          </w:rPr>
        </w:r>
        <w:r w:rsidR="00B26596">
          <w:rPr>
            <w:noProof/>
            <w:webHidden/>
          </w:rPr>
          <w:fldChar w:fldCharType="separate"/>
        </w:r>
        <w:r w:rsidR="00B26596">
          <w:rPr>
            <w:noProof/>
            <w:webHidden/>
          </w:rPr>
          <w:t>40</w:t>
        </w:r>
        <w:r w:rsidR="00B26596">
          <w:rPr>
            <w:noProof/>
            <w:webHidden/>
          </w:rPr>
          <w:fldChar w:fldCharType="end"/>
        </w:r>
      </w:hyperlink>
    </w:p>
    <w:p w14:paraId="6A9A26E3" w14:textId="4344A495" w:rsidR="00B26596" w:rsidRDefault="00172CB5">
      <w:pPr>
        <w:pStyle w:val="Abbildungsverzeichnis"/>
        <w:rPr>
          <w:rFonts w:asciiTheme="minorHAnsi" w:eastAsiaTheme="minorEastAsia" w:hAnsiTheme="minorHAnsi" w:cstheme="minorBidi"/>
          <w:noProof/>
          <w:szCs w:val="22"/>
        </w:rPr>
      </w:pPr>
      <w:hyperlink w:anchor="_Toc90141413" w:history="1">
        <w:r w:rsidR="00B26596" w:rsidRPr="00CF7DE8">
          <w:rPr>
            <w:rStyle w:val="Hyperlink"/>
            <w:noProof/>
          </w:rPr>
          <w:t>Abb. 36: Scenario Objekt</w:t>
        </w:r>
        <w:r w:rsidR="00B26596">
          <w:rPr>
            <w:noProof/>
            <w:webHidden/>
          </w:rPr>
          <w:tab/>
        </w:r>
        <w:r w:rsidR="00B26596">
          <w:rPr>
            <w:noProof/>
            <w:webHidden/>
          </w:rPr>
          <w:fldChar w:fldCharType="begin"/>
        </w:r>
        <w:r w:rsidR="00B26596">
          <w:rPr>
            <w:noProof/>
            <w:webHidden/>
          </w:rPr>
          <w:instrText xml:space="preserve"> PAGEREF _Toc90141413 \h </w:instrText>
        </w:r>
        <w:r w:rsidR="00B26596">
          <w:rPr>
            <w:noProof/>
            <w:webHidden/>
          </w:rPr>
        </w:r>
        <w:r w:rsidR="00B26596">
          <w:rPr>
            <w:noProof/>
            <w:webHidden/>
          </w:rPr>
          <w:fldChar w:fldCharType="separate"/>
        </w:r>
        <w:r w:rsidR="00B26596">
          <w:rPr>
            <w:noProof/>
            <w:webHidden/>
          </w:rPr>
          <w:t>41</w:t>
        </w:r>
        <w:r w:rsidR="00B26596">
          <w:rPr>
            <w:noProof/>
            <w:webHidden/>
          </w:rPr>
          <w:fldChar w:fldCharType="end"/>
        </w:r>
      </w:hyperlink>
    </w:p>
    <w:p w14:paraId="36D2BF09" w14:textId="7CE74A46" w:rsidR="00B26596" w:rsidRDefault="00172CB5">
      <w:pPr>
        <w:pStyle w:val="Abbildungsverzeichnis"/>
        <w:rPr>
          <w:rFonts w:asciiTheme="minorHAnsi" w:eastAsiaTheme="minorEastAsia" w:hAnsiTheme="minorHAnsi" w:cstheme="minorBidi"/>
          <w:noProof/>
          <w:szCs w:val="22"/>
        </w:rPr>
      </w:pPr>
      <w:hyperlink w:anchor="_Toc90141414" w:history="1">
        <w:r w:rsidR="00B26596" w:rsidRPr="00CF7DE8">
          <w:rPr>
            <w:rStyle w:val="Hyperlink"/>
            <w:noProof/>
          </w:rPr>
          <w:t>Abb. 37: Aktivieren und Deaktivieren eines Szenarios</w:t>
        </w:r>
        <w:r w:rsidR="00B26596">
          <w:rPr>
            <w:noProof/>
            <w:webHidden/>
          </w:rPr>
          <w:tab/>
        </w:r>
        <w:r w:rsidR="00B26596">
          <w:rPr>
            <w:noProof/>
            <w:webHidden/>
          </w:rPr>
          <w:fldChar w:fldCharType="begin"/>
        </w:r>
        <w:r w:rsidR="00B26596">
          <w:rPr>
            <w:noProof/>
            <w:webHidden/>
          </w:rPr>
          <w:instrText xml:space="preserve"> PAGEREF _Toc90141414 \h </w:instrText>
        </w:r>
        <w:r w:rsidR="00B26596">
          <w:rPr>
            <w:noProof/>
            <w:webHidden/>
          </w:rPr>
        </w:r>
        <w:r w:rsidR="00B26596">
          <w:rPr>
            <w:noProof/>
            <w:webHidden/>
          </w:rPr>
          <w:fldChar w:fldCharType="separate"/>
        </w:r>
        <w:r w:rsidR="00B26596">
          <w:rPr>
            <w:noProof/>
            <w:webHidden/>
          </w:rPr>
          <w:t>41</w:t>
        </w:r>
        <w:r w:rsidR="00B26596">
          <w:rPr>
            <w:noProof/>
            <w:webHidden/>
          </w:rPr>
          <w:fldChar w:fldCharType="end"/>
        </w:r>
      </w:hyperlink>
    </w:p>
    <w:p w14:paraId="4DF79DAD" w14:textId="3939CCD7" w:rsidR="00B26596" w:rsidRDefault="00172CB5">
      <w:pPr>
        <w:pStyle w:val="Abbildungsverzeichnis"/>
        <w:rPr>
          <w:rFonts w:asciiTheme="minorHAnsi" w:eastAsiaTheme="minorEastAsia" w:hAnsiTheme="minorHAnsi" w:cstheme="minorBidi"/>
          <w:noProof/>
          <w:szCs w:val="22"/>
        </w:rPr>
      </w:pPr>
      <w:hyperlink w:anchor="_Toc90141415" w:history="1">
        <w:r w:rsidR="00B26596" w:rsidRPr="00CF7DE8">
          <w:rPr>
            <w:rStyle w:val="Hyperlink"/>
            <w:noProof/>
          </w:rPr>
          <w:t>Abb. 38: Scenario Handler Variablen</w:t>
        </w:r>
        <w:r w:rsidR="00B26596">
          <w:rPr>
            <w:noProof/>
            <w:webHidden/>
          </w:rPr>
          <w:tab/>
        </w:r>
        <w:r w:rsidR="00B26596">
          <w:rPr>
            <w:noProof/>
            <w:webHidden/>
          </w:rPr>
          <w:fldChar w:fldCharType="begin"/>
        </w:r>
        <w:r w:rsidR="00B26596">
          <w:rPr>
            <w:noProof/>
            <w:webHidden/>
          </w:rPr>
          <w:instrText xml:space="preserve"> PAGEREF _Toc90141415 \h </w:instrText>
        </w:r>
        <w:r w:rsidR="00B26596">
          <w:rPr>
            <w:noProof/>
            <w:webHidden/>
          </w:rPr>
        </w:r>
        <w:r w:rsidR="00B26596">
          <w:rPr>
            <w:noProof/>
            <w:webHidden/>
          </w:rPr>
          <w:fldChar w:fldCharType="separate"/>
        </w:r>
        <w:r w:rsidR="00B26596">
          <w:rPr>
            <w:noProof/>
            <w:webHidden/>
          </w:rPr>
          <w:t>42</w:t>
        </w:r>
        <w:r w:rsidR="00B26596">
          <w:rPr>
            <w:noProof/>
            <w:webHidden/>
          </w:rPr>
          <w:fldChar w:fldCharType="end"/>
        </w:r>
      </w:hyperlink>
    </w:p>
    <w:p w14:paraId="2F68D4C8" w14:textId="1491912B" w:rsidR="00B26596" w:rsidRDefault="00172CB5">
      <w:pPr>
        <w:pStyle w:val="Abbildungsverzeichnis"/>
        <w:rPr>
          <w:rFonts w:asciiTheme="minorHAnsi" w:eastAsiaTheme="minorEastAsia" w:hAnsiTheme="minorHAnsi" w:cstheme="minorBidi"/>
          <w:noProof/>
          <w:szCs w:val="22"/>
        </w:rPr>
      </w:pPr>
      <w:hyperlink w:anchor="_Toc90141416" w:history="1">
        <w:r w:rsidR="00B26596" w:rsidRPr="00CF7DE8">
          <w:rPr>
            <w:rStyle w:val="Hyperlink"/>
            <w:noProof/>
          </w:rPr>
          <w:t>Abb. 39: Objekt mit Halo Hinweis</w:t>
        </w:r>
        <w:r w:rsidR="00B26596">
          <w:rPr>
            <w:noProof/>
            <w:webHidden/>
          </w:rPr>
          <w:tab/>
        </w:r>
        <w:r w:rsidR="00B26596">
          <w:rPr>
            <w:noProof/>
            <w:webHidden/>
          </w:rPr>
          <w:fldChar w:fldCharType="begin"/>
        </w:r>
        <w:r w:rsidR="00B26596">
          <w:rPr>
            <w:noProof/>
            <w:webHidden/>
          </w:rPr>
          <w:instrText xml:space="preserve"> PAGEREF _Toc90141416 \h </w:instrText>
        </w:r>
        <w:r w:rsidR="00B26596">
          <w:rPr>
            <w:noProof/>
            <w:webHidden/>
          </w:rPr>
        </w:r>
        <w:r w:rsidR="00B26596">
          <w:rPr>
            <w:noProof/>
            <w:webHidden/>
          </w:rPr>
          <w:fldChar w:fldCharType="separate"/>
        </w:r>
        <w:r w:rsidR="00B26596">
          <w:rPr>
            <w:noProof/>
            <w:webHidden/>
          </w:rPr>
          <w:t>42</w:t>
        </w:r>
        <w:r w:rsidR="00B26596">
          <w:rPr>
            <w:noProof/>
            <w:webHidden/>
          </w:rPr>
          <w:fldChar w:fldCharType="end"/>
        </w:r>
      </w:hyperlink>
    </w:p>
    <w:p w14:paraId="63B7DBD0" w14:textId="7AC382E3" w:rsidR="00B26596" w:rsidRDefault="00172CB5">
      <w:pPr>
        <w:pStyle w:val="Abbildungsverzeichnis"/>
        <w:rPr>
          <w:rFonts w:asciiTheme="minorHAnsi" w:eastAsiaTheme="minorEastAsia" w:hAnsiTheme="minorHAnsi" w:cstheme="minorBidi"/>
          <w:noProof/>
          <w:szCs w:val="22"/>
        </w:rPr>
      </w:pPr>
      <w:hyperlink w:anchor="_Toc90141417" w:history="1">
        <w:r w:rsidR="00B26596" w:rsidRPr="00CF7DE8">
          <w:rPr>
            <w:rStyle w:val="Hyperlink"/>
            <w:noProof/>
          </w:rPr>
          <w:t>Abb. 40: HandCollider Objekt im Player Prefab</w:t>
        </w:r>
        <w:r w:rsidR="00B26596">
          <w:rPr>
            <w:noProof/>
            <w:webHidden/>
          </w:rPr>
          <w:tab/>
        </w:r>
        <w:r w:rsidR="00B26596">
          <w:rPr>
            <w:noProof/>
            <w:webHidden/>
          </w:rPr>
          <w:fldChar w:fldCharType="begin"/>
        </w:r>
        <w:r w:rsidR="00B26596">
          <w:rPr>
            <w:noProof/>
            <w:webHidden/>
          </w:rPr>
          <w:instrText xml:space="preserve"> PAGEREF _Toc90141417 \h </w:instrText>
        </w:r>
        <w:r w:rsidR="00B26596">
          <w:rPr>
            <w:noProof/>
            <w:webHidden/>
          </w:rPr>
        </w:r>
        <w:r w:rsidR="00B26596">
          <w:rPr>
            <w:noProof/>
            <w:webHidden/>
          </w:rPr>
          <w:fldChar w:fldCharType="separate"/>
        </w:r>
        <w:r w:rsidR="00B26596">
          <w:rPr>
            <w:noProof/>
            <w:webHidden/>
          </w:rPr>
          <w:t>43</w:t>
        </w:r>
        <w:r w:rsidR="00B26596">
          <w:rPr>
            <w:noProof/>
            <w:webHidden/>
          </w:rPr>
          <w:fldChar w:fldCharType="end"/>
        </w:r>
      </w:hyperlink>
    </w:p>
    <w:p w14:paraId="1F78AEA1" w14:textId="61A10FF7" w:rsidR="00B26596" w:rsidRDefault="00172CB5">
      <w:pPr>
        <w:pStyle w:val="Abbildungsverzeichnis"/>
        <w:rPr>
          <w:rFonts w:asciiTheme="minorHAnsi" w:eastAsiaTheme="minorEastAsia" w:hAnsiTheme="minorHAnsi" w:cstheme="minorBidi"/>
          <w:noProof/>
          <w:szCs w:val="22"/>
        </w:rPr>
      </w:pPr>
      <w:hyperlink w:anchor="_Toc90141418" w:history="1">
        <w:r w:rsidR="00B26596" w:rsidRPr="00CF7DE8">
          <w:rPr>
            <w:rStyle w:val="Hyperlink"/>
            <w:noProof/>
          </w:rPr>
          <w:t>Abb. 41: Startpunkt im Szenario</w:t>
        </w:r>
        <w:r w:rsidR="00B26596">
          <w:rPr>
            <w:noProof/>
            <w:webHidden/>
          </w:rPr>
          <w:tab/>
        </w:r>
        <w:r w:rsidR="00B26596">
          <w:rPr>
            <w:noProof/>
            <w:webHidden/>
          </w:rPr>
          <w:fldChar w:fldCharType="begin"/>
        </w:r>
        <w:r w:rsidR="00B26596">
          <w:rPr>
            <w:noProof/>
            <w:webHidden/>
          </w:rPr>
          <w:instrText xml:space="preserve"> PAGEREF _Toc90141418 \h </w:instrText>
        </w:r>
        <w:r w:rsidR="00B26596">
          <w:rPr>
            <w:noProof/>
            <w:webHidden/>
          </w:rPr>
        </w:r>
        <w:r w:rsidR="00B26596">
          <w:rPr>
            <w:noProof/>
            <w:webHidden/>
          </w:rPr>
          <w:fldChar w:fldCharType="separate"/>
        </w:r>
        <w:r w:rsidR="00B26596">
          <w:rPr>
            <w:noProof/>
            <w:webHidden/>
          </w:rPr>
          <w:t>43</w:t>
        </w:r>
        <w:r w:rsidR="00B26596">
          <w:rPr>
            <w:noProof/>
            <w:webHidden/>
          </w:rPr>
          <w:fldChar w:fldCharType="end"/>
        </w:r>
      </w:hyperlink>
    </w:p>
    <w:p w14:paraId="73D017D3" w14:textId="471BA7AD" w:rsidR="00B26596" w:rsidRDefault="00172CB5">
      <w:pPr>
        <w:pStyle w:val="Abbildungsverzeichnis"/>
        <w:rPr>
          <w:rFonts w:asciiTheme="minorHAnsi" w:eastAsiaTheme="minorEastAsia" w:hAnsiTheme="minorHAnsi" w:cstheme="minorBidi"/>
          <w:noProof/>
          <w:szCs w:val="22"/>
        </w:rPr>
      </w:pPr>
      <w:hyperlink w:anchor="_Toc90141419" w:history="1">
        <w:r w:rsidR="00B26596" w:rsidRPr="00CF7DE8">
          <w:rPr>
            <w:rStyle w:val="Hyperlink"/>
            <w:noProof/>
          </w:rPr>
          <w:t>Abb. 42: Startpunkt Objekt</w:t>
        </w:r>
        <w:r w:rsidR="00B26596">
          <w:rPr>
            <w:noProof/>
            <w:webHidden/>
          </w:rPr>
          <w:tab/>
        </w:r>
        <w:r w:rsidR="00B26596">
          <w:rPr>
            <w:noProof/>
            <w:webHidden/>
          </w:rPr>
          <w:fldChar w:fldCharType="begin"/>
        </w:r>
        <w:r w:rsidR="00B26596">
          <w:rPr>
            <w:noProof/>
            <w:webHidden/>
          </w:rPr>
          <w:instrText xml:space="preserve"> PAGEREF _Toc90141419 \h </w:instrText>
        </w:r>
        <w:r w:rsidR="00B26596">
          <w:rPr>
            <w:noProof/>
            <w:webHidden/>
          </w:rPr>
        </w:r>
        <w:r w:rsidR="00B26596">
          <w:rPr>
            <w:noProof/>
            <w:webHidden/>
          </w:rPr>
          <w:fldChar w:fldCharType="separate"/>
        </w:r>
        <w:r w:rsidR="00B26596">
          <w:rPr>
            <w:noProof/>
            <w:webHidden/>
          </w:rPr>
          <w:t>44</w:t>
        </w:r>
        <w:r w:rsidR="00B26596">
          <w:rPr>
            <w:noProof/>
            <w:webHidden/>
          </w:rPr>
          <w:fldChar w:fldCharType="end"/>
        </w:r>
      </w:hyperlink>
    </w:p>
    <w:p w14:paraId="112EE27B" w14:textId="3037B5D0" w:rsidR="00B26596" w:rsidRDefault="00172CB5">
      <w:pPr>
        <w:pStyle w:val="Abbildungsverzeichnis"/>
        <w:rPr>
          <w:rFonts w:asciiTheme="minorHAnsi" w:eastAsiaTheme="minorEastAsia" w:hAnsiTheme="minorHAnsi" w:cstheme="minorBidi"/>
          <w:noProof/>
          <w:szCs w:val="22"/>
        </w:rPr>
      </w:pPr>
      <w:hyperlink w:anchor="_Toc90141420" w:history="1">
        <w:r w:rsidR="00B26596" w:rsidRPr="00CF7DE8">
          <w:rPr>
            <w:rStyle w:val="Hyperlink"/>
            <w:noProof/>
          </w:rPr>
          <w:t>Abb. 43: Menü zum Starten des Szenarios</w:t>
        </w:r>
        <w:r w:rsidR="00B26596">
          <w:rPr>
            <w:noProof/>
            <w:webHidden/>
          </w:rPr>
          <w:tab/>
        </w:r>
        <w:r w:rsidR="00B26596">
          <w:rPr>
            <w:noProof/>
            <w:webHidden/>
          </w:rPr>
          <w:fldChar w:fldCharType="begin"/>
        </w:r>
        <w:r w:rsidR="00B26596">
          <w:rPr>
            <w:noProof/>
            <w:webHidden/>
          </w:rPr>
          <w:instrText xml:space="preserve"> PAGEREF _Toc90141420 \h </w:instrText>
        </w:r>
        <w:r w:rsidR="00B26596">
          <w:rPr>
            <w:noProof/>
            <w:webHidden/>
          </w:rPr>
        </w:r>
        <w:r w:rsidR="00B26596">
          <w:rPr>
            <w:noProof/>
            <w:webHidden/>
          </w:rPr>
          <w:fldChar w:fldCharType="separate"/>
        </w:r>
        <w:r w:rsidR="00B26596">
          <w:rPr>
            <w:noProof/>
            <w:webHidden/>
          </w:rPr>
          <w:t>44</w:t>
        </w:r>
        <w:r w:rsidR="00B26596">
          <w:rPr>
            <w:noProof/>
            <w:webHidden/>
          </w:rPr>
          <w:fldChar w:fldCharType="end"/>
        </w:r>
      </w:hyperlink>
    </w:p>
    <w:p w14:paraId="4EB340A8" w14:textId="4231906B" w:rsidR="00B26596" w:rsidRDefault="00172CB5">
      <w:pPr>
        <w:pStyle w:val="Abbildungsverzeichnis"/>
        <w:rPr>
          <w:rFonts w:asciiTheme="minorHAnsi" w:eastAsiaTheme="minorEastAsia" w:hAnsiTheme="minorHAnsi" w:cstheme="minorBidi"/>
          <w:noProof/>
          <w:szCs w:val="22"/>
        </w:rPr>
      </w:pPr>
      <w:hyperlink w:anchor="_Toc90141421" w:history="1">
        <w:r w:rsidR="00B26596" w:rsidRPr="00CF7DE8">
          <w:rPr>
            <w:rStyle w:val="Hyperlink"/>
            <w:noProof/>
          </w:rPr>
          <w:t>Abb. 44: Button Objekt Inspector</w:t>
        </w:r>
        <w:r w:rsidR="00B26596">
          <w:rPr>
            <w:noProof/>
            <w:webHidden/>
          </w:rPr>
          <w:tab/>
        </w:r>
        <w:r w:rsidR="00B26596">
          <w:rPr>
            <w:noProof/>
            <w:webHidden/>
          </w:rPr>
          <w:fldChar w:fldCharType="begin"/>
        </w:r>
        <w:r w:rsidR="00B26596">
          <w:rPr>
            <w:noProof/>
            <w:webHidden/>
          </w:rPr>
          <w:instrText xml:space="preserve"> PAGEREF _Toc90141421 \h </w:instrText>
        </w:r>
        <w:r w:rsidR="00B26596">
          <w:rPr>
            <w:noProof/>
            <w:webHidden/>
          </w:rPr>
        </w:r>
        <w:r w:rsidR="00B26596">
          <w:rPr>
            <w:noProof/>
            <w:webHidden/>
          </w:rPr>
          <w:fldChar w:fldCharType="separate"/>
        </w:r>
        <w:r w:rsidR="00B26596">
          <w:rPr>
            <w:noProof/>
            <w:webHidden/>
          </w:rPr>
          <w:t>45</w:t>
        </w:r>
        <w:r w:rsidR="00B26596">
          <w:rPr>
            <w:noProof/>
            <w:webHidden/>
          </w:rPr>
          <w:fldChar w:fldCharType="end"/>
        </w:r>
      </w:hyperlink>
    </w:p>
    <w:p w14:paraId="4DC43ACE" w14:textId="1B2FAC0A" w:rsidR="00B26596" w:rsidRDefault="00172CB5">
      <w:pPr>
        <w:pStyle w:val="Abbildungsverzeichnis"/>
        <w:rPr>
          <w:rFonts w:asciiTheme="minorHAnsi" w:eastAsiaTheme="minorEastAsia" w:hAnsiTheme="minorHAnsi" w:cstheme="minorBidi"/>
          <w:noProof/>
          <w:szCs w:val="22"/>
        </w:rPr>
      </w:pPr>
      <w:hyperlink w:anchor="_Toc90141422" w:history="1">
        <w:r w:rsidR="00B26596" w:rsidRPr="00CF7DE8">
          <w:rPr>
            <w:rStyle w:val="Hyperlink"/>
            <w:noProof/>
          </w:rPr>
          <w:t>Abb. 45: LaserPointer mit Raycast</w:t>
        </w:r>
        <w:r w:rsidR="00B26596">
          <w:rPr>
            <w:noProof/>
            <w:webHidden/>
          </w:rPr>
          <w:tab/>
        </w:r>
        <w:r w:rsidR="00B26596">
          <w:rPr>
            <w:noProof/>
            <w:webHidden/>
          </w:rPr>
          <w:fldChar w:fldCharType="begin"/>
        </w:r>
        <w:r w:rsidR="00B26596">
          <w:rPr>
            <w:noProof/>
            <w:webHidden/>
          </w:rPr>
          <w:instrText xml:space="preserve"> PAGEREF _Toc90141422 \h </w:instrText>
        </w:r>
        <w:r w:rsidR="00B26596">
          <w:rPr>
            <w:noProof/>
            <w:webHidden/>
          </w:rPr>
        </w:r>
        <w:r w:rsidR="00B26596">
          <w:rPr>
            <w:noProof/>
            <w:webHidden/>
          </w:rPr>
          <w:fldChar w:fldCharType="separate"/>
        </w:r>
        <w:r w:rsidR="00B26596">
          <w:rPr>
            <w:noProof/>
            <w:webHidden/>
          </w:rPr>
          <w:t>46</w:t>
        </w:r>
        <w:r w:rsidR="00B26596">
          <w:rPr>
            <w:noProof/>
            <w:webHidden/>
          </w:rPr>
          <w:fldChar w:fldCharType="end"/>
        </w:r>
      </w:hyperlink>
    </w:p>
    <w:p w14:paraId="7C10DF80" w14:textId="22B5C31F" w:rsidR="00B26596" w:rsidRDefault="00172CB5">
      <w:pPr>
        <w:pStyle w:val="Abbildungsverzeichnis"/>
        <w:rPr>
          <w:rFonts w:asciiTheme="minorHAnsi" w:eastAsiaTheme="minorEastAsia" w:hAnsiTheme="minorHAnsi" w:cstheme="minorBidi"/>
          <w:noProof/>
          <w:szCs w:val="22"/>
        </w:rPr>
      </w:pPr>
      <w:hyperlink w:anchor="_Toc90141423" w:history="1">
        <w:r w:rsidR="00B26596" w:rsidRPr="00CF7DE8">
          <w:rPr>
            <w:rStyle w:val="Hyperlink"/>
            <w:noProof/>
          </w:rPr>
          <w:t>Abb. 46: Fragebogen - Persönliche Daten</w:t>
        </w:r>
        <w:r w:rsidR="00B26596">
          <w:rPr>
            <w:noProof/>
            <w:webHidden/>
          </w:rPr>
          <w:tab/>
        </w:r>
        <w:r w:rsidR="00B26596">
          <w:rPr>
            <w:noProof/>
            <w:webHidden/>
          </w:rPr>
          <w:fldChar w:fldCharType="begin"/>
        </w:r>
        <w:r w:rsidR="00B26596">
          <w:rPr>
            <w:noProof/>
            <w:webHidden/>
          </w:rPr>
          <w:instrText xml:space="preserve"> PAGEREF _Toc90141423 \h </w:instrText>
        </w:r>
        <w:r w:rsidR="00B26596">
          <w:rPr>
            <w:noProof/>
            <w:webHidden/>
          </w:rPr>
        </w:r>
        <w:r w:rsidR="00B26596">
          <w:rPr>
            <w:noProof/>
            <w:webHidden/>
          </w:rPr>
          <w:fldChar w:fldCharType="separate"/>
        </w:r>
        <w:r w:rsidR="00B26596">
          <w:rPr>
            <w:noProof/>
            <w:webHidden/>
          </w:rPr>
          <w:t>49</w:t>
        </w:r>
        <w:r w:rsidR="00B26596">
          <w:rPr>
            <w:noProof/>
            <w:webHidden/>
          </w:rPr>
          <w:fldChar w:fldCharType="end"/>
        </w:r>
      </w:hyperlink>
    </w:p>
    <w:p w14:paraId="2E5B3C91" w14:textId="6C0C6437" w:rsidR="00B26596" w:rsidRDefault="00172CB5">
      <w:pPr>
        <w:pStyle w:val="Abbildungsverzeichnis"/>
        <w:rPr>
          <w:rFonts w:asciiTheme="minorHAnsi" w:eastAsiaTheme="minorEastAsia" w:hAnsiTheme="minorHAnsi" w:cstheme="minorBidi"/>
          <w:noProof/>
          <w:szCs w:val="22"/>
        </w:rPr>
      </w:pPr>
      <w:hyperlink w:anchor="_Toc90141424" w:history="1">
        <w:r w:rsidR="00B26596" w:rsidRPr="00CF7DE8">
          <w:rPr>
            <w:rStyle w:val="Hyperlink"/>
            <w:noProof/>
          </w:rPr>
          <w:t>Abb. 47: Fragebogen - Allgemeine Angaben</w:t>
        </w:r>
        <w:r w:rsidR="00B26596">
          <w:rPr>
            <w:noProof/>
            <w:webHidden/>
          </w:rPr>
          <w:tab/>
        </w:r>
        <w:r w:rsidR="00B26596">
          <w:rPr>
            <w:noProof/>
            <w:webHidden/>
          </w:rPr>
          <w:fldChar w:fldCharType="begin"/>
        </w:r>
        <w:r w:rsidR="00B26596">
          <w:rPr>
            <w:noProof/>
            <w:webHidden/>
          </w:rPr>
          <w:instrText xml:space="preserve"> PAGEREF _Toc90141424 \h </w:instrText>
        </w:r>
        <w:r w:rsidR="00B26596">
          <w:rPr>
            <w:noProof/>
            <w:webHidden/>
          </w:rPr>
        </w:r>
        <w:r w:rsidR="00B26596">
          <w:rPr>
            <w:noProof/>
            <w:webHidden/>
          </w:rPr>
          <w:fldChar w:fldCharType="separate"/>
        </w:r>
        <w:r w:rsidR="00B26596">
          <w:rPr>
            <w:noProof/>
            <w:webHidden/>
          </w:rPr>
          <w:t>50</w:t>
        </w:r>
        <w:r w:rsidR="00B26596">
          <w:rPr>
            <w:noProof/>
            <w:webHidden/>
          </w:rPr>
          <w:fldChar w:fldCharType="end"/>
        </w:r>
      </w:hyperlink>
    </w:p>
    <w:p w14:paraId="7D2F654F" w14:textId="32F6BBA2" w:rsidR="00B26596" w:rsidRDefault="00172CB5">
      <w:pPr>
        <w:pStyle w:val="Abbildungsverzeichnis"/>
        <w:rPr>
          <w:rFonts w:asciiTheme="minorHAnsi" w:eastAsiaTheme="minorEastAsia" w:hAnsiTheme="minorHAnsi" w:cstheme="minorBidi"/>
          <w:noProof/>
          <w:szCs w:val="22"/>
        </w:rPr>
      </w:pPr>
      <w:hyperlink w:anchor="_Toc90141425" w:history="1">
        <w:r w:rsidR="00B26596" w:rsidRPr="00CF7DE8">
          <w:rPr>
            <w:rStyle w:val="Hyperlink"/>
            <w:noProof/>
          </w:rPr>
          <w:t>Abb. 48: Fragebogen - Beurteilung Szenario</w:t>
        </w:r>
        <w:r w:rsidR="00B26596">
          <w:rPr>
            <w:noProof/>
            <w:webHidden/>
          </w:rPr>
          <w:tab/>
        </w:r>
        <w:r w:rsidR="00B26596">
          <w:rPr>
            <w:noProof/>
            <w:webHidden/>
          </w:rPr>
          <w:fldChar w:fldCharType="begin"/>
        </w:r>
        <w:r w:rsidR="00B26596">
          <w:rPr>
            <w:noProof/>
            <w:webHidden/>
          </w:rPr>
          <w:instrText xml:space="preserve"> PAGEREF _Toc90141425 \h </w:instrText>
        </w:r>
        <w:r w:rsidR="00B26596">
          <w:rPr>
            <w:noProof/>
            <w:webHidden/>
          </w:rPr>
        </w:r>
        <w:r w:rsidR="00B26596">
          <w:rPr>
            <w:noProof/>
            <w:webHidden/>
          </w:rPr>
          <w:fldChar w:fldCharType="separate"/>
        </w:r>
        <w:r w:rsidR="00B26596">
          <w:rPr>
            <w:noProof/>
            <w:webHidden/>
          </w:rPr>
          <w:t>50</w:t>
        </w:r>
        <w:r w:rsidR="00B26596">
          <w:rPr>
            <w:noProof/>
            <w:webHidden/>
          </w:rPr>
          <w:fldChar w:fldCharType="end"/>
        </w:r>
      </w:hyperlink>
    </w:p>
    <w:p w14:paraId="1E4E715A" w14:textId="519822DD" w:rsidR="00B26596" w:rsidRDefault="00172CB5">
      <w:pPr>
        <w:pStyle w:val="Abbildungsverzeichnis"/>
        <w:rPr>
          <w:rFonts w:asciiTheme="minorHAnsi" w:eastAsiaTheme="minorEastAsia" w:hAnsiTheme="minorHAnsi" w:cstheme="minorBidi"/>
          <w:noProof/>
          <w:szCs w:val="22"/>
        </w:rPr>
      </w:pPr>
      <w:hyperlink w:anchor="_Toc90141426" w:history="1">
        <w:r w:rsidR="00B26596" w:rsidRPr="00CF7DE8">
          <w:rPr>
            <w:rStyle w:val="Hyperlink"/>
            <w:noProof/>
          </w:rPr>
          <w:t>Abb. 49: Fragebogen - Persönliches Feedback</w:t>
        </w:r>
        <w:r w:rsidR="00B26596">
          <w:rPr>
            <w:noProof/>
            <w:webHidden/>
          </w:rPr>
          <w:tab/>
        </w:r>
        <w:r w:rsidR="00B26596">
          <w:rPr>
            <w:noProof/>
            <w:webHidden/>
          </w:rPr>
          <w:fldChar w:fldCharType="begin"/>
        </w:r>
        <w:r w:rsidR="00B26596">
          <w:rPr>
            <w:noProof/>
            <w:webHidden/>
          </w:rPr>
          <w:instrText xml:space="preserve"> PAGEREF _Toc90141426 \h </w:instrText>
        </w:r>
        <w:r w:rsidR="00B26596">
          <w:rPr>
            <w:noProof/>
            <w:webHidden/>
          </w:rPr>
        </w:r>
        <w:r w:rsidR="00B26596">
          <w:rPr>
            <w:noProof/>
            <w:webHidden/>
          </w:rPr>
          <w:fldChar w:fldCharType="separate"/>
        </w:r>
        <w:r w:rsidR="00B26596">
          <w:rPr>
            <w:noProof/>
            <w:webHidden/>
          </w:rPr>
          <w:t>51</w:t>
        </w:r>
        <w:r w:rsidR="00B26596">
          <w:rPr>
            <w:noProof/>
            <w:webHidden/>
          </w:rPr>
          <w:fldChar w:fldCharType="end"/>
        </w:r>
      </w:hyperlink>
    </w:p>
    <w:p w14:paraId="425F41AB" w14:textId="238FFEFD" w:rsidR="00B26596" w:rsidRDefault="00172CB5">
      <w:pPr>
        <w:pStyle w:val="Abbildungsverzeichnis"/>
        <w:rPr>
          <w:rFonts w:asciiTheme="minorHAnsi" w:eastAsiaTheme="minorEastAsia" w:hAnsiTheme="minorHAnsi" w:cstheme="minorBidi"/>
          <w:noProof/>
          <w:szCs w:val="22"/>
        </w:rPr>
      </w:pPr>
      <w:hyperlink r:id="rId10" w:anchor="_Toc90141427" w:history="1">
        <w:r w:rsidR="00B26596" w:rsidRPr="00CF7DE8">
          <w:rPr>
            <w:rStyle w:val="Hyperlink"/>
            <w:noProof/>
          </w:rPr>
          <w:t>Abb. 52: Häufigkeiten und Verteilung der Aussage 1 in Baseline 1</w:t>
        </w:r>
        <w:r w:rsidR="00B26596">
          <w:rPr>
            <w:noProof/>
            <w:webHidden/>
          </w:rPr>
          <w:tab/>
        </w:r>
        <w:r w:rsidR="00B26596">
          <w:rPr>
            <w:noProof/>
            <w:webHidden/>
          </w:rPr>
          <w:fldChar w:fldCharType="begin"/>
        </w:r>
        <w:r w:rsidR="00B26596">
          <w:rPr>
            <w:noProof/>
            <w:webHidden/>
          </w:rPr>
          <w:instrText xml:space="preserve"> PAGEREF _Toc90141427 \h </w:instrText>
        </w:r>
        <w:r w:rsidR="00B26596">
          <w:rPr>
            <w:noProof/>
            <w:webHidden/>
          </w:rPr>
        </w:r>
        <w:r w:rsidR="00B26596">
          <w:rPr>
            <w:noProof/>
            <w:webHidden/>
          </w:rPr>
          <w:fldChar w:fldCharType="separate"/>
        </w:r>
        <w:r w:rsidR="00B26596">
          <w:rPr>
            <w:noProof/>
            <w:webHidden/>
          </w:rPr>
          <w:t>56</w:t>
        </w:r>
        <w:r w:rsidR="00B26596">
          <w:rPr>
            <w:noProof/>
            <w:webHidden/>
          </w:rPr>
          <w:fldChar w:fldCharType="end"/>
        </w:r>
      </w:hyperlink>
    </w:p>
    <w:p w14:paraId="5B670AE5" w14:textId="1BA211CC" w:rsidR="00B26596" w:rsidRDefault="00172CB5">
      <w:pPr>
        <w:pStyle w:val="Abbildungsverzeichnis"/>
        <w:rPr>
          <w:rFonts w:asciiTheme="minorHAnsi" w:eastAsiaTheme="minorEastAsia" w:hAnsiTheme="minorHAnsi" w:cstheme="minorBidi"/>
          <w:noProof/>
          <w:szCs w:val="22"/>
        </w:rPr>
      </w:pPr>
      <w:hyperlink r:id="rId11" w:anchor="_Toc90141428" w:history="1">
        <w:r w:rsidR="00B26596" w:rsidRPr="00CF7DE8">
          <w:rPr>
            <w:rStyle w:val="Hyperlink"/>
            <w:noProof/>
          </w:rPr>
          <w:t>Abb. 53: Häufigkeiten und Verteilung der Aussage 1 in Baseline 2</w:t>
        </w:r>
        <w:r w:rsidR="00B26596">
          <w:rPr>
            <w:noProof/>
            <w:webHidden/>
          </w:rPr>
          <w:tab/>
        </w:r>
        <w:r w:rsidR="00B26596">
          <w:rPr>
            <w:noProof/>
            <w:webHidden/>
          </w:rPr>
          <w:fldChar w:fldCharType="begin"/>
        </w:r>
        <w:r w:rsidR="00B26596">
          <w:rPr>
            <w:noProof/>
            <w:webHidden/>
          </w:rPr>
          <w:instrText xml:space="preserve"> PAGEREF _Toc90141428 \h </w:instrText>
        </w:r>
        <w:r w:rsidR="00B26596">
          <w:rPr>
            <w:noProof/>
            <w:webHidden/>
          </w:rPr>
        </w:r>
        <w:r w:rsidR="00B26596">
          <w:rPr>
            <w:noProof/>
            <w:webHidden/>
          </w:rPr>
          <w:fldChar w:fldCharType="separate"/>
        </w:r>
        <w:r w:rsidR="00B26596">
          <w:rPr>
            <w:noProof/>
            <w:webHidden/>
          </w:rPr>
          <w:t>57</w:t>
        </w:r>
        <w:r w:rsidR="00B26596">
          <w:rPr>
            <w:noProof/>
            <w:webHidden/>
          </w:rPr>
          <w:fldChar w:fldCharType="end"/>
        </w:r>
      </w:hyperlink>
    </w:p>
    <w:p w14:paraId="1B19E1DD" w14:textId="47382CEF" w:rsidR="00B26596" w:rsidRDefault="00172CB5">
      <w:pPr>
        <w:pStyle w:val="Abbildungsverzeichnis"/>
        <w:rPr>
          <w:rFonts w:asciiTheme="minorHAnsi" w:eastAsiaTheme="minorEastAsia" w:hAnsiTheme="minorHAnsi" w:cstheme="minorBidi"/>
          <w:noProof/>
          <w:szCs w:val="22"/>
        </w:rPr>
      </w:pPr>
      <w:hyperlink r:id="rId12" w:anchor="_Toc90141429" w:history="1">
        <w:r w:rsidR="00B26596" w:rsidRPr="00CF7DE8">
          <w:rPr>
            <w:rStyle w:val="Hyperlink"/>
            <w:noProof/>
          </w:rPr>
          <w:t>Abb. 54: Häufigkeiten und Verteilung der Aussage 1 in Baseline 3</w:t>
        </w:r>
        <w:r w:rsidR="00B26596">
          <w:rPr>
            <w:noProof/>
            <w:webHidden/>
          </w:rPr>
          <w:tab/>
        </w:r>
        <w:r w:rsidR="00B26596">
          <w:rPr>
            <w:noProof/>
            <w:webHidden/>
          </w:rPr>
          <w:fldChar w:fldCharType="begin"/>
        </w:r>
        <w:r w:rsidR="00B26596">
          <w:rPr>
            <w:noProof/>
            <w:webHidden/>
          </w:rPr>
          <w:instrText xml:space="preserve"> PAGEREF _Toc90141429 \h </w:instrText>
        </w:r>
        <w:r w:rsidR="00B26596">
          <w:rPr>
            <w:noProof/>
            <w:webHidden/>
          </w:rPr>
        </w:r>
        <w:r w:rsidR="00B26596">
          <w:rPr>
            <w:noProof/>
            <w:webHidden/>
          </w:rPr>
          <w:fldChar w:fldCharType="separate"/>
        </w:r>
        <w:r w:rsidR="00B26596">
          <w:rPr>
            <w:noProof/>
            <w:webHidden/>
          </w:rPr>
          <w:t>57</w:t>
        </w:r>
        <w:r w:rsidR="00B26596">
          <w:rPr>
            <w:noProof/>
            <w:webHidden/>
          </w:rPr>
          <w:fldChar w:fldCharType="end"/>
        </w:r>
      </w:hyperlink>
    </w:p>
    <w:p w14:paraId="4AFA99A0" w14:textId="7AAA3FFA" w:rsidR="00B26596" w:rsidRDefault="00172CB5">
      <w:pPr>
        <w:pStyle w:val="Abbildungsverzeichnis"/>
        <w:rPr>
          <w:rFonts w:asciiTheme="minorHAnsi" w:eastAsiaTheme="minorEastAsia" w:hAnsiTheme="minorHAnsi" w:cstheme="minorBidi"/>
          <w:noProof/>
          <w:szCs w:val="22"/>
        </w:rPr>
      </w:pPr>
      <w:hyperlink r:id="rId13" w:anchor="_Toc90141430" w:history="1">
        <w:r w:rsidR="00B26596" w:rsidRPr="00CF7DE8">
          <w:rPr>
            <w:rStyle w:val="Hyperlink"/>
            <w:noProof/>
          </w:rPr>
          <w:t>Abb. 55: Häufigkeiten und Verteilung der Aussage 1 in Szenario 1</w:t>
        </w:r>
        <w:r w:rsidR="00B26596">
          <w:rPr>
            <w:noProof/>
            <w:webHidden/>
          </w:rPr>
          <w:tab/>
        </w:r>
        <w:r w:rsidR="00B26596">
          <w:rPr>
            <w:noProof/>
            <w:webHidden/>
          </w:rPr>
          <w:fldChar w:fldCharType="begin"/>
        </w:r>
        <w:r w:rsidR="00B26596">
          <w:rPr>
            <w:noProof/>
            <w:webHidden/>
          </w:rPr>
          <w:instrText xml:space="preserve"> PAGEREF _Toc90141430 \h </w:instrText>
        </w:r>
        <w:r w:rsidR="00B26596">
          <w:rPr>
            <w:noProof/>
            <w:webHidden/>
          </w:rPr>
        </w:r>
        <w:r w:rsidR="00B26596">
          <w:rPr>
            <w:noProof/>
            <w:webHidden/>
          </w:rPr>
          <w:fldChar w:fldCharType="separate"/>
        </w:r>
        <w:r w:rsidR="00B26596">
          <w:rPr>
            <w:noProof/>
            <w:webHidden/>
          </w:rPr>
          <w:t>58</w:t>
        </w:r>
        <w:r w:rsidR="00B26596">
          <w:rPr>
            <w:noProof/>
            <w:webHidden/>
          </w:rPr>
          <w:fldChar w:fldCharType="end"/>
        </w:r>
      </w:hyperlink>
    </w:p>
    <w:p w14:paraId="0AE46DC3" w14:textId="2C60BB14" w:rsidR="00B26596" w:rsidRDefault="00172CB5">
      <w:pPr>
        <w:pStyle w:val="Abbildungsverzeichnis"/>
        <w:rPr>
          <w:rFonts w:asciiTheme="minorHAnsi" w:eastAsiaTheme="minorEastAsia" w:hAnsiTheme="minorHAnsi" w:cstheme="minorBidi"/>
          <w:noProof/>
          <w:szCs w:val="22"/>
        </w:rPr>
      </w:pPr>
      <w:hyperlink r:id="rId14" w:anchor="_Toc90141431" w:history="1">
        <w:r w:rsidR="00B26596" w:rsidRPr="00CF7DE8">
          <w:rPr>
            <w:rStyle w:val="Hyperlink"/>
            <w:noProof/>
          </w:rPr>
          <w:t>Abb. 56: Häufigkeiten und Verteilung der Aussage 1 in Szenario 2</w:t>
        </w:r>
        <w:r w:rsidR="00B26596">
          <w:rPr>
            <w:noProof/>
            <w:webHidden/>
          </w:rPr>
          <w:tab/>
        </w:r>
        <w:r w:rsidR="00B26596">
          <w:rPr>
            <w:noProof/>
            <w:webHidden/>
          </w:rPr>
          <w:fldChar w:fldCharType="begin"/>
        </w:r>
        <w:r w:rsidR="00B26596">
          <w:rPr>
            <w:noProof/>
            <w:webHidden/>
          </w:rPr>
          <w:instrText xml:space="preserve"> PAGEREF _Toc90141431 \h </w:instrText>
        </w:r>
        <w:r w:rsidR="00B26596">
          <w:rPr>
            <w:noProof/>
            <w:webHidden/>
          </w:rPr>
        </w:r>
        <w:r w:rsidR="00B26596">
          <w:rPr>
            <w:noProof/>
            <w:webHidden/>
          </w:rPr>
          <w:fldChar w:fldCharType="separate"/>
        </w:r>
        <w:r w:rsidR="00B26596">
          <w:rPr>
            <w:noProof/>
            <w:webHidden/>
          </w:rPr>
          <w:t>58</w:t>
        </w:r>
        <w:r w:rsidR="00B26596">
          <w:rPr>
            <w:noProof/>
            <w:webHidden/>
          </w:rPr>
          <w:fldChar w:fldCharType="end"/>
        </w:r>
      </w:hyperlink>
    </w:p>
    <w:p w14:paraId="7853951F" w14:textId="1DAD4F6E" w:rsidR="00B26596" w:rsidRDefault="00172CB5">
      <w:pPr>
        <w:pStyle w:val="Abbildungsverzeichnis"/>
        <w:rPr>
          <w:rFonts w:asciiTheme="minorHAnsi" w:eastAsiaTheme="minorEastAsia" w:hAnsiTheme="minorHAnsi" w:cstheme="minorBidi"/>
          <w:noProof/>
          <w:szCs w:val="22"/>
        </w:rPr>
      </w:pPr>
      <w:hyperlink w:anchor="_Toc90141432" w:history="1">
        <w:r w:rsidR="00B26596" w:rsidRPr="00CF7DE8">
          <w:rPr>
            <w:rStyle w:val="Hyperlink"/>
            <w:noProof/>
          </w:rPr>
          <w:t>Abb. 55: Mittelwerte und Median der Aussage 1</w:t>
        </w:r>
        <w:r w:rsidR="00B26596">
          <w:rPr>
            <w:noProof/>
            <w:webHidden/>
          </w:rPr>
          <w:tab/>
        </w:r>
        <w:r w:rsidR="00B26596">
          <w:rPr>
            <w:noProof/>
            <w:webHidden/>
          </w:rPr>
          <w:fldChar w:fldCharType="begin"/>
        </w:r>
        <w:r w:rsidR="00B26596">
          <w:rPr>
            <w:noProof/>
            <w:webHidden/>
          </w:rPr>
          <w:instrText xml:space="preserve"> PAGEREF _Toc90141432 \h </w:instrText>
        </w:r>
        <w:r w:rsidR="00B26596">
          <w:rPr>
            <w:noProof/>
            <w:webHidden/>
          </w:rPr>
        </w:r>
        <w:r w:rsidR="00B26596">
          <w:rPr>
            <w:noProof/>
            <w:webHidden/>
          </w:rPr>
          <w:fldChar w:fldCharType="separate"/>
        </w:r>
        <w:r w:rsidR="00B26596">
          <w:rPr>
            <w:noProof/>
            <w:webHidden/>
          </w:rPr>
          <w:t>59</w:t>
        </w:r>
        <w:r w:rsidR="00B26596">
          <w:rPr>
            <w:noProof/>
            <w:webHidden/>
          </w:rPr>
          <w:fldChar w:fldCharType="end"/>
        </w:r>
      </w:hyperlink>
    </w:p>
    <w:p w14:paraId="398CCAD0" w14:textId="09D354D0" w:rsidR="00B26596" w:rsidRDefault="00172CB5">
      <w:pPr>
        <w:pStyle w:val="Abbildungsverzeichnis"/>
        <w:rPr>
          <w:rFonts w:asciiTheme="minorHAnsi" w:eastAsiaTheme="minorEastAsia" w:hAnsiTheme="minorHAnsi" w:cstheme="minorBidi"/>
          <w:noProof/>
          <w:szCs w:val="22"/>
        </w:rPr>
      </w:pPr>
      <w:hyperlink r:id="rId15" w:anchor="_Toc90141433" w:history="1">
        <w:r w:rsidR="00B26596" w:rsidRPr="00CF7DE8">
          <w:rPr>
            <w:rStyle w:val="Hyperlink"/>
            <w:noProof/>
          </w:rPr>
          <w:t>Abb. 58: Häufigkeiten und Verteilung der Aussage 2 in Baseline 1</w:t>
        </w:r>
        <w:r w:rsidR="00B26596">
          <w:rPr>
            <w:noProof/>
            <w:webHidden/>
          </w:rPr>
          <w:tab/>
        </w:r>
        <w:r w:rsidR="00B26596">
          <w:rPr>
            <w:noProof/>
            <w:webHidden/>
          </w:rPr>
          <w:fldChar w:fldCharType="begin"/>
        </w:r>
        <w:r w:rsidR="00B26596">
          <w:rPr>
            <w:noProof/>
            <w:webHidden/>
          </w:rPr>
          <w:instrText xml:space="preserve"> PAGEREF _Toc90141433 \h </w:instrText>
        </w:r>
        <w:r w:rsidR="00B26596">
          <w:rPr>
            <w:noProof/>
            <w:webHidden/>
          </w:rPr>
        </w:r>
        <w:r w:rsidR="00B26596">
          <w:rPr>
            <w:noProof/>
            <w:webHidden/>
          </w:rPr>
          <w:fldChar w:fldCharType="separate"/>
        </w:r>
        <w:r w:rsidR="00B26596">
          <w:rPr>
            <w:noProof/>
            <w:webHidden/>
          </w:rPr>
          <w:t>60</w:t>
        </w:r>
        <w:r w:rsidR="00B26596">
          <w:rPr>
            <w:noProof/>
            <w:webHidden/>
          </w:rPr>
          <w:fldChar w:fldCharType="end"/>
        </w:r>
      </w:hyperlink>
    </w:p>
    <w:p w14:paraId="694D4D79" w14:textId="64D04D04" w:rsidR="00B26596" w:rsidRDefault="00172CB5">
      <w:pPr>
        <w:pStyle w:val="Abbildungsverzeichnis"/>
        <w:rPr>
          <w:rFonts w:asciiTheme="minorHAnsi" w:eastAsiaTheme="minorEastAsia" w:hAnsiTheme="minorHAnsi" w:cstheme="minorBidi"/>
          <w:noProof/>
          <w:szCs w:val="22"/>
        </w:rPr>
      </w:pPr>
      <w:hyperlink r:id="rId16" w:anchor="_Toc90141434" w:history="1">
        <w:r w:rsidR="00B26596" w:rsidRPr="00CF7DE8">
          <w:rPr>
            <w:rStyle w:val="Hyperlink"/>
            <w:noProof/>
          </w:rPr>
          <w:t>Abb. 59: Häufigkeiten und Verteilung der Aussage 2 in Baseline 2</w:t>
        </w:r>
        <w:r w:rsidR="00B26596">
          <w:rPr>
            <w:noProof/>
            <w:webHidden/>
          </w:rPr>
          <w:tab/>
        </w:r>
        <w:r w:rsidR="00B26596">
          <w:rPr>
            <w:noProof/>
            <w:webHidden/>
          </w:rPr>
          <w:fldChar w:fldCharType="begin"/>
        </w:r>
        <w:r w:rsidR="00B26596">
          <w:rPr>
            <w:noProof/>
            <w:webHidden/>
          </w:rPr>
          <w:instrText xml:space="preserve"> PAGEREF _Toc90141434 \h </w:instrText>
        </w:r>
        <w:r w:rsidR="00B26596">
          <w:rPr>
            <w:noProof/>
            <w:webHidden/>
          </w:rPr>
        </w:r>
        <w:r w:rsidR="00B26596">
          <w:rPr>
            <w:noProof/>
            <w:webHidden/>
          </w:rPr>
          <w:fldChar w:fldCharType="separate"/>
        </w:r>
        <w:r w:rsidR="00B26596">
          <w:rPr>
            <w:noProof/>
            <w:webHidden/>
          </w:rPr>
          <w:t>60</w:t>
        </w:r>
        <w:r w:rsidR="00B26596">
          <w:rPr>
            <w:noProof/>
            <w:webHidden/>
          </w:rPr>
          <w:fldChar w:fldCharType="end"/>
        </w:r>
      </w:hyperlink>
    </w:p>
    <w:p w14:paraId="55A218D6" w14:textId="1492FF16" w:rsidR="00B26596" w:rsidRDefault="00172CB5">
      <w:pPr>
        <w:pStyle w:val="Abbildungsverzeichnis"/>
        <w:rPr>
          <w:rFonts w:asciiTheme="minorHAnsi" w:eastAsiaTheme="minorEastAsia" w:hAnsiTheme="minorHAnsi" w:cstheme="minorBidi"/>
          <w:noProof/>
          <w:szCs w:val="22"/>
        </w:rPr>
      </w:pPr>
      <w:hyperlink r:id="rId17" w:anchor="_Toc90141435" w:history="1">
        <w:r w:rsidR="00B26596" w:rsidRPr="00CF7DE8">
          <w:rPr>
            <w:rStyle w:val="Hyperlink"/>
            <w:noProof/>
          </w:rPr>
          <w:t>Abb. 60: Häufigkeiten und Verteilung der Aussage 2 in Baseline 3</w:t>
        </w:r>
        <w:r w:rsidR="00B26596">
          <w:rPr>
            <w:noProof/>
            <w:webHidden/>
          </w:rPr>
          <w:tab/>
        </w:r>
        <w:r w:rsidR="00B26596">
          <w:rPr>
            <w:noProof/>
            <w:webHidden/>
          </w:rPr>
          <w:fldChar w:fldCharType="begin"/>
        </w:r>
        <w:r w:rsidR="00B26596">
          <w:rPr>
            <w:noProof/>
            <w:webHidden/>
          </w:rPr>
          <w:instrText xml:space="preserve"> PAGEREF _Toc90141435 \h </w:instrText>
        </w:r>
        <w:r w:rsidR="00B26596">
          <w:rPr>
            <w:noProof/>
            <w:webHidden/>
          </w:rPr>
        </w:r>
        <w:r w:rsidR="00B26596">
          <w:rPr>
            <w:noProof/>
            <w:webHidden/>
          </w:rPr>
          <w:fldChar w:fldCharType="separate"/>
        </w:r>
        <w:r w:rsidR="00B26596">
          <w:rPr>
            <w:noProof/>
            <w:webHidden/>
          </w:rPr>
          <w:t>61</w:t>
        </w:r>
        <w:r w:rsidR="00B26596">
          <w:rPr>
            <w:noProof/>
            <w:webHidden/>
          </w:rPr>
          <w:fldChar w:fldCharType="end"/>
        </w:r>
      </w:hyperlink>
    </w:p>
    <w:p w14:paraId="469FA993" w14:textId="3E1490A9" w:rsidR="00B26596" w:rsidRDefault="00172CB5">
      <w:pPr>
        <w:pStyle w:val="Abbildungsverzeichnis"/>
        <w:rPr>
          <w:rFonts w:asciiTheme="minorHAnsi" w:eastAsiaTheme="minorEastAsia" w:hAnsiTheme="minorHAnsi" w:cstheme="minorBidi"/>
          <w:noProof/>
          <w:szCs w:val="22"/>
        </w:rPr>
      </w:pPr>
      <w:hyperlink r:id="rId18" w:anchor="_Toc90141436" w:history="1">
        <w:r w:rsidR="00B26596" w:rsidRPr="00CF7DE8">
          <w:rPr>
            <w:rStyle w:val="Hyperlink"/>
            <w:noProof/>
          </w:rPr>
          <w:t>Abb. 61: Häufigkeiten und Verteilung der Aussage 2 in Szenario 1</w:t>
        </w:r>
        <w:r w:rsidR="00B26596">
          <w:rPr>
            <w:noProof/>
            <w:webHidden/>
          </w:rPr>
          <w:tab/>
        </w:r>
        <w:r w:rsidR="00B26596">
          <w:rPr>
            <w:noProof/>
            <w:webHidden/>
          </w:rPr>
          <w:fldChar w:fldCharType="begin"/>
        </w:r>
        <w:r w:rsidR="00B26596">
          <w:rPr>
            <w:noProof/>
            <w:webHidden/>
          </w:rPr>
          <w:instrText xml:space="preserve"> PAGEREF _Toc90141436 \h </w:instrText>
        </w:r>
        <w:r w:rsidR="00B26596">
          <w:rPr>
            <w:noProof/>
            <w:webHidden/>
          </w:rPr>
        </w:r>
        <w:r w:rsidR="00B26596">
          <w:rPr>
            <w:noProof/>
            <w:webHidden/>
          </w:rPr>
          <w:fldChar w:fldCharType="separate"/>
        </w:r>
        <w:r w:rsidR="00B26596">
          <w:rPr>
            <w:noProof/>
            <w:webHidden/>
          </w:rPr>
          <w:t>61</w:t>
        </w:r>
        <w:r w:rsidR="00B26596">
          <w:rPr>
            <w:noProof/>
            <w:webHidden/>
          </w:rPr>
          <w:fldChar w:fldCharType="end"/>
        </w:r>
      </w:hyperlink>
    </w:p>
    <w:p w14:paraId="76395274" w14:textId="195B1924" w:rsidR="00B26596" w:rsidRDefault="00172CB5">
      <w:pPr>
        <w:pStyle w:val="Abbildungsverzeichnis"/>
        <w:rPr>
          <w:rFonts w:asciiTheme="minorHAnsi" w:eastAsiaTheme="minorEastAsia" w:hAnsiTheme="minorHAnsi" w:cstheme="minorBidi"/>
          <w:noProof/>
          <w:szCs w:val="22"/>
        </w:rPr>
      </w:pPr>
      <w:hyperlink r:id="rId19" w:anchor="_Toc90141437" w:history="1">
        <w:r w:rsidR="00B26596" w:rsidRPr="00CF7DE8">
          <w:rPr>
            <w:rStyle w:val="Hyperlink"/>
            <w:noProof/>
          </w:rPr>
          <w:t>Abb. 62: Häufigkeiten und Verteilung der Aussage 2 in Szenario 2</w:t>
        </w:r>
        <w:r w:rsidR="00B26596">
          <w:rPr>
            <w:noProof/>
            <w:webHidden/>
          </w:rPr>
          <w:tab/>
        </w:r>
        <w:r w:rsidR="00B26596">
          <w:rPr>
            <w:noProof/>
            <w:webHidden/>
          </w:rPr>
          <w:fldChar w:fldCharType="begin"/>
        </w:r>
        <w:r w:rsidR="00B26596">
          <w:rPr>
            <w:noProof/>
            <w:webHidden/>
          </w:rPr>
          <w:instrText xml:space="preserve"> PAGEREF _Toc90141437 \h </w:instrText>
        </w:r>
        <w:r w:rsidR="00B26596">
          <w:rPr>
            <w:noProof/>
            <w:webHidden/>
          </w:rPr>
        </w:r>
        <w:r w:rsidR="00B26596">
          <w:rPr>
            <w:noProof/>
            <w:webHidden/>
          </w:rPr>
          <w:fldChar w:fldCharType="separate"/>
        </w:r>
        <w:r w:rsidR="00B26596">
          <w:rPr>
            <w:noProof/>
            <w:webHidden/>
          </w:rPr>
          <w:t>62</w:t>
        </w:r>
        <w:r w:rsidR="00B26596">
          <w:rPr>
            <w:noProof/>
            <w:webHidden/>
          </w:rPr>
          <w:fldChar w:fldCharType="end"/>
        </w:r>
      </w:hyperlink>
    </w:p>
    <w:p w14:paraId="101D151E" w14:textId="17755DD9" w:rsidR="00B26596" w:rsidRDefault="00172CB5">
      <w:pPr>
        <w:pStyle w:val="Abbildungsverzeichnis"/>
        <w:rPr>
          <w:rFonts w:asciiTheme="minorHAnsi" w:eastAsiaTheme="minorEastAsia" w:hAnsiTheme="minorHAnsi" w:cstheme="minorBidi"/>
          <w:noProof/>
          <w:szCs w:val="22"/>
        </w:rPr>
      </w:pPr>
      <w:hyperlink w:anchor="_Toc90141438" w:history="1">
        <w:r w:rsidR="00B26596" w:rsidRPr="00CF7DE8">
          <w:rPr>
            <w:rStyle w:val="Hyperlink"/>
            <w:noProof/>
          </w:rPr>
          <w:t>Abb. 61: Mittelwerte und Median der Aussage 2</w:t>
        </w:r>
        <w:r w:rsidR="00B26596">
          <w:rPr>
            <w:noProof/>
            <w:webHidden/>
          </w:rPr>
          <w:tab/>
        </w:r>
        <w:r w:rsidR="00B26596">
          <w:rPr>
            <w:noProof/>
            <w:webHidden/>
          </w:rPr>
          <w:fldChar w:fldCharType="begin"/>
        </w:r>
        <w:r w:rsidR="00B26596">
          <w:rPr>
            <w:noProof/>
            <w:webHidden/>
          </w:rPr>
          <w:instrText xml:space="preserve"> PAGEREF _Toc90141438 \h </w:instrText>
        </w:r>
        <w:r w:rsidR="00B26596">
          <w:rPr>
            <w:noProof/>
            <w:webHidden/>
          </w:rPr>
        </w:r>
        <w:r w:rsidR="00B26596">
          <w:rPr>
            <w:noProof/>
            <w:webHidden/>
          </w:rPr>
          <w:fldChar w:fldCharType="separate"/>
        </w:r>
        <w:r w:rsidR="00B26596">
          <w:rPr>
            <w:noProof/>
            <w:webHidden/>
          </w:rPr>
          <w:t>63</w:t>
        </w:r>
        <w:r w:rsidR="00B26596">
          <w:rPr>
            <w:noProof/>
            <w:webHidden/>
          </w:rPr>
          <w:fldChar w:fldCharType="end"/>
        </w:r>
      </w:hyperlink>
    </w:p>
    <w:p w14:paraId="46BFE5CE" w14:textId="34388A6A" w:rsidR="00B26596" w:rsidRDefault="00172CB5">
      <w:pPr>
        <w:pStyle w:val="Abbildungsverzeichnis"/>
        <w:rPr>
          <w:rFonts w:asciiTheme="minorHAnsi" w:eastAsiaTheme="minorEastAsia" w:hAnsiTheme="minorHAnsi" w:cstheme="minorBidi"/>
          <w:noProof/>
          <w:szCs w:val="22"/>
        </w:rPr>
      </w:pPr>
      <w:hyperlink r:id="rId20" w:anchor="_Toc90141439" w:history="1">
        <w:r w:rsidR="00B26596" w:rsidRPr="00CF7DE8">
          <w:rPr>
            <w:rStyle w:val="Hyperlink"/>
            <w:noProof/>
          </w:rPr>
          <w:t>Abb. 64: Häufigkeiten und Verteilung der Aussage 3 in Baseline 1</w:t>
        </w:r>
        <w:r w:rsidR="00B26596">
          <w:rPr>
            <w:noProof/>
            <w:webHidden/>
          </w:rPr>
          <w:tab/>
        </w:r>
        <w:r w:rsidR="00B26596">
          <w:rPr>
            <w:noProof/>
            <w:webHidden/>
          </w:rPr>
          <w:fldChar w:fldCharType="begin"/>
        </w:r>
        <w:r w:rsidR="00B26596">
          <w:rPr>
            <w:noProof/>
            <w:webHidden/>
          </w:rPr>
          <w:instrText xml:space="preserve"> PAGEREF _Toc90141439 \h </w:instrText>
        </w:r>
        <w:r w:rsidR="00B26596">
          <w:rPr>
            <w:noProof/>
            <w:webHidden/>
          </w:rPr>
        </w:r>
        <w:r w:rsidR="00B26596">
          <w:rPr>
            <w:noProof/>
            <w:webHidden/>
          </w:rPr>
          <w:fldChar w:fldCharType="separate"/>
        </w:r>
        <w:r w:rsidR="00B26596">
          <w:rPr>
            <w:noProof/>
            <w:webHidden/>
          </w:rPr>
          <w:t>63</w:t>
        </w:r>
        <w:r w:rsidR="00B26596">
          <w:rPr>
            <w:noProof/>
            <w:webHidden/>
          </w:rPr>
          <w:fldChar w:fldCharType="end"/>
        </w:r>
      </w:hyperlink>
    </w:p>
    <w:p w14:paraId="4ADFFBBB" w14:textId="49FEFD0F" w:rsidR="00B26596" w:rsidRDefault="00172CB5">
      <w:pPr>
        <w:pStyle w:val="Abbildungsverzeichnis"/>
        <w:rPr>
          <w:rFonts w:asciiTheme="minorHAnsi" w:eastAsiaTheme="minorEastAsia" w:hAnsiTheme="minorHAnsi" w:cstheme="minorBidi"/>
          <w:noProof/>
          <w:szCs w:val="22"/>
        </w:rPr>
      </w:pPr>
      <w:hyperlink r:id="rId21" w:anchor="_Toc90141440" w:history="1">
        <w:r w:rsidR="00B26596" w:rsidRPr="00CF7DE8">
          <w:rPr>
            <w:rStyle w:val="Hyperlink"/>
            <w:noProof/>
          </w:rPr>
          <w:t>Abb. 65: Häufigkeiten und Verteilung der Aussage 3 in Baseline 2</w:t>
        </w:r>
        <w:r w:rsidR="00B26596">
          <w:rPr>
            <w:noProof/>
            <w:webHidden/>
          </w:rPr>
          <w:tab/>
        </w:r>
        <w:r w:rsidR="00B26596">
          <w:rPr>
            <w:noProof/>
            <w:webHidden/>
          </w:rPr>
          <w:fldChar w:fldCharType="begin"/>
        </w:r>
        <w:r w:rsidR="00B26596">
          <w:rPr>
            <w:noProof/>
            <w:webHidden/>
          </w:rPr>
          <w:instrText xml:space="preserve"> PAGEREF _Toc90141440 \h </w:instrText>
        </w:r>
        <w:r w:rsidR="00B26596">
          <w:rPr>
            <w:noProof/>
            <w:webHidden/>
          </w:rPr>
        </w:r>
        <w:r w:rsidR="00B26596">
          <w:rPr>
            <w:noProof/>
            <w:webHidden/>
          </w:rPr>
          <w:fldChar w:fldCharType="separate"/>
        </w:r>
        <w:r w:rsidR="00B26596">
          <w:rPr>
            <w:noProof/>
            <w:webHidden/>
          </w:rPr>
          <w:t>64</w:t>
        </w:r>
        <w:r w:rsidR="00B26596">
          <w:rPr>
            <w:noProof/>
            <w:webHidden/>
          </w:rPr>
          <w:fldChar w:fldCharType="end"/>
        </w:r>
      </w:hyperlink>
    </w:p>
    <w:p w14:paraId="0DC9245B" w14:textId="7D98856E" w:rsidR="00B26596" w:rsidRDefault="00172CB5">
      <w:pPr>
        <w:pStyle w:val="Abbildungsverzeichnis"/>
        <w:rPr>
          <w:rFonts w:asciiTheme="minorHAnsi" w:eastAsiaTheme="minorEastAsia" w:hAnsiTheme="minorHAnsi" w:cstheme="minorBidi"/>
          <w:noProof/>
          <w:szCs w:val="22"/>
        </w:rPr>
      </w:pPr>
      <w:hyperlink r:id="rId22" w:anchor="_Toc90141441" w:history="1">
        <w:r w:rsidR="00B26596" w:rsidRPr="00CF7DE8">
          <w:rPr>
            <w:rStyle w:val="Hyperlink"/>
            <w:noProof/>
          </w:rPr>
          <w:t>Abb. 66: Häufigkeiten und Verteilung der Aussage 3 in Baseline 3</w:t>
        </w:r>
        <w:r w:rsidR="00B26596">
          <w:rPr>
            <w:noProof/>
            <w:webHidden/>
          </w:rPr>
          <w:tab/>
        </w:r>
        <w:r w:rsidR="00B26596">
          <w:rPr>
            <w:noProof/>
            <w:webHidden/>
          </w:rPr>
          <w:fldChar w:fldCharType="begin"/>
        </w:r>
        <w:r w:rsidR="00B26596">
          <w:rPr>
            <w:noProof/>
            <w:webHidden/>
          </w:rPr>
          <w:instrText xml:space="preserve"> PAGEREF _Toc90141441 \h </w:instrText>
        </w:r>
        <w:r w:rsidR="00B26596">
          <w:rPr>
            <w:noProof/>
            <w:webHidden/>
          </w:rPr>
        </w:r>
        <w:r w:rsidR="00B26596">
          <w:rPr>
            <w:noProof/>
            <w:webHidden/>
          </w:rPr>
          <w:fldChar w:fldCharType="separate"/>
        </w:r>
        <w:r w:rsidR="00B26596">
          <w:rPr>
            <w:noProof/>
            <w:webHidden/>
          </w:rPr>
          <w:t>65</w:t>
        </w:r>
        <w:r w:rsidR="00B26596">
          <w:rPr>
            <w:noProof/>
            <w:webHidden/>
          </w:rPr>
          <w:fldChar w:fldCharType="end"/>
        </w:r>
      </w:hyperlink>
    </w:p>
    <w:p w14:paraId="78846E5A" w14:textId="44F2E34B" w:rsidR="00B26596" w:rsidRDefault="00172CB5">
      <w:pPr>
        <w:pStyle w:val="Abbildungsverzeichnis"/>
        <w:rPr>
          <w:rFonts w:asciiTheme="minorHAnsi" w:eastAsiaTheme="minorEastAsia" w:hAnsiTheme="minorHAnsi" w:cstheme="minorBidi"/>
          <w:noProof/>
          <w:szCs w:val="22"/>
        </w:rPr>
      </w:pPr>
      <w:hyperlink r:id="rId23" w:anchor="_Toc90141442" w:history="1">
        <w:r w:rsidR="00B26596" w:rsidRPr="00CF7DE8">
          <w:rPr>
            <w:rStyle w:val="Hyperlink"/>
            <w:noProof/>
          </w:rPr>
          <w:t>Abb. 67: Häufigkeiten und Verteilung der Aussage 3 in Szenario 1</w:t>
        </w:r>
        <w:r w:rsidR="00B26596">
          <w:rPr>
            <w:noProof/>
            <w:webHidden/>
          </w:rPr>
          <w:tab/>
        </w:r>
        <w:r w:rsidR="00B26596">
          <w:rPr>
            <w:noProof/>
            <w:webHidden/>
          </w:rPr>
          <w:fldChar w:fldCharType="begin"/>
        </w:r>
        <w:r w:rsidR="00B26596">
          <w:rPr>
            <w:noProof/>
            <w:webHidden/>
          </w:rPr>
          <w:instrText xml:space="preserve"> PAGEREF _Toc90141442 \h </w:instrText>
        </w:r>
        <w:r w:rsidR="00B26596">
          <w:rPr>
            <w:noProof/>
            <w:webHidden/>
          </w:rPr>
        </w:r>
        <w:r w:rsidR="00B26596">
          <w:rPr>
            <w:noProof/>
            <w:webHidden/>
          </w:rPr>
          <w:fldChar w:fldCharType="separate"/>
        </w:r>
        <w:r w:rsidR="00B26596">
          <w:rPr>
            <w:noProof/>
            <w:webHidden/>
          </w:rPr>
          <w:t>65</w:t>
        </w:r>
        <w:r w:rsidR="00B26596">
          <w:rPr>
            <w:noProof/>
            <w:webHidden/>
          </w:rPr>
          <w:fldChar w:fldCharType="end"/>
        </w:r>
      </w:hyperlink>
    </w:p>
    <w:p w14:paraId="0B8A74D9" w14:textId="0AFA2FFA" w:rsidR="00B26596" w:rsidRDefault="00172CB5">
      <w:pPr>
        <w:pStyle w:val="Abbildungsverzeichnis"/>
        <w:rPr>
          <w:rFonts w:asciiTheme="minorHAnsi" w:eastAsiaTheme="minorEastAsia" w:hAnsiTheme="minorHAnsi" w:cstheme="minorBidi"/>
          <w:noProof/>
          <w:szCs w:val="22"/>
        </w:rPr>
      </w:pPr>
      <w:hyperlink r:id="rId24" w:anchor="_Toc90141443" w:history="1">
        <w:r w:rsidR="00B26596" w:rsidRPr="00CF7DE8">
          <w:rPr>
            <w:rStyle w:val="Hyperlink"/>
            <w:noProof/>
          </w:rPr>
          <w:t>Abb. 68: Häufigkeiten und Verteilung der Aussage 3 in Szenario 2</w:t>
        </w:r>
        <w:r w:rsidR="00B26596">
          <w:rPr>
            <w:noProof/>
            <w:webHidden/>
          </w:rPr>
          <w:tab/>
        </w:r>
        <w:r w:rsidR="00B26596">
          <w:rPr>
            <w:noProof/>
            <w:webHidden/>
          </w:rPr>
          <w:fldChar w:fldCharType="begin"/>
        </w:r>
        <w:r w:rsidR="00B26596">
          <w:rPr>
            <w:noProof/>
            <w:webHidden/>
          </w:rPr>
          <w:instrText xml:space="preserve"> PAGEREF _Toc90141443 \h </w:instrText>
        </w:r>
        <w:r w:rsidR="00B26596">
          <w:rPr>
            <w:noProof/>
            <w:webHidden/>
          </w:rPr>
        </w:r>
        <w:r w:rsidR="00B26596">
          <w:rPr>
            <w:noProof/>
            <w:webHidden/>
          </w:rPr>
          <w:fldChar w:fldCharType="separate"/>
        </w:r>
        <w:r w:rsidR="00B26596">
          <w:rPr>
            <w:noProof/>
            <w:webHidden/>
          </w:rPr>
          <w:t>66</w:t>
        </w:r>
        <w:r w:rsidR="00B26596">
          <w:rPr>
            <w:noProof/>
            <w:webHidden/>
          </w:rPr>
          <w:fldChar w:fldCharType="end"/>
        </w:r>
      </w:hyperlink>
    </w:p>
    <w:p w14:paraId="59B16FF0" w14:textId="04A0B869" w:rsidR="00B26596" w:rsidRDefault="00172CB5">
      <w:pPr>
        <w:pStyle w:val="Abbildungsverzeichnis"/>
        <w:rPr>
          <w:rFonts w:asciiTheme="minorHAnsi" w:eastAsiaTheme="minorEastAsia" w:hAnsiTheme="minorHAnsi" w:cstheme="minorBidi"/>
          <w:noProof/>
          <w:szCs w:val="22"/>
        </w:rPr>
      </w:pPr>
      <w:hyperlink w:anchor="_Toc90141444" w:history="1">
        <w:r w:rsidR="00B26596" w:rsidRPr="00CF7DE8">
          <w:rPr>
            <w:rStyle w:val="Hyperlink"/>
            <w:noProof/>
          </w:rPr>
          <w:t>Abb. 67: Mittelwerte und Median der Aussage 3</w:t>
        </w:r>
        <w:r w:rsidR="00B26596">
          <w:rPr>
            <w:noProof/>
            <w:webHidden/>
          </w:rPr>
          <w:tab/>
        </w:r>
        <w:r w:rsidR="00B26596">
          <w:rPr>
            <w:noProof/>
            <w:webHidden/>
          </w:rPr>
          <w:fldChar w:fldCharType="begin"/>
        </w:r>
        <w:r w:rsidR="00B26596">
          <w:rPr>
            <w:noProof/>
            <w:webHidden/>
          </w:rPr>
          <w:instrText xml:space="preserve"> PAGEREF _Toc90141444 \h </w:instrText>
        </w:r>
        <w:r w:rsidR="00B26596">
          <w:rPr>
            <w:noProof/>
            <w:webHidden/>
          </w:rPr>
        </w:r>
        <w:r w:rsidR="00B26596">
          <w:rPr>
            <w:noProof/>
            <w:webHidden/>
          </w:rPr>
          <w:fldChar w:fldCharType="separate"/>
        </w:r>
        <w:r w:rsidR="00B26596">
          <w:rPr>
            <w:noProof/>
            <w:webHidden/>
          </w:rPr>
          <w:t>66</w:t>
        </w:r>
        <w:r w:rsidR="00B26596">
          <w:rPr>
            <w:noProof/>
            <w:webHidden/>
          </w:rPr>
          <w:fldChar w:fldCharType="end"/>
        </w:r>
      </w:hyperlink>
    </w:p>
    <w:p w14:paraId="0720327E" w14:textId="3EBEC082" w:rsidR="00B26596" w:rsidRDefault="00172CB5">
      <w:pPr>
        <w:pStyle w:val="Abbildungsverzeichnis"/>
        <w:rPr>
          <w:rFonts w:asciiTheme="minorHAnsi" w:eastAsiaTheme="minorEastAsia" w:hAnsiTheme="minorHAnsi" w:cstheme="minorBidi"/>
          <w:noProof/>
          <w:szCs w:val="22"/>
        </w:rPr>
      </w:pPr>
      <w:hyperlink r:id="rId25" w:anchor="_Toc90141445" w:history="1">
        <w:r w:rsidR="00B26596" w:rsidRPr="00CF7DE8">
          <w:rPr>
            <w:rStyle w:val="Hyperlink"/>
            <w:noProof/>
          </w:rPr>
          <w:t>Abb. 70: Häufigkeiten und Verteilung der Aussage 4 in Baseline 1</w:t>
        </w:r>
        <w:r w:rsidR="00B26596">
          <w:rPr>
            <w:noProof/>
            <w:webHidden/>
          </w:rPr>
          <w:tab/>
        </w:r>
        <w:r w:rsidR="00B26596">
          <w:rPr>
            <w:noProof/>
            <w:webHidden/>
          </w:rPr>
          <w:fldChar w:fldCharType="begin"/>
        </w:r>
        <w:r w:rsidR="00B26596">
          <w:rPr>
            <w:noProof/>
            <w:webHidden/>
          </w:rPr>
          <w:instrText xml:space="preserve"> PAGEREF _Toc90141445 \h </w:instrText>
        </w:r>
        <w:r w:rsidR="00B26596">
          <w:rPr>
            <w:noProof/>
            <w:webHidden/>
          </w:rPr>
        </w:r>
        <w:r w:rsidR="00B26596">
          <w:rPr>
            <w:noProof/>
            <w:webHidden/>
          </w:rPr>
          <w:fldChar w:fldCharType="separate"/>
        </w:r>
        <w:r w:rsidR="00B26596">
          <w:rPr>
            <w:noProof/>
            <w:webHidden/>
          </w:rPr>
          <w:t>67</w:t>
        </w:r>
        <w:r w:rsidR="00B26596">
          <w:rPr>
            <w:noProof/>
            <w:webHidden/>
          </w:rPr>
          <w:fldChar w:fldCharType="end"/>
        </w:r>
      </w:hyperlink>
    </w:p>
    <w:p w14:paraId="793DB940" w14:textId="72908CAE" w:rsidR="00B26596" w:rsidRDefault="00172CB5">
      <w:pPr>
        <w:pStyle w:val="Abbildungsverzeichnis"/>
        <w:rPr>
          <w:rFonts w:asciiTheme="minorHAnsi" w:eastAsiaTheme="minorEastAsia" w:hAnsiTheme="minorHAnsi" w:cstheme="minorBidi"/>
          <w:noProof/>
          <w:szCs w:val="22"/>
        </w:rPr>
      </w:pPr>
      <w:hyperlink r:id="rId26" w:anchor="_Toc90141446" w:history="1">
        <w:r w:rsidR="00B26596" w:rsidRPr="00CF7DE8">
          <w:rPr>
            <w:rStyle w:val="Hyperlink"/>
            <w:noProof/>
          </w:rPr>
          <w:t>Abb. 71: Häufigkeiten und Verteilung der Aussage 4 in Baseline 2</w:t>
        </w:r>
        <w:r w:rsidR="00B26596">
          <w:rPr>
            <w:noProof/>
            <w:webHidden/>
          </w:rPr>
          <w:tab/>
        </w:r>
        <w:r w:rsidR="00B26596">
          <w:rPr>
            <w:noProof/>
            <w:webHidden/>
          </w:rPr>
          <w:fldChar w:fldCharType="begin"/>
        </w:r>
        <w:r w:rsidR="00B26596">
          <w:rPr>
            <w:noProof/>
            <w:webHidden/>
          </w:rPr>
          <w:instrText xml:space="preserve"> PAGEREF _Toc90141446 \h </w:instrText>
        </w:r>
        <w:r w:rsidR="00B26596">
          <w:rPr>
            <w:noProof/>
            <w:webHidden/>
          </w:rPr>
        </w:r>
        <w:r w:rsidR="00B26596">
          <w:rPr>
            <w:noProof/>
            <w:webHidden/>
          </w:rPr>
          <w:fldChar w:fldCharType="separate"/>
        </w:r>
        <w:r w:rsidR="00B26596">
          <w:rPr>
            <w:noProof/>
            <w:webHidden/>
          </w:rPr>
          <w:t>68</w:t>
        </w:r>
        <w:r w:rsidR="00B26596">
          <w:rPr>
            <w:noProof/>
            <w:webHidden/>
          </w:rPr>
          <w:fldChar w:fldCharType="end"/>
        </w:r>
      </w:hyperlink>
    </w:p>
    <w:p w14:paraId="4FF8D644" w14:textId="69FF5EE8" w:rsidR="00B26596" w:rsidRDefault="00172CB5">
      <w:pPr>
        <w:pStyle w:val="Abbildungsverzeichnis"/>
        <w:rPr>
          <w:rFonts w:asciiTheme="minorHAnsi" w:eastAsiaTheme="minorEastAsia" w:hAnsiTheme="minorHAnsi" w:cstheme="minorBidi"/>
          <w:noProof/>
          <w:szCs w:val="22"/>
        </w:rPr>
      </w:pPr>
      <w:hyperlink r:id="rId27" w:anchor="_Toc90141447" w:history="1">
        <w:r w:rsidR="00B26596" w:rsidRPr="00CF7DE8">
          <w:rPr>
            <w:rStyle w:val="Hyperlink"/>
            <w:noProof/>
          </w:rPr>
          <w:t>Abb. 72: Häufigkeiten und Verteilung der Aussage 4 in Baseline 3</w:t>
        </w:r>
        <w:r w:rsidR="00B26596">
          <w:rPr>
            <w:noProof/>
            <w:webHidden/>
          </w:rPr>
          <w:tab/>
        </w:r>
        <w:r w:rsidR="00B26596">
          <w:rPr>
            <w:noProof/>
            <w:webHidden/>
          </w:rPr>
          <w:fldChar w:fldCharType="begin"/>
        </w:r>
        <w:r w:rsidR="00B26596">
          <w:rPr>
            <w:noProof/>
            <w:webHidden/>
          </w:rPr>
          <w:instrText xml:space="preserve"> PAGEREF _Toc90141447 \h </w:instrText>
        </w:r>
        <w:r w:rsidR="00B26596">
          <w:rPr>
            <w:noProof/>
            <w:webHidden/>
          </w:rPr>
        </w:r>
        <w:r w:rsidR="00B26596">
          <w:rPr>
            <w:noProof/>
            <w:webHidden/>
          </w:rPr>
          <w:fldChar w:fldCharType="separate"/>
        </w:r>
        <w:r w:rsidR="00B26596">
          <w:rPr>
            <w:noProof/>
            <w:webHidden/>
          </w:rPr>
          <w:t>69</w:t>
        </w:r>
        <w:r w:rsidR="00B26596">
          <w:rPr>
            <w:noProof/>
            <w:webHidden/>
          </w:rPr>
          <w:fldChar w:fldCharType="end"/>
        </w:r>
      </w:hyperlink>
    </w:p>
    <w:p w14:paraId="1840DF06" w14:textId="684CC930" w:rsidR="00B26596" w:rsidRDefault="00172CB5">
      <w:pPr>
        <w:pStyle w:val="Abbildungsverzeichnis"/>
        <w:rPr>
          <w:rFonts w:asciiTheme="minorHAnsi" w:eastAsiaTheme="minorEastAsia" w:hAnsiTheme="minorHAnsi" w:cstheme="minorBidi"/>
          <w:noProof/>
          <w:szCs w:val="22"/>
        </w:rPr>
      </w:pPr>
      <w:hyperlink r:id="rId28" w:anchor="_Toc90141448" w:history="1">
        <w:r w:rsidR="00B26596" w:rsidRPr="00CF7DE8">
          <w:rPr>
            <w:rStyle w:val="Hyperlink"/>
            <w:noProof/>
          </w:rPr>
          <w:t>Abb. 73: Häufigkeiten und Verteilung der Aussage 4 in Szenario 1</w:t>
        </w:r>
        <w:r w:rsidR="00B26596">
          <w:rPr>
            <w:noProof/>
            <w:webHidden/>
          </w:rPr>
          <w:tab/>
        </w:r>
        <w:r w:rsidR="00B26596">
          <w:rPr>
            <w:noProof/>
            <w:webHidden/>
          </w:rPr>
          <w:fldChar w:fldCharType="begin"/>
        </w:r>
        <w:r w:rsidR="00B26596">
          <w:rPr>
            <w:noProof/>
            <w:webHidden/>
          </w:rPr>
          <w:instrText xml:space="preserve"> PAGEREF _Toc90141448 \h </w:instrText>
        </w:r>
        <w:r w:rsidR="00B26596">
          <w:rPr>
            <w:noProof/>
            <w:webHidden/>
          </w:rPr>
        </w:r>
        <w:r w:rsidR="00B26596">
          <w:rPr>
            <w:noProof/>
            <w:webHidden/>
          </w:rPr>
          <w:fldChar w:fldCharType="separate"/>
        </w:r>
        <w:r w:rsidR="00B26596">
          <w:rPr>
            <w:noProof/>
            <w:webHidden/>
          </w:rPr>
          <w:t>69</w:t>
        </w:r>
        <w:r w:rsidR="00B26596">
          <w:rPr>
            <w:noProof/>
            <w:webHidden/>
          </w:rPr>
          <w:fldChar w:fldCharType="end"/>
        </w:r>
      </w:hyperlink>
    </w:p>
    <w:p w14:paraId="0BB8A760" w14:textId="27B35F1C" w:rsidR="00B26596" w:rsidRDefault="00172CB5">
      <w:pPr>
        <w:pStyle w:val="Abbildungsverzeichnis"/>
        <w:rPr>
          <w:rFonts w:asciiTheme="minorHAnsi" w:eastAsiaTheme="minorEastAsia" w:hAnsiTheme="minorHAnsi" w:cstheme="minorBidi"/>
          <w:noProof/>
          <w:szCs w:val="22"/>
        </w:rPr>
      </w:pPr>
      <w:hyperlink r:id="rId29" w:anchor="_Toc90141449" w:history="1">
        <w:r w:rsidR="00B26596" w:rsidRPr="00CF7DE8">
          <w:rPr>
            <w:rStyle w:val="Hyperlink"/>
            <w:noProof/>
          </w:rPr>
          <w:t>Abb. 74: Häufigkeiten und Verteilung der Aussage 4 in Szenario 2</w:t>
        </w:r>
        <w:r w:rsidR="00B26596">
          <w:rPr>
            <w:noProof/>
            <w:webHidden/>
          </w:rPr>
          <w:tab/>
        </w:r>
        <w:r w:rsidR="00B26596">
          <w:rPr>
            <w:noProof/>
            <w:webHidden/>
          </w:rPr>
          <w:fldChar w:fldCharType="begin"/>
        </w:r>
        <w:r w:rsidR="00B26596">
          <w:rPr>
            <w:noProof/>
            <w:webHidden/>
          </w:rPr>
          <w:instrText xml:space="preserve"> PAGEREF _Toc90141449 \h </w:instrText>
        </w:r>
        <w:r w:rsidR="00B26596">
          <w:rPr>
            <w:noProof/>
            <w:webHidden/>
          </w:rPr>
        </w:r>
        <w:r w:rsidR="00B26596">
          <w:rPr>
            <w:noProof/>
            <w:webHidden/>
          </w:rPr>
          <w:fldChar w:fldCharType="separate"/>
        </w:r>
        <w:r w:rsidR="00B26596">
          <w:rPr>
            <w:noProof/>
            <w:webHidden/>
          </w:rPr>
          <w:t>70</w:t>
        </w:r>
        <w:r w:rsidR="00B26596">
          <w:rPr>
            <w:noProof/>
            <w:webHidden/>
          </w:rPr>
          <w:fldChar w:fldCharType="end"/>
        </w:r>
      </w:hyperlink>
    </w:p>
    <w:p w14:paraId="45F9B836" w14:textId="35BAFE5F" w:rsidR="00B26596" w:rsidRDefault="00172CB5">
      <w:pPr>
        <w:pStyle w:val="Abbildungsverzeichnis"/>
        <w:rPr>
          <w:rFonts w:asciiTheme="minorHAnsi" w:eastAsiaTheme="minorEastAsia" w:hAnsiTheme="minorHAnsi" w:cstheme="minorBidi"/>
          <w:noProof/>
          <w:szCs w:val="22"/>
        </w:rPr>
      </w:pPr>
      <w:hyperlink w:anchor="_Toc90141450" w:history="1">
        <w:r w:rsidR="00B26596" w:rsidRPr="00CF7DE8">
          <w:rPr>
            <w:rStyle w:val="Hyperlink"/>
            <w:noProof/>
          </w:rPr>
          <w:t>Abb. 73: Mittelwerte und Median der Aussage 4</w:t>
        </w:r>
        <w:r w:rsidR="00B26596">
          <w:rPr>
            <w:noProof/>
            <w:webHidden/>
          </w:rPr>
          <w:tab/>
        </w:r>
        <w:r w:rsidR="00B26596">
          <w:rPr>
            <w:noProof/>
            <w:webHidden/>
          </w:rPr>
          <w:fldChar w:fldCharType="begin"/>
        </w:r>
        <w:r w:rsidR="00B26596">
          <w:rPr>
            <w:noProof/>
            <w:webHidden/>
          </w:rPr>
          <w:instrText xml:space="preserve"> PAGEREF _Toc90141450 \h </w:instrText>
        </w:r>
        <w:r w:rsidR="00B26596">
          <w:rPr>
            <w:noProof/>
            <w:webHidden/>
          </w:rPr>
        </w:r>
        <w:r w:rsidR="00B26596">
          <w:rPr>
            <w:noProof/>
            <w:webHidden/>
          </w:rPr>
          <w:fldChar w:fldCharType="separate"/>
        </w:r>
        <w:r w:rsidR="00B26596">
          <w:rPr>
            <w:noProof/>
            <w:webHidden/>
          </w:rPr>
          <w:t>71</w:t>
        </w:r>
        <w:r w:rsidR="00B26596">
          <w:rPr>
            <w:noProof/>
            <w:webHidden/>
          </w:rPr>
          <w:fldChar w:fldCharType="end"/>
        </w:r>
      </w:hyperlink>
    </w:p>
    <w:p w14:paraId="181CBB26" w14:textId="02EE174B" w:rsidR="00B26596" w:rsidRDefault="00172CB5">
      <w:pPr>
        <w:pStyle w:val="Abbildungsverzeichnis"/>
        <w:rPr>
          <w:rFonts w:asciiTheme="minorHAnsi" w:eastAsiaTheme="minorEastAsia" w:hAnsiTheme="minorHAnsi" w:cstheme="minorBidi"/>
          <w:noProof/>
          <w:szCs w:val="22"/>
        </w:rPr>
      </w:pPr>
      <w:hyperlink r:id="rId30" w:anchor="_Toc90141451" w:history="1">
        <w:r w:rsidR="00B26596" w:rsidRPr="00CF7DE8">
          <w:rPr>
            <w:rStyle w:val="Hyperlink"/>
            <w:noProof/>
          </w:rPr>
          <w:t>Abb. 76: Häufigkeiten und Verteilung der Aussage 5 in Szenario 2</w:t>
        </w:r>
        <w:r w:rsidR="00B26596">
          <w:rPr>
            <w:noProof/>
            <w:webHidden/>
          </w:rPr>
          <w:tab/>
        </w:r>
        <w:r w:rsidR="00B26596">
          <w:rPr>
            <w:noProof/>
            <w:webHidden/>
          </w:rPr>
          <w:fldChar w:fldCharType="begin"/>
        </w:r>
        <w:r w:rsidR="00B26596">
          <w:rPr>
            <w:noProof/>
            <w:webHidden/>
          </w:rPr>
          <w:instrText xml:space="preserve"> PAGEREF _Toc90141451 \h </w:instrText>
        </w:r>
        <w:r w:rsidR="00B26596">
          <w:rPr>
            <w:noProof/>
            <w:webHidden/>
          </w:rPr>
        </w:r>
        <w:r w:rsidR="00B26596">
          <w:rPr>
            <w:noProof/>
            <w:webHidden/>
          </w:rPr>
          <w:fldChar w:fldCharType="separate"/>
        </w:r>
        <w:r w:rsidR="00B26596">
          <w:rPr>
            <w:noProof/>
            <w:webHidden/>
          </w:rPr>
          <w:t>71</w:t>
        </w:r>
        <w:r w:rsidR="00B26596">
          <w:rPr>
            <w:noProof/>
            <w:webHidden/>
          </w:rPr>
          <w:fldChar w:fldCharType="end"/>
        </w:r>
      </w:hyperlink>
    </w:p>
    <w:p w14:paraId="3EACA0C8" w14:textId="214457E1" w:rsidR="003246A9" w:rsidRDefault="00972A94" w:rsidP="00972A94">
      <w:pPr>
        <w:rPr>
          <w:szCs w:val="20"/>
        </w:rPr>
      </w:pPr>
      <w:r>
        <w:fldChar w:fldCharType="end"/>
      </w:r>
    </w:p>
    <w:p w14:paraId="138D6BA7" w14:textId="1BFB64D3" w:rsidR="00970571"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140482" w:history="1">
        <w:r w:rsidR="00970571" w:rsidRPr="00651E9F">
          <w:rPr>
            <w:rStyle w:val="Hyperlink"/>
            <w:noProof/>
          </w:rPr>
          <w:t>Tabelle 1: Übersicht der abhängigen und unabhängigen Variablen</w:t>
        </w:r>
        <w:r w:rsidR="00970571">
          <w:rPr>
            <w:noProof/>
            <w:webHidden/>
          </w:rPr>
          <w:tab/>
        </w:r>
        <w:r w:rsidR="00970571">
          <w:rPr>
            <w:noProof/>
            <w:webHidden/>
          </w:rPr>
          <w:fldChar w:fldCharType="begin"/>
        </w:r>
        <w:r w:rsidR="00970571">
          <w:rPr>
            <w:noProof/>
            <w:webHidden/>
          </w:rPr>
          <w:instrText xml:space="preserve"> PAGEREF _Toc90140482 \h </w:instrText>
        </w:r>
        <w:r w:rsidR="00970571">
          <w:rPr>
            <w:noProof/>
            <w:webHidden/>
          </w:rPr>
        </w:r>
        <w:r w:rsidR="00970571">
          <w:rPr>
            <w:noProof/>
            <w:webHidden/>
          </w:rPr>
          <w:fldChar w:fldCharType="separate"/>
        </w:r>
        <w:r w:rsidR="00970571">
          <w:rPr>
            <w:noProof/>
            <w:webHidden/>
          </w:rPr>
          <w:t>47</w:t>
        </w:r>
        <w:r w:rsidR="00970571">
          <w:rPr>
            <w:noProof/>
            <w:webHidden/>
          </w:rPr>
          <w:fldChar w:fldCharType="end"/>
        </w:r>
      </w:hyperlink>
    </w:p>
    <w:p w14:paraId="336799BF" w14:textId="06FBBD7D" w:rsidR="00970571" w:rsidRDefault="00172CB5">
      <w:pPr>
        <w:pStyle w:val="Abbildungsverzeichnis"/>
        <w:rPr>
          <w:rFonts w:asciiTheme="minorHAnsi" w:eastAsiaTheme="minorEastAsia" w:hAnsiTheme="minorHAnsi" w:cstheme="minorBidi"/>
          <w:noProof/>
          <w:szCs w:val="22"/>
        </w:rPr>
      </w:pPr>
      <w:hyperlink w:anchor="_Toc90140483" w:history="1">
        <w:r w:rsidR="00970571" w:rsidRPr="00651E9F">
          <w:rPr>
            <w:rStyle w:val="Hyperlink"/>
            <w:noProof/>
          </w:rPr>
          <w:t>Tabelle 2: Gebrauchte Zeit (in Sekunden) nach Szenarien</w:t>
        </w:r>
        <w:r w:rsidR="00970571">
          <w:rPr>
            <w:noProof/>
            <w:webHidden/>
          </w:rPr>
          <w:tab/>
        </w:r>
        <w:r w:rsidR="00970571">
          <w:rPr>
            <w:noProof/>
            <w:webHidden/>
          </w:rPr>
          <w:fldChar w:fldCharType="begin"/>
        </w:r>
        <w:r w:rsidR="00970571">
          <w:rPr>
            <w:noProof/>
            <w:webHidden/>
          </w:rPr>
          <w:instrText xml:space="preserve"> PAGEREF _Toc90140483 \h </w:instrText>
        </w:r>
        <w:r w:rsidR="00970571">
          <w:rPr>
            <w:noProof/>
            <w:webHidden/>
          </w:rPr>
        </w:r>
        <w:r w:rsidR="00970571">
          <w:rPr>
            <w:noProof/>
            <w:webHidden/>
          </w:rPr>
          <w:fldChar w:fldCharType="separate"/>
        </w:r>
        <w:r w:rsidR="00970571">
          <w:rPr>
            <w:noProof/>
            <w:webHidden/>
          </w:rPr>
          <w:t>53</w:t>
        </w:r>
        <w:r w:rsidR="00970571">
          <w:rPr>
            <w:noProof/>
            <w:webHidden/>
          </w:rPr>
          <w:fldChar w:fldCharType="end"/>
        </w:r>
      </w:hyperlink>
    </w:p>
    <w:p w14:paraId="2881F115" w14:textId="1F07BE3D" w:rsidR="00970571" w:rsidRDefault="00172CB5">
      <w:pPr>
        <w:pStyle w:val="Abbildungsverzeichnis"/>
        <w:rPr>
          <w:rFonts w:asciiTheme="minorHAnsi" w:eastAsiaTheme="minorEastAsia" w:hAnsiTheme="minorHAnsi" w:cstheme="minorBidi"/>
          <w:noProof/>
          <w:szCs w:val="22"/>
        </w:rPr>
      </w:pPr>
      <w:hyperlink w:anchor="_Toc90140484" w:history="1">
        <w:r w:rsidR="00970571" w:rsidRPr="00651E9F">
          <w:rPr>
            <w:rStyle w:val="Hyperlink"/>
            <w:noProof/>
          </w:rPr>
          <w:t>Tabelle 3: Zeit abseits des Weges (in Sekunden) nach Szenarien</w:t>
        </w:r>
        <w:r w:rsidR="00970571">
          <w:rPr>
            <w:noProof/>
            <w:webHidden/>
          </w:rPr>
          <w:tab/>
        </w:r>
        <w:r w:rsidR="00970571">
          <w:rPr>
            <w:noProof/>
            <w:webHidden/>
          </w:rPr>
          <w:fldChar w:fldCharType="begin"/>
        </w:r>
        <w:r w:rsidR="00970571">
          <w:rPr>
            <w:noProof/>
            <w:webHidden/>
          </w:rPr>
          <w:instrText xml:space="preserve"> PAGEREF _Toc90140484 \h </w:instrText>
        </w:r>
        <w:r w:rsidR="00970571">
          <w:rPr>
            <w:noProof/>
            <w:webHidden/>
          </w:rPr>
        </w:r>
        <w:r w:rsidR="00970571">
          <w:rPr>
            <w:noProof/>
            <w:webHidden/>
          </w:rPr>
          <w:fldChar w:fldCharType="separate"/>
        </w:r>
        <w:r w:rsidR="00970571">
          <w:rPr>
            <w:noProof/>
            <w:webHidden/>
          </w:rPr>
          <w:t>53</w:t>
        </w:r>
        <w:r w:rsidR="00970571">
          <w:rPr>
            <w:noProof/>
            <w:webHidden/>
          </w:rPr>
          <w:fldChar w:fldCharType="end"/>
        </w:r>
      </w:hyperlink>
    </w:p>
    <w:p w14:paraId="1C0A6B0D" w14:textId="11FEB5DD" w:rsidR="00970571" w:rsidRDefault="00172CB5">
      <w:pPr>
        <w:pStyle w:val="Abbildungsverzeichnis"/>
        <w:rPr>
          <w:rFonts w:asciiTheme="minorHAnsi" w:eastAsiaTheme="minorEastAsia" w:hAnsiTheme="minorHAnsi" w:cstheme="minorBidi"/>
          <w:noProof/>
          <w:szCs w:val="22"/>
        </w:rPr>
      </w:pPr>
      <w:hyperlink w:anchor="_Toc90140485" w:history="1">
        <w:r w:rsidR="00970571" w:rsidRPr="00651E9F">
          <w:rPr>
            <w:rStyle w:val="Hyperlink"/>
            <w:noProof/>
          </w:rPr>
          <w:t>Tabelle 4: Zeit abseits des Weges prozentual nach Szenarien</w:t>
        </w:r>
        <w:r w:rsidR="00970571">
          <w:rPr>
            <w:noProof/>
            <w:webHidden/>
          </w:rPr>
          <w:tab/>
        </w:r>
        <w:r w:rsidR="00970571">
          <w:rPr>
            <w:noProof/>
            <w:webHidden/>
          </w:rPr>
          <w:fldChar w:fldCharType="begin"/>
        </w:r>
        <w:r w:rsidR="00970571">
          <w:rPr>
            <w:noProof/>
            <w:webHidden/>
          </w:rPr>
          <w:instrText xml:space="preserve"> PAGEREF _Toc90140485 \h </w:instrText>
        </w:r>
        <w:r w:rsidR="00970571">
          <w:rPr>
            <w:noProof/>
            <w:webHidden/>
          </w:rPr>
        </w:r>
        <w:r w:rsidR="00970571">
          <w:rPr>
            <w:noProof/>
            <w:webHidden/>
          </w:rPr>
          <w:fldChar w:fldCharType="separate"/>
        </w:r>
        <w:r w:rsidR="00970571">
          <w:rPr>
            <w:noProof/>
            <w:webHidden/>
          </w:rPr>
          <w:t>54</w:t>
        </w:r>
        <w:r w:rsidR="00970571">
          <w:rPr>
            <w:noProof/>
            <w:webHidden/>
          </w:rPr>
          <w:fldChar w:fldCharType="end"/>
        </w:r>
      </w:hyperlink>
    </w:p>
    <w:p w14:paraId="56B9A2F2" w14:textId="3A4B488D" w:rsidR="00970571" w:rsidRDefault="00172CB5">
      <w:pPr>
        <w:pStyle w:val="Abbildungsverzeichnis"/>
        <w:rPr>
          <w:rFonts w:asciiTheme="minorHAnsi" w:eastAsiaTheme="minorEastAsia" w:hAnsiTheme="minorHAnsi" w:cstheme="minorBidi"/>
          <w:noProof/>
          <w:szCs w:val="22"/>
        </w:rPr>
      </w:pPr>
      <w:hyperlink w:anchor="_Toc90140486" w:history="1">
        <w:r w:rsidR="00970571" w:rsidRPr="00651E9F">
          <w:rPr>
            <w:rStyle w:val="Hyperlink"/>
            <w:noProof/>
          </w:rPr>
          <w:t>Tabelle 5: Test auf Normalverteilung Ergebnisse</w:t>
        </w:r>
        <w:r w:rsidR="00970571">
          <w:rPr>
            <w:noProof/>
            <w:webHidden/>
          </w:rPr>
          <w:tab/>
        </w:r>
        <w:r w:rsidR="00970571">
          <w:rPr>
            <w:noProof/>
            <w:webHidden/>
          </w:rPr>
          <w:fldChar w:fldCharType="begin"/>
        </w:r>
        <w:r w:rsidR="00970571">
          <w:rPr>
            <w:noProof/>
            <w:webHidden/>
          </w:rPr>
          <w:instrText xml:space="preserve"> PAGEREF _Toc90140486 \h </w:instrText>
        </w:r>
        <w:r w:rsidR="00970571">
          <w:rPr>
            <w:noProof/>
            <w:webHidden/>
          </w:rPr>
        </w:r>
        <w:r w:rsidR="00970571">
          <w:rPr>
            <w:noProof/>
            <w:webHidden/>
          </w:rPr>
          <w:fldChar w:fldCharType="separate"/>
        </w:r>
        <w:r w:rsidR="00970571">
          <w:rPr>
            <w:noProof/>
            <w:webHidden/>
          </w:rPr>
          <w:t>55</w:t>
        </w:r>
        <w:r w:rsidR="00970571">
          <w:rPr>
            <w:noProof/>
            <w:webHidden/>
          </w:rPr>
          <w:fldChar w:fldCharType="end"/>
        </w:r>
      </w:hyperlink>
    </w:p>
    <w:p w14:paraId="2DD3F0CB" w14:textId="2AACF3DC"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140287"/>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140288"/>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5981BBF9"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970571">
        <w:t xml:space="preserve">Abb. </w:t>
      </w:r>
      <w:r w:rsidR="00970571">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w:t>
      </w:r>
      <w:r w:rsidR="00E27C67">
        <w:t>Prozent</w:t>
      </w:r>
      <w:r w:rsidR="00963A25">
        <w:t xml:space="preserve"> und </w:t>
      </w:r>
      <w:r w:rsidR="0055708A">
        <w:t>das größte Wachstum</w:t>
      </w:r>
      <w:r w:rsidR="00963A25">
        <w:t xml:space="preserve"> des Umsatzes war von 2016 bis 2017 mit 95,7</w:t>
      </w:r>
      <w:r w:rsidR="00E27C67">
        <w:t xml:space="preserve"> Prozent</w:t>
      </w:r>
      <w:r w:rsidR="00963A25">
        <w:t>.</w:t>
      </w:r>
      <w:r w:rsidR="00C0593F">
        <w:t xml:space="preserve"> Darüber hinaus zeigt die Prognose</w:t>
      </w:r>
      <w:r w:rsidR="006A353B">
        <w:t xml:space="preserve"> einen weiteren kontinuierlichen Anstieg</w:t>
      </w:r>
      <w:r w:rsidR="00BA013F">
        <w:t xml:space="preserve"> von durchschnittlich 19,5</w:t>
      </w:r>
      <w:r w:rsidR="00E27C67">
        <w:t xml:space="preserve"> Prozent</w:t>
      </w:r>
      <w:r w:rsidR="00BA013F">
        <w:t xml:space="preserve">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970571">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08AA8847">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2274EA37" w:rsidR="00390125" w:rsidRDefault="00A777C3" w:rsidP="00461950">
      <w:pPr>
        <w:pStyle w:val="Beschriftung"/>
      </w:pPr>
      <w:bookmarkStart w:id="17" w:name="_Ref78281676"/>
      <w:bookmarkStart w:id="18" w:name="_Toc87517113"/>
      <w:bookmarkStart w:id="19" w:name="_Toc90141378"/>
      <w:r>
        <w:t xml:space="preserve">Abb. </w:t>
      </w:r>
      <w:r w:rsidR="00172CB5">
        <w:fldChar w:fldCharType="begin"/>
      </w:r>
      <w:r w:rsidR="00172CB5">
        <w:instrText xml:space="preserve"> SEQ Abb. \* ARABIC </w:instrText>
      </w:r>
      <w:r w:rsidR="00172CB5">
        <w:fldChar w:fldCharType="separate"/>
      </w:r>
      <w:r w:rsidR="00970571">
        <w:rPr>
          <w:noProof/>
        </w:rPr>
        <w:t>1</w:t>
      </w:r>
      <w:r w:rsidR="00172CB5">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970571">
            <w:rPr>
              <w:noProof/>
            </w:rPr>
            <w:t xml:space="preserve"> [1]</w:t>
          </w:r>
          <w:r>
            <w:fldChar w:fldCharType="end"/>
          </w:r>
        </w:sdtContent>
      </w:sdt>
      <w:bookmarkEnd w:id="18"/>
      <w:bookmarkEnd w:id="19"/>
    </w:p>
    <w:p w14:paraId="13ED9FD4" w14:textId="658C5ADD"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970571">
        <w:t xml:space="preserve">Abb. </w:t>
      </w:r>
      <w:r w:rsidR="00970571">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w:t>
      </w:r>
      <w:r w:rsidR="00E27C67">
        <w:t xml:space="preserve"> Prozent</w:t>
      </w:r>
      <w:r w:rsidR="00BA013F">
        <w:t xml:space="preserve"> </w:t>
      </w:r>
      <w:r w:rsidR="00DF1329">
        <w:t>am meisten verbreitet</w:t>
      </w:r>
      <w:r w:rsidR="00BE1A08">
        <w:t>. Die Prognose deutet jedoch darauf hin, da</w:t>
      </w:r>
      <w:r w:rsidR="00033C9C">
        <w:t>s</w:t>
      </w:r>
      <w:r w:rsidR="00BE1A08">
        <w:t>s der Rückgang zukünftig bei 9,4</w:t>
      </w:r>
      <w:r w:rsidR="00E27C67">
        <w:t xml:space="preserve"> Prozent</w:t>
      </w:r>
      <w:r w:rsidR="00BE1A08">
        <w:t xml:space="preserve">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w:t>
      </w:r>
      <w:r w:rsidR="00E27C67">
        <w:t xml:space="preserve"> Prozent</w:t>
      </w:r>
      <w:r w:rsidR="00033C9C">
        <w:t xml:space="preserve">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w:t>
      </w:r>
      <w:r w:rsidR="00E27C67">
        <w:t xml:space="preserve"> Prozent</w:t>
      </w:r>
      <w:r w:rsidR="003E11AE">
        <w:t xml:space="preserve"> </w:t>
      </w:r>
      <w:r w:rsidR="00AC7845">
        <w:t>und</w:t>
      </w:r>
      <w:r w:rsidR="00F029FF">
        <w:t xml:space="preserve"> auf</w:t>
      </w:r>
      <w:r w:rsidR="00AC7845">
        <w:t xml:space="preserve"> </w:t>
      </w:r>
      <w:r w:rsidR="003E11AE">
        <w:t>einen Anteil von 42,0</w:t>
      </w:r>
      <w:r w:rsidR="00E27C67">
        <w:t xml:space="preserve"> Prozent</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970571">
        <w:t xml:space="preserve">Abb. </w:t>
      </w:r>
      <w:r w:rsidR="00970571">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970571">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113ABA7B">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33BCEF52" w:rsidR="00C34320" w:rsidRDefault="009118E7" w:rsidP="00461950">
      <w:pPr>
        <w:pStyle w:val="Beschriftung"/>
      </w:pPr>
      <w:bookmarkStart w:id="20" w:name="_Ref78396602"/>
      <w:bookmarkStart w:id="21" w:name="_Toc87517114"/>
      <w:bookmarkStart w:id="22" w:name="_Toc90141379"/>
      <w:r>
        <w:t xml:space="preserve">Abb. </w:t>
      </w:r>
      <w:r w:rsidR="00172CB5">
        <w:fldChar w:fldCharType="begin"/>
      </w:r>
      <w:r w:rsidR="00172CB5">
        <w:instrText xml:space="preserve"> SEQ Abb. \* ARABIC </w:instrText>
      </w:r>
      <w:r w:rsidR="00172CB5">
        <w:fldChar w:fldCharType="separate"/>
      </w:r>
      <w:r w:rsidR="00970571">
        <w:rPr>
          <w:noProof/>
        </w:rPr>
        <w:t>2</w:t>
      </w:r>
      <w:r w:rsidR="00172CB5">
        <w:rPr>
          <w:noProof/>
        </w:rPr>
        <w:fldChar w:fldCharType="end"/>
      </w:r>
      <w:bookmarkEnd w:id="20"/>
      <w:r>
        <w:t>: Verbreitung der VR-Hardware</w:t>
      </w:r>
      <w:bookmarkEnd w:id="21"/>
      <w:sdt>
        <w:sdtPr>
          <w:id w:val="-867908157"/>
          <w:citation/>
        </w:sdtPr>
        <w:sdtEndPr/>
        <w:sdtContent>
          <w:r w:rsidR="00F8004F">
            <w:fldChar w:fldCharType="begin"/>
          </w:r>
          <w:r w:rsidR="00F8004F">
            <w:instrText xml:space="preserve"> CITATION Ral21 \l 1031 </w:instrText>
          </w:r>
          <w:r w:rsidR="00F8004F">
            <w:fldChar w:fldCharType="separate"/>
          </w:r>
          <w:r w:rsidR="00970571">
            <w:rPr>
              <w:noProof/>
            </w:rPr>
            <w:t xml:space="preserve"> [1]</w:t>
          </w:r>
          <w:r w:rsidR="00F8004F">
            <w:fldChar w:fldCharType="end"/>
          </w:r>
        </w:sdtContent>
      </w:sdt>
      <w:bookmarkEnd w:id="22"/>
    </w:p>
    <w:p w14:paraId="1F082735" w14:textId="10E48DED"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w:t>
      </w:r>
      <w:r w:rsidR="00E453AA">
        <w:t>enten</w:t>
      </w:r>
      <w:r w:rsidR="00D35DDA">
        <w:t>.</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970571">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140289"/>
      <w:r>
        <w:t>Problemstellung</w:t>
      </w:r>
      <w:bookmarkEnd w:id="23"/>
      <w:bookmarkEnd w:id="24"/>
      <w:bookmarkEnd w:id="25"/>
    </w:p>
    <w:p w14:paraId="2406B8A1" w14:textId="00768C31"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970571">
            <w:rPr>
              <w:noProof/>
            </w:rPr>
            <w:t>[3]</w:t>
          </w:r>
          <w:r>
            <w:fldChar w:fldCharType="end"/>
          </w:r>
        </w:sdtContent>
      </w:sdt>
      <w:r>
        <w:t>.</w:t>
      </w:r>
      <w:r w:rsidR="009343C7">
        <w:t xml:space="preserve"> Dabei ist die Erkundung von </w:t>
      </w:r>
      <w:r w:rsidR="00B0517F">
        <w:t>v</w:t>
      </w:r>
      <w:r w:rsidR="009343C7" w:rsidRPr="00BC5D6D">
        <w:t>irtuelle</w:t>
      </w:r>
      <w:r w:rsidR="00B0517F">
        <w:t>n</w:t>
      </w:r>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140290"/>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140291"/>
      <w:r>
        <w:lastRenderedPageBreak/>
        <w:t>Vorgehensweise</w:t>
      </w:r>
      <w:bookmarkEnd w:id="30"/>
      <w:bookmarkEnd w:id="31"/>
      <w:bookmarkEnd w:id="32"/>
    </w:p>
    <w:p w14:paraId="1EE6454B" w14:textId="478ADE0E" w:rsidR="001937DA" w:rsidRDefault="00D94DD1" w:rsidP="001937DA">
      <w:r>
        <w:t>Im ersten Teil der Arbeit, der Einleitung, wird die Entwicklung der letzten Jahre, die ansteigende Wichtigkeit und eine zukünftige Prognose von Virtual Reality</w:t>
      </w:r>
      <w:r w:rsidR="0059077F">
        <w:t xml:space="preserve"> betrachtet. </w:t>
      </w:r>
      <w:r w:rsidR="0084541E">
        <w:t xml:space="preserve">Daraufhin </w:t>
      </w:r>
      <w:r w:rsidR="00D774E3">
        <w:t>werden</w:t>
      </w:r>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wichtigste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welches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140292"/>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140293"/>
      <w:bookmarkEnd w:id="36"/>
      <w:r>
        <w:t>Virtual Reality</w:t>
      </w:r>
      <w:bookmarkEnd w:id="37"/>
      <w:bookmarkEnd w:id="38"/>
      <w:bookmarkEnd w:id="39"/>
    </w:p>
    <w:p w14:paraId="40F2A39F" w14:textId="3341D88B"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ausgetauscht. Die Umsetzung geschieht dabei heutzutage durch eine spezielle Hardware, meist durch</w:t>
      </w:r>
      <w:r w:rsidR="005465B1">
        <w:t xml:space="preserve"> spezielle</w:t>
      </w:r>
      <w:r>
        <w:t xml:space="preserve"> </w:t>
      </w:r>
      <w:r w:rsidR="0026697E">
        <w:t>Brillen,</w:t>
      </w:r>
      <w:r>
        <w:t xml:space="preserve"> die auf dem Kopf getragen w</w:t>
      </w:r>
      <w:r w:rsidR="005465B1">
        <w:t>ird</w:t>
      </w:r>
      <w:sdt>
        <w:sdtPr>
          <w:id w:val="-82380643"/>
          <w:citation/>
        </w:sdtPr>
        <w:sdtEndPr/>
        <w:sdtContent>
          <w:r w:rsidR="0026697E">
            <w:fldChar w:fldCharType="begin"/>
          </w:r>
          <w:r w:rsidR="0026697E">
            <w:instrText xml:space="preserve"> CITATION Aug21 \l 1031 </w:instrText>
          </w:r>
          <w:r w:rsidR="0026697E">
            <w:fldChar w:fldCharType="separate"/>
          </w:r>
          <w:r w:rsidR="00970571">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140294"/>
      <w:r>
        <w:t>Technische Charakterisierung</w:t>
      </w:r>
      <w:bookmarkEnd w:id="40"/>
      <w:bookmarkEnd w:id="41"/>
      <w:bookmarkEnd w:id="42"/>
    </w:p>
    <w:p w14:paraId="19C6AB83" w14:textId="23A5F44D"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w:t>
      </w:r>
      <w:r w:rsidR="00D724A8">
        <w:t>fik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970571">
        <w:t xml:space="preserve">Abb. </w:t>
      </w:r>
      <w:r w:rsidR="00970571">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970571">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1510AB03">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54C84CAC" w:rsidR="005E716F" w:rsidRPr="005E716F" w:rsidRDefault="0088038B" w:rsidP="00804E0C">
      <w:pPr>
        <w:pStyle w:val="Beschriftung"/>
      </w:pPr>
      <w:bookmarkStart w:id="43" w:name="_Ref77524697"/>
      <w:bookmarkStart w:id="44" w:name="_Ref71295134"/>
      <w:bookmarkStart w:id="45" w:name="_Toc87517115"/>
      <w:bookmarkStart w:id="46" w:name="_Toc90141380"/>
      <w:r>
        <w:t xml:space="preserve">Abb. </w:t>
      </w:r>
      <w:r w:rsidR="00172CB5">
        <w:fldChar w:fldCharType="begin"/>
      </w:r>
      <w:r w:rsidR="00172CB5">
        <w:instrText xml:space="preserve"> SEQ Abb. \* ARABIC </w:instrText>
      </w:r>
      <w:r w:rsidR="00172CB5">
        <w:fldChar w:fldCharType="separate"/>
      </w:r>
      <w:r w:rsidR="00970571">
        <w:rPr>
          <w:noProof/>
        </w:rPr>
        <w:t>3</w:t>
      </w:r>
      <w:r w:rsidR="00172CB5">
        <w:rPr>
          <w:noProof/>
        </w:rPr>
        <w:fldChar w:fldCharType="end"/>
      </w:r>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970571">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140295"/>
      <w:r>
        <w:lastRenderedPageBreak/>
        <w:t>Immersion</w:t>
      </w:r>
      <w:bookmarkEnd w:id="47"/>
      <w:bookmarkEnd w:id="48"/>
      <w:bookmarkEnd w:id="49"/>
    </w:p>
    <w:p w14:paraId="7DF4616F" w14:textId="5DB97090"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970571">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970571">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970571">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140296"/>
      <w:r>
        <w:t>Präsenz</w:t>
      </w:r>
      <w:bookmarkEnd w:id="50"/>
      <w:bookmarkEnd w:id="51"/>
      <w:bookmarkEnd w:id="52"/>
    </w:p>
    <w:p w14:paraId="2FCBB3EF" w14:textId="30C2EC6A"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970571">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970571">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970571">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140297"/>
      <w:r>
        <w:t xml:space="preserve">Fortbewegungstechniken in </w:t>
      </w:r>
      <w:r w:rsidR="00221081">
        <w:t>Virtual Reality</w:t>
      </w:r>
      <w:bookmarkEnd w:id="53"/>
      <w:bookmarkEnd w:id="54"/>
      <w:bookmarkEnd w:id="55"/>
    </w:p>
    <w:p w14:paraId="05369877" w14:textId="01A4B66E"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970571">
            <w:rPr>
              <w:noProof/>
            </w:rPr>
            <w:t>[3]</w:t>
          </w:r>
          <w:r w:rsidR="000A1697">
            <w:fldChar w:fldCharType="end"/>
          </w:r>
        </w:sdtContent>
      </w:sdt>
      <w:r w:rsidR="000E10A4">
        <w:t>.</w:t>
      </w:r>
    </w:p>
    <w:p w14:paraId="29DF0F7D" w14:textId="6C6F6B94" w:rsidR="00816B3E" w:rsidRDefault="00816B3E" w:rsidP="00694829">
      <w:r>
        <w:t>Chernie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970571">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3B7D4E5F">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583D16AC" w:rsidR="00694829" w:rsidRDefault="008F1729" w:rsidP="003F16E3">
      <w:pPr>
        <w:pStyle w:val="Beschriftung"/>
      </w:pPr>
      <w:bookmarkStart w:id="56" w:name="_Ref67294370"/>
      <w:bookmarkStart w:id="57" w:name="_Toc87517116"/>
      <w:bookmarkStart w:id="58" w:name="_Toc90141381"/>
      <w:r>
        <w:t xml:space="preserve">Abb. </w:t>
      </w:r>
      <w:r w:rsidR="00172CB5">
        <w:fldChar w:fldCharType="begin"/>
      </w:r>
      <w:r w:rsidR="00172CB5">
        <w:instrText xml:space="preserve"> SEQ Abb. \* ARABIC </w:instrText>
      </w:r>
      <w:r w:rsidR="00172CB5">
        <w:fldChar w:fldCharType="separate"/>
      </w:r>
      <w:r w:rsidR="00970571">
        <w:rPr>
          <w:noProof/>
        </w:rPr>
        <w:t>4</w:t>
      </w:r>
      <w:r w:rsidR="00172CB5">
        <w:rPr>
          <w:noProof/>
        </w:rPr>
        <w:fldChar w:fldCharType="end"/>
      </w:r>
      <w:r>
        <w:t xml:space="preserve">: </w:t>
      </w:r>
      <w:r w:rsidR="004E3DF9">
        <w:t xml:space="preserve">Eine </w:t>
      </w:r>
      <w:r>
        <w:t>Taxonomie der Fortbewegungstechniken</w:t>
      </w:r>
      <w:bookmarkEnd w:id="56"/>
      <w:bookmarkEnd w:id="57"/>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970571">
            <w:rPr>
              <w:noProof/>
            </w:rPr>
            <w:t>[3]</w:t>
          </w:r>
          <w:r w:rsidR="007E3AC0">
            <w:fldChar w:fldCharType="end"/>
          </w:r>
        </w:sdtContent>
      </w:sdt>
      <w:bookmarkEnd w:id="58"/>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59" w:name="_Ref69823820"/>
      <w:bookmarkStart w:id="60" w:name="_Toc82686229"/>
      <w:bookmarkStart w:id="61" w:name="_Toc87517007"/>
      <w:bookmarkStart w:id="62" w:name="_Toc90140298"/>
      <w:r>
        <w:t>Natural Walking</w:t>
      </w:r>
      <w:bookmarkEnd w:id="59"/>
      <w:bookmarkEnd w:id="60"/>
      <w:bookmarkEnd w:id="61"/>
      <w:bookmarkEnd w:id="62"/>
    </w:p>
    <w:p w14:paraId="41CDCC43" w14:textId="60A8618B" w:rsidR="007C1270" w:rsidRDefault="00D724A8" w:rsidP="00432186">
      <w:r>
        <w:t>Beim</w:t>
      </w:r>
      <w:r w:rsidR="00AC5484">
        <w:t xml:space="preserv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970571">
            <w:rPr>
              <w:noProof/>
            </w:rPr>
            <w:t>[7]</w:t>
          </w:r>
          <w:r w:rsidR="00FF06BE">
            <w:fldChar w:fldCharType="end"/>
          </w:r>
        </w:sdtContent>
      </w:sdt>
      <w:r w:rsidR="00FE1F43">
        <w:t xml:space="preserve">. </w:t>
      </w:r>
    </w:p>
    <w:p w14:paraId="68A16F19" w14:textId="77777777" w:rsidR="00A52FD4" w:rsidRDefault="00A52FD4" w:rsidP="00432186"/>
    <w:p w14:paraId="74BFCF84" w14:textId="2210BDDF"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970571">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1F8F4367" w:rsidR="00A92AC8" w:rsidRDefault="00E03D8F" w:rsidP="00D44B04">
      <w:r>
        <w:t>Ruddle et al</w:t>
      </w:r>
      <w:r w:rsidR="00192AD6">
        <w:t>.</w:t>
      </w:r>
      <w:r w:rsidR="00CB4395">
        <w:t xml:space="preserve"> führten eine Studie anhand einer Navigationsaufgabe </w:t>
      </w:r>
      <w:r w:rsidR="00E9110E">
        <w:t>durch</w:t>
      </w:r>
      <w:r w:rsidR="00CB4395">
        <w:t xml:space="preserve">, </w:t>
      </w:r>
      <w:r w:rsidR="00E9110E">
        <w:t>in der</w:t>
      </w:r>
      <w:r w:rsidR="00CB4395">
        <w:t xml:space="preserve"> Ziele gesucht werden mussten. Diese hat </w:t>
      </w:r>
      <w:r>
        <w:t>gezeigt</w:t>
      </w:r>
      <w:r w:rsidR="00D44B04" w:rsidRPr="00D44B04">
        <w:t>, dass</w:t>
      </w:r>
      <w:r w:rsidR="005D1384">
        <w:t xml:space="preserve"> das</w:t>
      </w:r>
      <w:r w:rsidR="00D44B04" w:rsidRPr="00D44B04">
        <w:t xml:space="preserve"> natürliche Gehen</w:t>
      </w:r>
      <w:r w:rsidR="00850A5D">
        <w:t xml:space="preserve"> im Vergleich zu </w:t>
      </w:r>
      <w:r w:rsidR="005D1384">
        <w:t xml:space="preserve">anderen </w:t>
      </w:r>
      <w:r w:rsidR="00850A5D">
        <w:t>Fortbewegung</w:t>
      </w:r>
      <w:r w:rsidR="005D1384">
        <w:t>stechniken</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970571">
            <w:rPr>
              <w:noProof/>
            </w:rPr>
            <w:t>[9]</w:t>
          </w:r>
          <w:r w:rsidR="000751FA">
            <w:fldChar w:fldCharType="end"/>
          </w:r>
        </w:sdtContent>
      </w:sdt>
      <w:r w:rsidR="00572D6C">
        <w:t>.</w:t>
      </w:r>
    </w:p>
    <w:p w14:paraId="4BB43207" w14:textId="77777777" w:rsidR="000E3240" w:rsidRDefault="000E3240" w:rsidP="00D44B04"/>
    <w:p w14:paraId="39E94559" w14:textId="6E77989C"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970571">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559B343E"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970571">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63" w:name="_Ref66346759"/>
      <w:bookmarkStart w:id="64" w:name="_Toc82686230"/>
      <w:bookmarkStart w:id="65" w:name="_Toc87517008"/>
      <w:bookmarkStart w:id="66" w:name="_Toc90140299"/>
      <w:r>
        <w:t>Redirected Walking</w:t>
      </w:r>
      <w:bookmarkEnd w:id="63"/>
      <w:bookmarkEnd w:id="64"/>
      <w:bookmarkEnd w:id="65"/>
      <w:bookmarkEnd w:id="66"/>
    </w:p>
    <w:p w14:paraId="78DF7DE2" w14:textId="3B145DBC"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970571">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970571">
            <w:rPr>
              <w:noProof/>
            </w:rPr>
            <w:t xml:space="preserve"> [7]</w:t>
          </w:r>
          <w:r w:rsidR="004A31D5">
            <w:fldChar w:fldCharType="end"/>
          </w:r>
        </w:sdtContent>
      </w:sdt>
      <w:r w:rsidR="00B91417">
        <w:t>.</w:t>
      </w:r>
    </w:p>
    <w:p w14:paraId="32175FF8" w14:textId="43624A05" w:rsidR="00E85C89" w:rsidRDefault="00E85C89" w:rsidP="00941B2C"/>
    <w:p w14:paraId="7285FE5F" w14:textId="0ACD8441"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970571">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970571">
        <w:t xml:space="preserve">Abb. </w:t>
      </w:r>
      <w:r w:rsidR="00970571">
        <w:rPr>
          <w:noProof/>
        </w:rPr>
        <w:t>5</w:t>
      </w:r>
      <w:r w:rsidR="00B83229">
        <w:fldChar w:fldCharType="end"/>
      </w:r>
      <w:r w:rsidR="007F3C7D">
        <w:t>)</w:t>
      </w:r>
      <w:r>
        <w:t>.</w:t>
      </w:r>
      <w:r w:rsidR="005E78D6">
        <w:t xml:space="preserve"> Die Arbeit basiert und erweitert eine frühere Arbeit von</w:t>
      </w:r>
      <w:r w:rsidR="001F4CED">
        <w:t xml:space="preserve"> Steinicke et al</w:t>
      </w:r>
      <w:r w:rsidR="00192AD6">
        <w:t>.</w:t>
      </w:r>
      <w:r w:rsidR="001F4CED" w:rsidRPr="001F4CED">
        <w:t xml:space="preserve"> </w:t>
      </w:r>
      <w:sdt>
        <w:sdtPr>
          <w:id w:val="978960331"/>
          <w:citation/>
        </w:sdtPr>
        <w:sdtEndPr/>
        <w:sdtContent>
          <w:r w:rsidR="001F4CED">
            <w:fldChar w:fldCharType="begin"/>
          </w:r>
          <w:r w:rsidR="001F4CED">
            <w:instrText xml:space="preserve"> CITATION Ste08 \l 1031 </w:instrText>
          </w:r>
          <w:r w:rsidR="001F4CED">
            <w:fldChar w:fldCharType="separate"/>
          </w:r>
          <w:r w:rsidR="00970571">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970571">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51345E27">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36324847" w:rsidR="00584FB7" w:rsidRPr="00584FB7" w:rsidRDefault="00E36E10" w:rsidP="009D1D59">
      <w:pPr>
        <w:pStyle w:val="Beschriftung"/>
        <w:rPr>
          <w:noProof/>
        </w:rPr>
      </w:pPr>
      <w:bookmarkStart w:id="67" w:name="_Ref77836036"/>
      <w:bookmarkStart w:id="68" w:name="_Ref66346297"/>
      <w:bookmarkStart w:id="69" w:name="_Toc87517117"/>
      <w:bookmarkStart w:id="70" w:name="_Toc90141382"/>
      <w:r>
        <w:t xml:space="preserve">Abb. </w:t>
      </w:r>
      <w:r w:rsidR="00172CB5">
        <w:fldChar w:fldCharType="begin"/>
      </w:r>
      <w:r w:rsidR="00172CB5">
        <w:instrText xml:space="preserve"> SEQ Abb. \* ARABIC </w:instrText>
      </w:r>
      <w:r w:rsidR="00172CB5">
        <w:fldChar w:fldCharType="separate"/>
      </w:r>
      <w:r w:rsidR="00970571">
        <w:rPr>
          <w:noProof/>
        </w:rPr>
        <w:t>5</w:t>
      </w:r>
      <w:r w:rsidR="00172CB5">
        <w:rPr>
          <w:noProof/>
        </w:rPr>
        <w:fldChar w:fldCharType="end"/>
      </w:r>
      <w:bookmarkEnd w:id="67"/>
      <w:r>
        <w:t>: Eine Taxonomie für Umleitungstechniken</w:t>
      </w:r>
      <w:bookmarkEnd w:id="68"/>
      <w:r w:rsidR="00B83229">
        <w:t xml:space="preserve"> </w:t>
      </w:r>
      <w:r w:rsidR="00B83229">
        <w:rPr>
          <w:noProof/>
        </w:rPr>
        <w:t>[3]</w:t>
      </w:r>
      <w:bookmarkEnd w:id="69"/>
      <w:bookmarkEnd w:id="70"/>
    </w:p>
    <w:p w14:paraId="779528CB" w14:textId="2FAAE1C1" w:rsidR="008E0FBD" w:rsidRPr="008E0FBD" w:rsidRDefault="008E0FBD" w:rsidP="00AC5C6E">
      <w:pPr>
        <w:pStyle w:val="berschrift5"/>
      </w:pPr>
      <w:bookmarkStart w:id="71" w:name="_Toc82686231"/>
      <w:bookmarkStart w:id="72" w:name="_Toc87517009"/>
      <w:bookmarkStart w:id="73" w:name="_Toc90140300"/>
      <w:r>
        <w:t>Repositionierung</w:t>
      </w:r>
      <w:bookmarkEnd w:id="71"/>
      <w:bookmarkEnd w:id="72"/>
      <w:bookmarkEnd w:id="73"/>
    </w:p>
    <w:p w14:paraId="369B614D" w14:textId="385D5302"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970571">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970571">
            <w:rPr>
              <w:noProof/>
            </w:rPr>
            <w:t>[13]</w:t>
          </w:r>
          <w:r w:rsidR="008B2549">
            <w:fldChar w:fldCharType="end"/>
          </w:r>
        </w:sdtContent>
      </w:sdt>
      <w:r w:rsidR="007754C5" w:rsidRPr="007754C5">
        <w:t>.</w:t>
      </w:r>
    </w:p>
    <w:p w14:paraId="2E565B0A" w14:textId="77777777" w:rsidR="00802F15" w:rsidRDefault="00802F15" w:rsidP="006167CE"/>
    <w:p w14:paraId="73B17F9C" w14:textId="025B91CE"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970571">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970571">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w:t>
      </w:r>
      <w:r w:rsidR="00E27C67">
        <w:t xml:space="preserve"> Prozent</w:t>
      </w:r>
      <w:r w:rsidR="008C2012">
        <w:t xml:space="preserve"> herunter</w:t>
      </w:r>
      <w:r w:rsidR="0071060A">
        <w:t>-</w:t>
      </w:r>
      <w:r w:rsidR="008C2012">
        <w:t xml:space="preserve"> und um 26</w:t>
      </w:r>
      <w:r w:rsidR="00E27C67">
        <w:t xml:space="preserve"> Prozent</w:t>
      </w:r>
      <w:r w:rsidR="008C2012">
        <w:t xml:space="preserve">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970571">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970571">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970571">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970571">
            <w:rPr>
              <w:noProof/>
            </w:rPr>
            <w:t>[13]</w:t>
          </w:r>
          <w:r w:rsidR="00601581">
            <w:fldChar w:fldCharType="end"/>
          </w:r>
        </w:sdtContent>
      </w:sdt>
      <w:r w:rsidR="008B2549">
        <w:t>.</w:t>
      </w:r>
    </w:p>
    <w:p w14:paraId="059A7E95" w14:textId="77777777" w:rsidR="00AC5C6E" w:rsidRDefault="00AC5C6E" w:rsidP="00515241"/>
    <w:p w14:paraId="4273B366" w14:textId="1482974C"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970571">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970571">
            <w:rPr>
              <w:noProof/>
            </w:rPr>
            <w:t xml:space="preserve"> [13]</w:t>
          </w:r>
          <w:r w:rsidR="00087398">
            <w:fldChar w:fldCharType="end"/>
          </w:r>
        </w:sdtContent>
      </w:sdt>
      <w:r w:rsidR="00200F4D">
        <w:t>.</w:t>
      </w:r>
    </w:p>
    <w:p w14:paraId="31B7B820" w14:textId="77777777" w:rsidR="003E1497" w:rsidRDefault="003E1497" w:rsidP="00711301"/>
    <w:p w14:paraId="6A289F21" w14:textId="3343ED4D"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970571">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970571">
            <w:rPr>
              <w:noProof/>
            </w:rPr>
            <w:t>[13]</w:t>
          </w:r>
          <w:r w:rsidR="006C10D9">
            <w:fldChar w:fldCharType="end"/>
          </w:r>
        </w:sdtContent>
      </w:sdt>
      <w:r w:rsidR="00045425">
        <w:t>.</w:t>
      </w:r>
    </w:p>
    <w:p w14:paraId="6BE6E26F" w14:textId="36E23917" w:rsidR="00BA1B86" w:rsidRDefault="00BA1B86" w:rsidP="006D78ED">
      <w:pPr>
        <w:pStyle w:val="berschrift5"/>
      </w:pPr>
      <w:bookmarkStart w:id="74" w:name="_Toc82686232"/>
      <w:bookmarkStart w:id="75" w:name="_Toc87517010"/>
      <w:bookmarkStart w:id="76" w:name="_Toc90140301"/>
      <w:bookmarkStart w:id="77" w:name="_Ref69810646"/>
      <w:bookmarkStart w:id="78" w:name="_Hlk66809004"/>
      <w:r>
        <w:t>Neuausrichtung</w:t>
      </w:r>
      <w:bookmarkEnd w:id="74"/>
      <w:bookmarkEnd w:id="75"/>
      <w:bookmarkEnd w:id="76"/>
    </w:p>
    <w:bookmarkEnd w:id="77"/>
    <w:p w14:paraId="5BB8DCDD" w14:textId="24EAA86E"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78"/>
      <w:r w:rsidR="007A2440">
        <w:t xml:space="preserve">. Die Rotationsverstärkung ist für den Benutzer nicht erkennbar, jedoch die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970571">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970571">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143ED8DC"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w:t>
      </w:r>
      <w:r w:rsidR="00E27C67">
        <w:t xml:space="preserve"> Prozent</w:t>
      </w:r>
      <w:r w:rsidR="001D06F4">
        <w:t xml:space="preserve"> mehr und 20</w:t>
      </w:r>
      <w:r w:rsidR="00E27C67">
        <w:t xml:space="preserve"> Prozent</w:t>
      </w:r>
      <w:r w:rsidR="001D06F4">
        <w:t xml:space="preserve"> weniger gedreht werden können, ohne dies zu bemerken. Der Nachteil ist jedoch, dass dies ebenso einen großen</w:t>
      </w:r>
      <w:r w:rsidR="001132F0">
        <w:t xml:space="preserve"> viel größeren</w:t>
      </w:r>
      <w:r w:rsidR="001D06F4">
        <w:t xml:space="preserve"> </w:t>
      </w:r>
      <w:r w:rsidR="001D06F4">
        <w:lastRenderedPageBreak/>
        <w:t>physischen Raum</w:t>
      </w:r>
      <w:r w:rsidR="001132F0">
        <w:t xml:space="preserve"> 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970571">
        <w:t xml:space="preserve">Abb. </w:t>
      </w:r>
      <w:r w:rsidR="00970571">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970571">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970571">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970571">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610CD2D6">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333C2989" w:rsidR="001255F3" w:rsidRPr="001255F3" w:rsidRDefault="00227621" w:rsidP="00364A51">
      <w:pPr>
        <w:pStyle w:val="Beschriftung"/>
      </w:pPr>
      <w:bookmarkStart w:id="79" w:name="_Ref77836075"/>
      <w:bookmarkStart w:id="80" w:name="_Ref66797478"/>
      <w:bookmarkStart w:id="81" w:name="_Toc87517118"/>
      <w:bookmarkStart w:id="82" w:name="_Toc90141383"/>
      <w:r>
        <w:t xml:space="preserve">Abb. </w:t>
      </w:r>
      <w:r w:rsidR="00172CB5">
        <w:fldChar w:fldCharType="begin"/>
      </w:r>
      <w:r w:rsidR="00172CB5">
        <w:instrText xml:space="preserve"> SEQ Abb. \* ARABIC </w:instrText>
      </w:r>
      <w:r w:rsidR="00172CB5">
        <w:fldChar w:fldCharType="separate"/>
      </w:r>
      <w:r w:rsidR="00970571">
        <w:rPr>
          <w:noProof/>
        </w:rPr>
        <w:t>6</w:t>
      </w:r>
      <w:r w:rsidR="00172CB5">
        <w:rPr>
          <w:noProof/>
        </w:rPr>
        <w:fldChar w:fldCharType="end"/>
      </w:r>
      <w:bookmarkEnd w:id="79"/>
      <w:r>
        <w:t>: Redirected Walking</w:t>
      </w:r>
      <w:bookmarkEnd w:id="80"/>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970571">
            <w:rPr>
              <w:noProof/>
            </w:rPr>
            <w:t>[12]</w:t>
          </w:r>
          <w:r w:rsidR="00B83229">
            <w:fldChar w:fldCharType="end"/>
          </w:r>
        </w:sdtContent>
      </w:sdt>
      <w:bookmarkEnd w:id="81"/>
      <w:bookmarkEnd w:id="82"/>
    </w:p>
    <w:p w14:paraId="69905931" w14:textId="4579CD3B"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970571">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970571">
            <w:rPr>
              <w:noProof/>
            </w:rPr>
            <w:t>[13]</w:t>
          </w:r>
          <w:r w:rsidR="006C10D9">
            <w:fldChar w:fldCharType="end"/>
          </w:r>
        </w:sdtContent>
      </w:sdt>
      <w:r w:rsidR="00122C18">
        <w:t>.</w:t>
      </w:r>
    </w:p>
    <w:p w14:paraId="7E8C6228" w14:textId="77777777" w:rsidR="00BB05ED" w:rsidRDefault="00BB05ED" w:rsidP="008C390C"/>
    <w:p w14:paraId="5AE0871C" w14:textId="3E596F63"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970571">
        <w:t xml:space="preserve">Abb. </w:t>
      </w:r>
      <w:r w:rsidR="00970571">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970571">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970571">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970571">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44013F5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3" w:name="_Ref66885592"/>
    </w:p>
    <w:p w14:paraId="68727FAC" w14:textId="5E58B257" w:rsidR="0099449F" w:rsidRPr="0099449F" w:rsidRDefault="00A22AA4" w:rsidP="00EC66E7">
      <w:pPr>
        <w:pStyle w:val="Beschriftung"/>
      </w:pPr>
      <w:bookmarkStart w:id="84" w:name="_Ref77836183"/>
      <w:bookmarkStart w:id="85" w:name="_Toc87517119"/>
      <w:bookmarkStart w:id="86" w:name="_Toc90141384"/>
      <w:r>
        <w:t xml:space="preserve">Abb. </w:t>
      </w:r>
      <w:r w:rsidR="00172CB5">
        <w:fldChar w:fldCharType="begin"/>
      </w:r>
      <w:r w:rsidR="00172CB5">
        <w:instrText xml:space="preserve"> SEQ Abb. \* ARABIC </w:instrText>
      </w:r>
      <w:r w:rsidR="00172CB5">
        <w:fldChar w:fldCharType="separate"/>
      </w:r>
      <w:r w:rsidR="00970571">
        <w:rPr>
          <w:noProof/>
        </w:rPr>
        <w:t>7</w:t>
      </w:r>
      <w:r w:rsidR="00172CB5">
        <w:rPr>
          <w:noProof/>
        </w:rPr>
        <w:fldChar w:fldCharType="end"/>
      </w:r>
      <w:bookmarkEnd w:id="84"/>
      <w:r>
        <w:t>: Diskreter Szenenwechsel</w:t>
      </w:r>
      <w:bookmarkEnd w:id="83"/>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970571">
            <w:rPr>
              <w:noProof/>
            </w:rPr>
            <w:t>[23]</w:t>
          </w:r>
          <w:r w:rsidR="00ED0139">
            <w:fldChar w:fldCharType="end"/>
          </w:r>
        </w:sdtContent>
      </w:sdt>
      <w:bookmarkEnd w:id="85"/>
      <w:bookmarkEnd w:id="86"/>
    </w:p>
    <w:p w14:paraId="3603DBED" w14:textId="12B352EA" w:rsidR="00C850A4" w:rsidRDefault="00C850A4" w:rsidP="00AB385E">
      <w:pPr>
        <w:pStyle w:val="berschrift4"/>
      </w:pPr>
      <w:bookmarkStart w:id="87" w:name="_Toc82686233"/>
      <w:bookmarkStart w:id="88" w:name="_Toc87517011"/>
      <w:bookmarkStart w:id="89" w:name="_Toc90140302"/>
      <w:r>
        <w:t>Walking-In-Place</w:t>
      </w:r>
      <w:bookmarkEnd w:id="87"/>
      <w:bookmarkEnd w:id="88"/>
      <w:bookmarkEnd w:id="89"/>
    </w:p>
    <w:p w14:paraId="4F1153BC" w14:textId="583B3434"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970571">
        <w:t>2.2.1</w:t>
      </w:r>
      <w:r w:rsidR="00571D6D">
        <w:fldChar w:fldCharType="end"/>
      </w:r>
      <w:r w:rsidR="00571D6D">
        <w:t xml:space="preserve"> und</w:t>
      </w:r>
      <w:r w:rsidR="00CD0ED9">
        <w:t xml:space="preserve"> Kapitel</w:t>
      </w:r>
      <w:r w:rsidR="00571D6D">
        <w:t xml:space="preserve"> </w:t>
      </w:r>
      <w:r w:rsidR="00571D6D">
        <w:fldChar w:fldCharType="begin"/>
      </w:r>
      <w:r w:rsidR="00571D6D">
        <w:instrText xml:space="preserve"> REF _Ref66346759 \r \h </w:instrText>
      </w:r>
      <w:r w:rsidR="00571D6D">
        <w:fldChar w:fldCharType="separate"/>
      </w:r>
      <w:r w:rsidR="00970571">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970571">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970571">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970571">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7DAD3906"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970571">
            <w:rPr>
              <w:noProof/>
            </w:rPr>
            <w:t xml:space="preserve"> [25]</w:t>
          </w:r>
          <w:r w:rsidR="004A69A6">
            <w:fldChar w:fldCharType="end"/>
          </w:r>
        </w:sdtContent>
      </w:sdt>
      <w:r>
        <w:t>.</w:t>
      </w:r>
    </w:p>
    <w:p w14:paraId="527D2B2E" w14:textId="75807353" w:rsidR="00197552" w:rsidRDefault="00350DA6" w:rsidP="00C948EE">
      <w:pPr>
        <w:pStyle w:val="berschrift5"/>
      </w:pPr>
      <w:bookmarkStart w:id="90" w:name="_Toc82686234"/>
      <w:bookmarkStart w:id="91" w:name="_Toc87517012"/>
      <w:bookmarkStart w:id="92" w:name="_Toc90140303"/>
      <w:r>
        <w:t>Physikalische Schnittstellen</w:t>
      </w:r>
      <w:bookmarkEnd w:id="90"/>
      <w:bookmarkEnd w:id="91"/>
      <w:bookmarkEnd w:id="92"/>
    </w:p>
    <w:p w14:paraId="0E4758BD" w14:textId="37DCF3E9"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970571">
            <w:rPr>
              <w:noProof/>
            </w:rPr>
            <w:t>[25]</w:t>
          </w:r>
          <w:r w:rsidR="00515E5F">
            <w:fldChar w:fldCharType="end"/>
          </w:r>
        </w:sdtContent>
      </w:sdt>
      <w:r w:rsidR="00495FE1">
        <w:t>.</w:t>
      </w:r>
    </w:p>
    <w:p w14:paraId="153AF9B1" w14:textId="77777777" w:rsidR="001A19F4" w:rsidRPr="00C948EE" w:rsidRDefault="001A19F4" w:rsidP="00C948EE"/>
    <w:p w14:paraId="29DEDABE" w14:textId="67568CB1"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w:t>
      </w:r>
      <w:r w:rsidR="009855E4">
        <w:t>vermehrten Fehler</w:t>
      </w:r>
      <w:r w:rsidR="00A21431">
        <w:t>n</w:t>
      </w:r>
      <w:r w:rsidR="009855E4">
        <w:t xml:space="preserve"> in Drehbewegungen</w:t>
      </w:r>
      <w:r w:rsidR="0043099B">
        <w:t xml:space="preserve"> führt. Die räumliche Ausrichtung </w:t>
      </w:r>
      <w:r w:rsidR="00E731FE">
        <w:t>zeigte in</w:t>
      </w:r>
      <w:r w:rsidR="0043099B">
        <w:t xml:space="preserve"> Bezug auf Latenz und </w:t>
      </w:r>
      <w:r w:rsidR="00CB7DD8">
        <w:t>Fehlern in Drehbewegungen</w:t>
      </w:r>
      <w:r w:rsidR="0043099B">
        <w:t xml:space="preserve">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970571">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970571">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3" w:name="_Toc82686235"/>
      <w:bookmarkStart w:id="94" w:name="_Toc87517013"/>
      <w:bookmarkStart w:id="95" w:name="_Toc90140304"/>
      <w:r>
        <w:t>Motion Tracking</w:t>
      </w:r>
      <w:bookmarkEnd w:id="93"/>
      <w:bookmarkEnd w:id="94"/>
      <w:bookmarkEnd w:id="95"/>
    </w:p>
    <w:p w14:paraId="3B39EBA8" w14:textId="2CEA1D9A" w:rsidR="00C77DDF" w:rsidRDefault="004039BF" w:rsidP="00C850A4">
      <w:r>
        <w:t>Eine der frühesten Techniken für Walking-In-Place ist die „Virtual Treadmill“,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970571">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970571">
            <w:rPr>
              <w:noProof/>
            </w:rPr>
            <w:t xml:space="preserve"> [27]</w:t>
          </w:r>
          <w:r w:rsidR="00F03B21">
            <w:fldChar w:fldCharType="end"/>
          </w:r>
        </w:sdtContent>
      </w:sdt>
      <w:r w:rsidR="00F03B21">
        <w:t>.</w:t>
      </w:r>
    </w:p>
    <w:p w14:paraId="25DBC580" w14:textId="77777777" w:rsidR="00511548" w:rsidRDefault="00511548" w:rsidP="00C850A4"/>
    <w:p w14:paraId="7BBFFCD1" w14:textId="2B08F376"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970571">
            <w:rPr>
              <w:noProof/>
            </w:rPr>
            <w:t>[28]</w:t>
          </w:r>
          <w:r w:rsidR="002C494B">
            <w:fldChar w:fldCharType="end"/>
          </w:r>
        </w:sdtContent>
      </w:sdt>
      <w:r w:rsidR="00D90C54">
        <w:t>.</w:t>
      </w:r>
    </w:p>
    <w:p w14:paraId="6E7C3210" w14:textId="77777777" w:rsidR="002972CC" w:rsidRDefault="002972CC" w:rsidP="00C850A4"/>
    <w:p w14:paraId="2EE68E94" w14:textId="2580FC1A"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970571">
            <w:rPr>
              <w:noProof/>
            </w:rPr>
            <w:t>[25]</w:t>
          </w:r>
          <w:r w:rsidR="002361A5">
            <w:fldChar w:fldCharType="end"/>
          </w:r>
        </w:sdtContent>
      </w:sdt>
      <w:r w:rsidR="00F31D34">
        <w:t xml:space="preserve"> </w:t>
      </w:r>
      <w:r w:rsidR="002361A5">
        <w:t xml:space="preserve">stellten </w:t>
      </w:r>
      <w:r w:rsidR="00D90C54">
        <w:t>den 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970571">
            <w:rPr>
              <w:noProof/>
            </w:rPr>
            <w:t>[25]</w:t>
          </w:r>
          <w:r w:rsidR="00F31D34">
            <w:fldChar w:fldCharType="end"/>
          </w:r>
        </w:sdtContent>
      </w:sdt>
      <w:r w:rsidR="00D90C54">
        <w:t>.</w:t>
      </w:r>
    </w:p>
    <w:p w14:paraId="4EBD903A" w14:textId="77777777" w:rsidR="001E2461" w:rsidRDefault="001E2461" w:rsidP="00C850A4"/>
    <w:p w14:paraId="68B239DD" w14:textId="40490268"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970571">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970571">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970571">
            <w:rPr>
              <w:noProof/>
            </w:rPr>
            <w:t>[29]</w:t>
          </w:r>
          <w:r w:rsidR="002E23DF">
            <w:fldChar w:fldCharType="end"/>
          </w:r>
        </w:sdtContent>
      </w:sdt>
      <w:r w:rsidR="002E23DF">
        <w:t>.</w:t>
      </w:r>
    </w:p>
    <w:p w14:paraId="4BC846BB" w14:textId="2BEA0C71" w:rsidR="00CD6520" w:rsidRDefault="009F48D8" w:rsidP="00CD6520">
      <w:pPr>
        <w:pStyle w:val="berschrift4"/>
      </w:pPr>
      <w:bookmarkStart w:id="96" w:name="_Toc82686236"/>
      <w:bookmarkStart w:id="97" w:name="_Toc87517014"/>
      <w:bookmarkStart w:id="98" w:name="_Toc90140305"/>
      <w:r w:rsidRPr="00D142F2">
        <w:lastRenderedPageBreak/>
        <w:t>Abstrahierte</w:t>
      </w:r>
      <w:r w:rsidR="00CD6520">
        <w:t xml:space="preserve"> Schnittstelle</w:t>
      </w:r>
      <w:r w:rsidR="004A5530">
        <w:t>n</w:t>
      </w:r>
      <w:r w:rsidR="009678D8">
        <w:t xml:space="preserve"> des Gehens</w:t>
      </w:r>
      <w:bookmarkEnd w:id="96"/>
      <w:bookmarkEnd w:id="97"/>
      <w:bookmarkEnd w:id="98"/>
    </w:p>
    <w:p w14:paraId="6BB953F5" w14:textId="68DC6764"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Teleport“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970571">
            <w:rPr>
              <w:noProof/>
            </w:rPr>
            <w:t>[7]</w:t>
          </w:r>
          <w:r w:rsidR="00F61189">
            <w:fldChar w:fldCharType="end"/>
          </w:r>
        </w:sdtContent>
      </w:sdt>
      <w:r w:rsidR="00D90C54">
        <w:t>.</w:t>
      </w:r>
    </w:p>
    <w:p w14:paraId="3249BB18" w14:textId="53A32E84" w:rsidR="00DB2E7D" w:rsidRDefault="00DB2E7D" w:rsidP="00DB2E7D">
      <w:pPr>
        <w:pStyle w:val="berschrift5"/>
      </w:pPr>
      <w:bookmarkStart w:id="99" w:name="_Toc82686237"/>
      <w:bookmarkStart w:id="100" w:name="_Toc87517015"/>
      <w:bookmarkStart w:id="101" w:name="_Toc90140306"/>
      <w:r>
        <w:t>Joystick</w:t>
      </w:r>
      <w:bookmarkEnd w:id="99"/>
      <w:bookmarkEnd w:id="100"/>
      <w:bookmarkEnd w:id="101"/>
    </w:p>
    <w:p w14:paraId="2C22439E" w14:textId="1B18F5B6"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970571">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2" w:name="_Ref67467565"/>
      <w:bookmarkStart w:id="103" w:name="_Toc82686238"/>
      <w:bookmarkStart w:id="104" w:name="_Toc87517016"/>
      <w:bookmarkStart w:id="105" w:name="_Toc90140307"/>
      <w:r>
        <w:t>Teleport</w:t>
      </w:r>
      <w:bookmarkEnd w:id="102"/>
      <w:bookmarkEnd w:id="103"/>
      <w:bookmarkEnd w:id="104"/>
      <w:bookmarkEnd w:id="105"/>
    </w:p>
    <w:p w14:paraId="3BD0FA33" w14:textId="4F29376E"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Teleport (siehe Kapitel </w:t>
      </w:r>
      <w:r w:rsidR="00546996">
        <w:fldChar w:fldCharType="begin"/>
      </w:r>
      <w:r w:rsidR="00546996">
        <w:instrText xml:space="preserve"> REF _Ref69996646 \r \h </w:instrText>
      </w:r>
      <w:r w:rsidR="00546996">
        <w:fldChar w:fldCharType="separate"/>
      </w:r>
      <w:r w:rsidR="00970571">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970571">
        <w:t xml:space="preserve">Abb. </w:t>
      </w:r>
      <w:r w:rsidR="00970571">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970571">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970571">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970571">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970571">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970571">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7EE715FC">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234BB65B" w:rsidR="008C45F2" w:rsidRDefault="00AB6D73" w:rsidP="00007C0F">
      <w:pPr>
        <w:pStyle w:val="Beschriftung"/>
      </w:pPr>
      <w:bookmarkStart w:id="106" w:name="_Ref77836278"/>
      <w:bookmarkStart w:id="107" w:name="_Ref67561215"/>
      <w:bookmarkStart w:id="108" w:name="_Toc87517120"/>
      <w:bookmarkStart w:id="109" w:name="_Toc90141385"/>
      <w:r>
        <w:t xml:space="preserve">Abb. </w:t>
      </w:r>
      <w:r w:rsidR="00172CB5">
        <w:fldChar w:fldCharType="begin"/>
      </w:r>
      <w:r w:rsidR="00172CB5">
        <w:instrText xml:space="preserve"> SEQ Abb. \* ARABIC </w:instrText>
      </w:r>
      <w:r w:rsidR="00172CB5">
        <w:fldChar w:fldCharType="separate"/>
      </w:r>
      <w:r w:rsidR="00970571">
        <w:rPr>
          <w:noProof/>
        </w:rPr>
        <w:t>8</w:t>
      </w:r>
      <w:r w:rsidR="00172CB5">
        <w:rPr>
          <w:noProof/>
        </w:rPr>
        <w:fldChar w:fldCharType="end"/>
      </w:r>
      <w:bookmarkEnd w:id="106"/>
      <w:r>
        <w:t>: Teleport mit Hilfe des Controllers</w:t>
      </w:r>
      <w:bookmarkEnd w:id="107"/>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970571">
            <w:rPr>
              <w:noProof/>
            </w:rPr>
            <w:t>[30]</w:t>
          </w:r>
          <w:r w:rsidR="00DB582F">
            <w:fldChar w:fldCharType="end"/>
          </w:r>
        </w:sdtContent>
      </w:sdt>
      <w:bookmarkEnd w:id="108"/>
      <w:bookmarkEnd w:id="109"/>
    </w:p>
    <w:p w14:paraId="4C20893A" w14:textId="41257AE2"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970571">
            <w:rPr>
              <w:noProof/>
            </w:rPr>
            <w:t>[33]</w:t>
          </w:r>
          <w:r w:rsidR="00030553">
            <w:fldChar w:fldCharType="end"/>
          </w:r>
        </w:sdtContent>
      </w:sdt>
      <w:r w:rsidR="00755DDA">
        <w:t>.</w:t>
      </w:r>
    </w:p>
    <w:p w14:paraId="7222D67A" w14:textId="77777777" w:rsidR="0030524E" w:rsidRDefault="0030524E" w:rsidP="00A40CE9"/>
    <w:p w14:paraId="10A4A921" w14:textId="27F65A9E"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970571">
            <w:rPr>
              <w:noProof/>
            </w:rPr>
            <w:t>[30]</w:t>
          </w:r>
          <w:r w:rsidR="00030553">
            <w:fldChar w:fldCharType="end"/>
          </w:r>
        </w:sdtContent>
      </w:sdt>
      <w:r w:rsidR="00E919B9">
        <w:t>.</w:t>
      </w:r>
    </w:p>
    <w:p w14:paraId="09F68ADD" w14:textId="7D03AC5F" w:rsidR="00776089" w:rsidRDefault="00776089" w:rsidP="00776089">
      <w:pPr>
        <w:pStyle w:val="berschrift5"/>
      </w:pPr>
      <w:bookmarkStart w:id="110" w:name="_Ref69996646"/>
      <w:bookmarkStart w:id="111" w:name="_Toc82686239"/>
      <w:bookmarkStart w:id="112" w:name="_Toc87517017"/>
      <w:bookmarkStart w:id="113" w:name="_Toc90140308"/>
      <w:r>
        <w:t>Point &amp; Teleport</w:t>
      </w:r>
      <w:bookmarkEnd w:id="110"/>
      <w:bookmarkEnd w:id="111"/>
      <w:bookmarkEnd w:id="112"/>
      <w:bookmarkEnd w:id="113"/>
    </w:p>
    <w:p w14:paraId="40821ED0" w14:textId="3AC031B0" w:rsidR="000F2707" w:rsidRDefault="00387637" w:rsidP="004072A9">
      <w:r>
        <w:t>Im Vergleich zu der Teleport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970571">
        <w:t>2.2.4.2</w:t>
      </w:r>
      <w:r w:rsidR="002F09E2">
        <w:fldChar w:fldCharType="end"/>
      </w:r>
      <w:r w:rsidR="003F015D">
        <w:t>)</w:t>
      </w:r>
      <w:r>
        <w:t>, wo die Fortbewegung mit Hilfe eines Controller</w:t>
      </w:r>
      <w:r w:rsidR="007C7F58">
        <w:t>s</w:t>
      </w:r>
      <w:r>
        <w:t xml:space="preserve"> funktioniert, kann bei der Point &amp; Teleport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970571">
        <w:t xml:space="preserve">Abb. </w:t>
      </w:r>
      <w:r w:rsidR="00970571">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970571">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970571">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024365A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20D151B1" w:rsidR="00C67FD2" w:rsidRDefault="00C67FD2" w:rsidP="00C67FD2">
      <w:pPr>
        <w:pStyle w:val="Beschriftung"/>
      </w:pPr>
      <w:bookmarkStart w:id="114" w:name="_Ref77836325"/>
      <w:bookmarkStart w:id="115" w:name="_Ref67560312"/>
      <w:bookmarkStart w:id="116" w:name="_Toc87517121"/>
      <w:bookmarkStart w:id="117" w:name="_Toc90141386"/>
      <w:r>
        <w:t xml:space="preserve">Abb. </w:t>
      </w:r>
      <w:r w:rsidR="00172CB5">
        <w:fldChar w:fldCharType="begin"/>
      </w:r>
      <w:r w:rsidR="00172CB5">
        <w:instrText xml:space="preserve"> SEQ Abb. \* ARABIC </w:instrText>
      </w:r>
      <w:r w:rsidR="00172CB5">
        <w:fldChar w:fldCharType="separate"/>
      </w:r>
      <w:r w:rsidR="00970571">
        <w:rPr>
          <w:noProof/>
        </w:rPr>
        <w:t>9</w:t>
      </w:r>
      <w:r w:rsidR="00172CB5">
        <w:rPr>
          <w:noProof/>
        </w:rPr>
        <w:fldChar w:fldCharType="end"/>
      </w:r>
      <w:bookmarkEnd w:id="114"/>
      <w:r>
        <w:t>: Point &amp; Teleport Technik basierend auf die Armbewegungen</w:t>
      </w:r>
      <w:bookmarkEnd w:id="115"/>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970571">
            <w:rPr>
              <w:noProof/>
            </w:rPr>
            <w:t>[3]</w:t>
          </w:r>
          <w:r w:rsidR="00575D84">
            <w:fldChar w:fldCharType="end"/>
          </w:r>
        </w:sdtContent>
      </w:sdt>
      <w:bookmarkEnd w:id="116"/>
      <w:bookmarkEnd w:id="117"/>
    </w:p>
    <w:p w14:paraId="137E8B92" w14:textId="75D34F3A" w:rsidR="009E1FB5" w:rsidRPr="004072A9" w:rsidRDefault="006C6A0C" w:rsidP="004072A9">
      <w:r w:rsidRPr="004072A9">
        <w:t>Bozgeyikli</w:t>
      </w:r>
      <w:r>
        <w:t xml:space="preserve"> et al. </w:t>
      </w:r>
      <w:r w:rsidR="00F42BB1">
        <w:t>v</w:t>
      </w:r>
      <w:r>
        <w:t xml:space="preserve">erglichen die Techniken Point &amp; Teleport, Walking-in-Place und die klassische Steuerung mit dem Joystick miteinander. Nach </w:t>
      </w:r>
      <w:r w:rsidR="005D1384">
        <w:t>dem Zeigen in einer Dauer von 2 Sekunden</w:t>
      </w:r>
      <w:r>
        <w:t xml:space="preserve">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970571">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970571">
            <w:rPr>
              <w:noProof/>
            </w:rPr>
            <w:t>[34]</w:t>
          </w:r>
          <w:r w:rsidR="00AB1061">
            <w:fldChar w:fldCharType="end"/>
          </w:r>
        </w:sdtContent>
      </w:sdt>
      <w:r w:rsidR="005C70C4">
        <w:t>.</w:t>
      </w:r>
    </w:p>
    <w:p w14:paraId="4509CF00" w14:textId="1D5BE100" w:rsidR="00776089" w:rsidRDefault="000029E8" w:rsidP="00776089">
      <w:pPr>
        <w:pStyle w:val="berschrift5"/>
      </w:pPr>
      <w:bookmarkStart w:id="118" w:name="_Toc82686240"/>
      <w:bookmarkStart w:id="119" w:name="_Toc87517018"/>
      <w:bookmarkStart w:id="120" w:name="_Toc90140309"/>
      <w:r w:rsidRPr="000029E8">
        <w:t>Arm</w:t>
      </w:r>
      <w:r w:rsidR="00A62AC7">
        <w:t xml:space="preserve"> </w:t>
      </w:r>
      <w:r w:rsidRPr="000029E8">
        <w:t>basierte Bewegungserfassung</w:t>
      </w:r>
      <w:bookmarkEnd w:id="118"/>
      <w:bookmarkEnd w:id="119"/>
      <w:bookmarkEnd w:id="120"/>
    </w:p>
    <w:p w14:paraId="13A7E370" w14:textId="3961B594"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970571">
            <w:rPr>
              <w:noProof/>
            </w:rPr>
            <w:t>[3]</w:t>
          </w:r>
          <w:r w:rsidR="00143DD6">
            <w:fldChar w:fldCharType="end"/>
          </w:r>
        </w:sdtContent>
      </w:sdt>
      <w:r w:rsidR="00B64D1B">
        <w:t>.</w:t>
      </w:r>
    </w:p>
    <w:p w14:paraId="07199897" w14:textId="77777777" w:rsidR="00030553" w:rsidRDefault="00030553" w:rsidP="004072A9"/>
    <w:p w14:paraId="3127CF71" w14:textId="4F8C7172"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Myo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1435DE">
        <w:t xml:space="preserve">bei Fehler in drehenden Bewegungen </w:t>
      </w:r>
      <w:r w:rsidR="00394A28">
        <w:t xml:space="preserve">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970571">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1" w:name="_Toc82686241"/>
      <w:bookmarkStart w:id="122" w:name="_Toc87517019"/>
      <w:bookmarkStart w:id="123" w:name="_Toc90140310"/>
      <w:r>
        <w:lastRenderedPageBreak/>
        <w:t>Neigungsbasierte Fortbewegung</w:t>
      </w:r>
      <w:bookmarkEnd w:id="121"/>
      <w:bookmarkEnd w:id="122"/>
      <w:bookmarkEnd w:id="123"/>
    </w:p>
    <w:p w14:paraId="19C762C4" w14:textId="3D15DE44"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NaviChair umgesetzt</w:t>
      </w:r>
      <w:sdt>
        <w:sdtPr>
          <w:id w:val="1343661803"/>
          <w:citation/>
        </w:sdtPr>
        <w:sdtEndPr/>
        <w:sdtContent>
          <w:r w:rsidR="00776089">
            <w:fldChar w:fldCharType="begin"/>
          </w:r>
          <w:r w:rsidR="00776089">
            <w:instrText xml:space="preserve"> CITATION Zie16 \l 1031 </w:instrText>
          </w:r>
          <w:r w:rsidR="00776089">
            <w:fldChar w:fldCharType="separate"/>
          </w:r>
          <w:r w:rsidR="00970571">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3B0E90E8" w:rsidR="00776089" w:rsidRDefault="00630A7C" w:rsidP="00776089">
      <w:r>
        <w:t xml:space="preserve">Zielasko et al. </w:t>
      </w:r>
      <w:r w:rsidR="002767F0">
        <w:t>f</w:t>
      </w:r>
      <w:r>
        <w:t>ührten eine Studie durch, um verschiedene Fortbewegungsmethoden zu entwickeln und evaluieren, die im Sitzen am Tisch nutzbar sind. Eine Methode davon war das sogenannte „Shake your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970571">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970571">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3AA62EE9"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970571">
        <w:t xml:space="preserve">Abb. </w:t>
      </w:r>
      <w:r w:rsidR="00970571">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Leaning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xml:space="preserve">, jedoch auf Kosten von </w:t>
      </w:r>
      <w:r w:rsidR="007500E8">
        <w:t>Fehler in Drehbewegungen</w:t>
      </w:r>
      <w:r w:rsidR="00FA1AF9">
        <w:t xml:space="preserve">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970571">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970571">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6E9F69F1">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52A03437" w:rsidR="0059254A" w:rsidRDefault="006F4D15" w:rsidP="00834618">
      <w:pPr>
        <w:pStyle w:val="Beschriftung"/>
      </w:pPr>
      <w:bookmarkStart w:id="124" w:name="_Ref77836377"/>
      <w:bookmarkStart w:id="125" w:name="_Ref67558980"/>
      <w:bookmarkStart w:id="126" w:name="_Toc87517122"/>
      <w:bookmarkStart w:id="127" w:name="_Toc90141387"/>
      <w:r>
        <w:t xml:space="preserve">Abb. </w:t>
      </w:r>
      <w:r w:rsidR="00172CB5">
        <w:fldChar w:fldCharType="begin"/>
      </w:r>
      <w:r w:rsidR="00172CB5">
        <w:instrText xml:space="preserve"> SEQ Abb. \* ARABIC </w:instrText>
      </w:r>
      <w:r w:rsidR="00172CB5">
        <w:fldChar w:fldCharType="separate"/>
      </w:r>
      <w:r w:rsidR="00970571">
        <w:rPr>
          <w:noProof/>
        </w:rPr>
        <w:t>10</w:t>
      </w:r>
      <w:r w:rsidR="00172CB5">
        <w:rPr>
          <w:noProof/>
        </w:rPr>
        <w:fldChar w:fldCharType="end"/>
      </w:r>
      <w:bookmarkEnd w:id="124"/>
      <w:r>
        <w:t>: Wii-Leaning Technik auf dem Wii Balance Board</w:t>
      </w:r>
      <w:bookmarkEnd w:id="125"/>
      <w:sdt>
        <w:sdtPr>
          <w:id w:val="438113041"/>
          <w:citation/>
        </w:sdtPr>
        <w:sdtEndPr/>
        <w:sdtContent>
          <w:r w:rsidR="00BC276D">
            <w:fldChar w:fldCharType="begin"/>
          </w:r>
          <w:r w:rsidR="00BC276D">
            <w:instrText xml:space="preserve"> CITATION Har14 \l 1031 </w:instrText>
          </w:r>
          <w:r w:rsidR="00BC276D">
            <w:fldChar w:fldCharType="separate"/>
          </w:r>
          <w:r w:rsidR="00970571">
            <w:rPr>
              <w:noProof/>
            </w:rPr>
            <w:t xml:space="preserve"> [37]</w:t>
          </w:r>
          <w:r w:rsidR="00BC276D">
            <w:fldChar w:fldCharType="end"/>
          </w:r>
        </w:sdtContent>
      </w:sdt>
      <w:bookmarkEnd w:id="126"/>
      <w:bookmarkEnd w:id="127"/>
    </w:p>
    <w:p w14:paraId="578BC7A6" w14:textId="5CCD73A4" w:rsidR="00A457EB" w:rsidRDefault="0059254A" w:rsidP="00A457EB">
      <w:r>
        <w:t>Neben den rumpfbasierten Techniken im Stehen, ist die Navigation ebenso im Sitzen möglich.</w:t>
      </w:r>
      <w:r w:rsidR="000B04C9">
        <w:t xml:space="preserve"> Kitson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970571">
        <w:t xml:space="preserve">Abb. </w:t>
      </w:r>
      <w:r w:rsidR="00970571">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EndPr/>
        <w:sdtContent>
          <w:r w:rsidR="00834618">
            <w:fldChar w:fldCharType="begin"/>
          </w:r>
          <w:r w:rsidR="00834618">
            <w:instrText xml:space="preserve"> CITATION Kit17 \l 1031 </w:instrText>
          </w:r>
          <w:r w:rsidR="00834618">
            <w:fldChar w:fldCharType="separate"/>
          </w:r>
          <w:r w:rsidR="00970571">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74B03E2F">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003BAED6" w:rsidR="00A457EB" w:rsidRPr="00776089" w:rsidRDefault="00A51A05" w:rsidP="00345EB4">
      <w:pPr>
        <w:pStyle w:val="Beschriftung"/>
      </w:pPr>
      <w:bookmarkStart w:id="128" w:name="_Ref77836402"/>
      <w:bookmarkStart w:id="129" w:name="_Ref67559678"/>
      <w:bookmarkStart w:id="130" w:name="_Ref70272551"/>
      <w:bookmarkStart w:id="131" w:name="_Toc87517123"/>
      <w:bookmarkStart w:id="132" w:name="_Toc90141388"/>
      <w:r>
        <w:t xml:space="preserve">Abb. </w:t>
      </w:r>
      <w:r w:rsidR="00172CB5">
        <w:fldChar w:fldCharType="begin"/>
      </w:r>
      <w:r w:rsidR="00172CB5">
        <w:instrText xml:space="preserve"> SEQ Abb. \* ARABIC </w:instrText>
      </w:r>
      <w:r w:rsidR="00172CB5">
        <w:fldChar w:fldCharType="separate"/>
      </w:r>
      <w:r w:rsidR="00970571">
        <w:rPr>
          <w:noProof/>
        </w:rPr>
        <w:t>11</w:t>
      </w:r>
      <w:r w:rsidR="00172CB5">
        <w:rPr>
          <w:noProof/>
        </w:rPr>
        <w:fldChar w:fldCharType="end"/>
      </w:r>
      <w:bookmarkEnd w:id="128"/>
      <w:r>
        <w:t xml:space="preserve">: Sitzende, </w:t>
      </w:r>
      <w:r w:rsidR="00EC7AA5">
        <w:t>neigungs</w:t>
      </w:r>
      <w:r>
        <w:t>basierte Lokomotionstechniken</w:t>
      </w:r>
      <w:bookmarkEnd w:id="129"/>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970571">
            <w:rPr>
              <w:noProof/>
            </w:rPr>
            <w:t>[38]</w:t>
          </w:r>
          <w:r w:rsidR="00D7543B">
            <w:fldChar w:fldCharType="end"/>
          </w:r>
        </w:sdtContent>
      </w:sdt>
      <w:bookmarkEnd w:id="130"/>
      <w:bookmarkEnd w:id="131"/>
      <w:bookmarkEnd w:id="132"/>
    </w:p>
    <w:p w14:paraId="39709576" w14:textId="6B79F94A" w:rsidR="00F71DB7" w:rsidRDefault="00B56F37" w:rsidP="00F61189">
      <w:pPr>
        <w:pStyle w:val="berschrift4"/>
      </w:pPr>
      <w:bookmarkStart w:id="133" w:name="_Toc82686242"/>
      <w:bookmarkStart w:id="134" w:name="_Toc87517020"/>
      <w:bookmarkStart w:id="135" w:name="_Toc90140311"/>
      <w:r>
        <w:t>Laufbänder</w:t>
      </w:r>
      <w:bookmarkEnd w:id="133"/>
      <w:bookmarkEnd w:id="134"/>
      <w:bookmarkEnd w:id="135"/>
    </w:p>
    <w:p w14:paraId="23EB0F33" w14:textId="29EE09C8"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und Cyberith Virtualizer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StriderVR ist ebenso ein kommerzielles Gerät und besteht aus einer Schicht aus Stahlkugeln. Omnideck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omnidirektionale </w:t>
      </w:r>
      <w:r w:rsidR="00810362">
        <w:t>Fortbewegung zu ermöglichen, werden Interialmesseinheiten genutzt</w:t>
      </w:r>
      <w:r w:rsidR="007846F8">
        <w:t>,</w:t>
      </w:r>
      <w:r w:rsidR="00810362">
        <w:t xml:space="preserve"> wie z.B. bei </w:t>
      </w:r>
      <w:r w:rsidR="00653146">
        <w:t>Infinadeck</w:t>
      </w:r>
      <w:r w:rsidR="00606961">
        <w:t>,</w:t>
      </w:r>
      <w:r w:rsidR="00606961" w:rsidRPr="00606961">
        <w:rPr>
          <w:rStyle w:val="Hervorhebung"/>
        </w:rPr>
        <w:t xml:space="preserve"> </w:t>
      </w:r>
      <w:r w:rsidR="00606961" w:rsidRPr="00606961">
        <w:t>Hex-Core-Prototype</w:t>
      </w:r>
      <w:r w:rsidR="00810362">
        <w:t xml:space="preserve"> 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970571">
        <w:t xml:space="preserve">Abb. </w:t>
      </w:r>
      <w:r w:rsidR="00970571">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970571">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970571">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284E76C1">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099BB1E4" w:rsidR="008F48D2" w:rsidRDefault="000902B5" w:rsidP="006A5A01">
      <w:pPr>
        <w:pStyle w:val="Beschriftung"/>
      </w:pPr>
      <w:bookmarkStart w:id="136" w:name="_Ref77836452"/>
      <w:bookmarkStart w:id="137" w:name="_Ref67560018"/>
      <w:bookmarkStart w:id="138" w:name="_Toc87517124"/>
      <w:bookmarkStart w:id="139" w:name="_Toc90141389"/>
      <w:r>
        <w:t xml:space="preserve">Abb. </w:t>
      </w:r>
      <w:r w:rsidR="00172CB5">
        <w:fldChar w:fldCharType="begin"/>
      </w:r>
      <w:r w:rsidR="00172CB5">
        <w:instrText xml:space="preserve"> SEQ Abb. \* ARABIC </w:instrText>
      </w:r>
      <w:r w:rsidR="00172CB5">
        <w:fldChar w:fldCharType="separate"/>
      </w:r>
      <w:r w:rsidR="00970571">
        <w:rPr>
          <w:noProof/>
        </w:rPr>
        <w:t>12</w:t>
      </w:r>
      <w:r w:rsidR="00172CB5">
        <w:rPr>
          <w:noProof/>
        </w:rPr>
        <w:fldChar w:fldCharType="end"/>
      </w:r>
      <w:bookmarkEnd w:id="136"/>
      <w:r>
        <w:t>: O</w:t>
      </w:r>
      <w:r w:rsidRPr="00574F21">
        <w:t>mnidirektionales Laufband</w:t>
      </w:r>
      <w:r>
        <w:t xml:space="preserve"> Infinadeck (links) und HCP (rechts)</w:t>
      </w:r>
      <w:bookmarkEnd w:id="137"/>
      <w:sdt>
        <w:sdtPr>
          <w:id w:val="-1124769821"/>
          <w:citation/>
        </w:sdtPr>
        <w:sdtEndPr/>
        <w:sdtContent>
          <w:r>
            <w:fldChar w:fldCharType="begin"/>
          </w:r>
          <w:r>
            <w:instrText xml:space="preserve"> CITATION Wan20 \l 1031 </w:instrText>
          </w:r>
          <w:r>
            <w:fldChar w:fldCharType="separate"/>
          </w:r>
          <w:r w:rsidR="00970571">
            <w:rPr>
              <w:noProof/>
            </w:rPr>
            <w:t xml:space="preserve"> [39]</w:t>
          </w:r>
          <w:r>
            <w:fldChar w:fldCharType="end"/>
          </w:r>
        </w:sdtContent>
      </w:sdt>
      <w:bookmarkEnd w:id="138"/>
      <w:bookmarkEnd w:id="139"/>
    </w:p>
    <w:p w14:paraId="0DC8DE93" w14:textId="0EF05935" w:rsidR="00E7078D" w:rsidRDefault="008F48D2" w:rsidP="00A014DE">
      <w:r>
        <w:t xml:space="preserve">In einer Studie verglichen Warren et al. die Benutzererfahrung zwischen einem Gaming Controller und dem omnidirektionale Laufband Virtuix Omni. Die Aufgabe der Probanden war es, mehrere Fortbewegungsaufgaben zu bewältigen. Die Ergebnisse zeigen, dass der Controller eine bessere Benutzererfahrung bietet. Die Gründe dafür sind, dass die Fortbewegung mit dem Virtuix Omni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970571">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0" w:name="_Toc82686243"/>
      <w:bookmarkStart w:id="141" w:name="_Toc87517021"/>
      <w:bookmarkStart w:id="142" w:name="_Toc90140312"/>
      <w:r>
        <w:t>Konditionierung</w:t>
      </w:r>
      <w:bookmarkEnd w:id="140"/>
      <w:bookmarkEnd w:id="141"/>
      <w:bookmarkEnd w:id="142"/>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3" w:name="_Toc82686244"/>
      <w:bookmarkStart w:id="144" w:name="_Toc87517022"/>
      <w:bookmarkStart w:id="145" w:name="_Toc90140313"/>
      <w:r>
        <w:t>Klassische Konditionierung</w:t>
      </w:r>
      <w:bookmarkEnd w:id="143"/>
      <w:bookmarkEnd w:id="144"/>
      <w:bookmarkEnd w:id="145"/>
    </w:p>
    <w:p w14:paraId="1C220ED1" w14:textId="05DC680D"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970571">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970571">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970571">
            <w:rPr>
              <w:noProof/>
            </w:rPr>
            <w:t xml:space="preserve"> [43]</w:t>
          </w:r>
          <w:r>
            <w:fldChar w:fldCharType="end"/>
          </w:r>
        </w:sdtContent>
      </w:sdt>
      <w:r>
        <w:t xml:space="preserve">. </w:t>
      </w:r>
    </w:p>
    <w:p w14:paraId="619F3BB2" w14:textId="1651BE1F" w:rsidR="00AF77BC" w:rsidRDefault="00AF77BC" w:rsidP="00134B36">
      <w:pPr>
        <w:pStyle w:val="berschrift4"/>
      </w:pPr>
      <w:bookmarkStart w:id="146" w:name="_Toc82686245"/>
      <w:bookmarkStart w:id="147" w:name="_Toc87517023"/>
      <w:bookmarkStart w:id="148" w:name="_Toc90140314"/>
      <w:r>
        <w:t xml:space="preserve">Operante </w:t>
      </w:r>
      <w:r w:rsidR="00EE44A8">
        <w:t>Konditionierung</w:t>
      </w:r>
      <w:bookmarkEnd w:id="146"/>
      <w:bookmarkEnd w:id="147"/>
      <w:bookmarkEnd w:id="148"/>
    </w:p>
    <w:p w14:paraId="34C1F85A" w14:textId="69CAAAED"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970571">
            <w:rPr>
              <w:noProof/>
            </w:rPr>
            <w:t xml:space="preserve"> [44]</w:t>
          </w:r>
          <w:r>
            <w:fldChar w:fldCharType="end"/>
          </w:r>
        </w:sdtContent>
      </w:sdt>
      <w:r>
        <w:t>.</w:t>
      </w:r>
    </w:p>
    <w:p w14:paraId="106162A0" w14:textId="4E761918"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970571">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970571">
            <w:rPr>
              <w:noProof/>
            </w:rPr>
            <w:t xml:space="preserve"> [43]</w:t>
          </w:r>
          <w:r>
            <w:fldChar w:fldCharType="end"/>
          </w:r>
        </w:sdtContent>
      </w:sdt>
      <w:r>
        <w:t>.</w:t>
      </w:r>
    </w:p>
    <w:p w14:paraId="03114402" w14:textId="3AAE3BBD" w:rsidR="00AF77BC" w:rsidRDefault="00AF77BC" w:rsidP="00134B36">
      <w:pPr>
        <w:pStyle w:val="berschrift4"/>
      </w:pPr>
      <w:bookmarkStart w:id="149" w:name="_Toc82686246"/>
      <w:bookmarkStart w:id="150" w:name="_Toc87517024"/>
      <w:bookmarkStart w:id="151" w:name="_Toc90140315"/>
      <w:r>
        <w:t>Kontextkonditionierung</w:t>
      </w:r>
      <w:bookmarkEnd w:id="149"/>
      <w:bookmarkEnd w:id="150"/>
      <w:bookmarkEnd w:id="151"/>
    </w:p>
    <w:p w14:paraId="40F49C0A" w14:textId="74A3404B"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970571">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970571">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970571">
            <w:rPr>
              <w:noProof/>
            </w:rPr>
            <w:t>[42]</w:t>
          </w:r>
          <w:r>
            <w:fldChar w:fldCharType="end"/>
          </w:r>
        </w:sdtContent>
      </w:sdt>
      <w:r>
        <w:t>.</w:t>
      </w:r>
    </w:p>
    <w:p w14:paraId="0312FEE2" w14:textId="6E82213A" w:rsidR="00AF77BC" w:rsidRDefault="00AF77BC" w:rsidP="00AF77BC">
      <w:pPr>
        <w:pStyle w:val="berschrift4"/>
      </w:pPr>
      <w:bookmarkStart w:id="152" w:name="_Toc82686247"/>
      <w:bookmarkStart w:id="153" w:name="_Toc87517025"/>
      <w:bookmarkStart w:id="154" w:name="_Toc90140316"/>
      <w:r>
        <w:t>Konditionierung in Virtual Reality</w:t>
      </w:r>
      <w:bookmarkEnd w:id="152"/>
      <w:bookmarkEnd w:id="153"/>
      <w:bookmarkEnd w:id="154"/>
    </w:p>
    <w:p w14:paraId="0AC8D003" w14:textId="7566A518"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970571">
            <w:rPr>
              <w:noProof/>
            </w:rPr>
            <w:t xml:space="preserve"> [43]</w:t>
          </w:r>
          <w:r>
            <w:fldChar w:fldCharType="end"/>
          </w:r>
        </w:sdtContent>
      </w:sdt>
      <w:r w:rsidRPr="00D736ED">
        <w:t>.</w:t>
      </w:r>
    </w:p>
    <w:p w14:paraId="54E0C780" w14:textId="77777777" w:rsidR="00AF77BC" w:rsidRDefault="00AF77BC" w:rsidP="00AF77BC"/>
    <w:p w14:paraId="5EC8A230" w14:textId="15C4563D"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970571">
            <w:rPr>
              <w:noProof/>
            </w:rPr>
            <w:t>[42]</w:t>
          </w:r>
          <w:r>
            <w:fldChar w:fldCharType="end"/>
          </w:r>
        </w:sdtContent>
      </w:sdt>
      <w:r>
        <w:t xml:space="preserve">. </w:t>
      </w:r>
    </w:p>
    <w:p w14:paraId="2E072272" w14:textId="1676EB2F" w:rsidR="003D7E27" w:rsidRDefault="003D7E27" w:rsidP="003D7E27">
      <w:pPr>
        <w:pStyle w:val="berschrift3"/>
      </w:pPr>
      <w:bookmarkStart w:id="155" w:name="_Toc82686248"/>
      <w:bookmarkStart w:id="156" w:name="_Toc87517026"/>
      <w:bookmarkStart w:id="157" w:name="_Toc90140317"/>
      <w:r>
        <w:t>Unity 3D</w:t>
      </w:r>
      <w:bookmarkEnd w:id="155"/>
      <w:bookmarkEnd w:id="156"/>
      <w:bookmarkEnd w:id="157"/>
    </w:p>
    <w:p w14:paraId="4595919E" w14:textId="5F207880"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970571">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652E905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17752C6B" w:rsidR="00E217D1" w:rsidRDefault="003B009B" w:rsidP="004852ED">
      <w:pPr>
        <w:pStyle w:val="Beschriftung"/>
      </w:pPr>
      <w:bookmarkStart w:id="158" w:name="_Ref77836520"/>
      <w:bookmarkStart w:id="159" w:name="_Ref74038331"/>
      <w:bookmarkStart w:id="160" w:name="_Toc87517125"/>
      <w:bookmarkStart w:id="161" w:name="_Toc90141390"/>
      <w:r>
        <w:t xml:space="preserve">Abb. </w:t>
      </w:r>
      <w:r w:rsidR="00172CB5">
        <w:fldChar w:fldCharType="begin"/>
      </w:r>
      <w:r w:rsidR="00172CB5">
        <w:instrText xml:space="preserve"> SEQ Abb. \* ARABIC </w:instrText>
      </w:r>
      <w:r w:rsidR="00172CB5">
        <w:fldChar w:fldCharType="separate"/>
      </w:r>
      <w:r w:rsidR="00970571">
        <w:rPr>
          <w:noProof/>
        </w:rPr>
        <w:t>13</w:t>
      </w:r>
      <w:r w:rsidR="00172CB5">
        <w:rPr>
          <w:noProof/>
        </w:rPr>
        <w:fldChar w:fldCharType="end"/>
      </w:r>
      <w:bookmarkEnd w:id="158"/>
      <w:r>
        <w:t>: Unity Editor Übersicht</w:t>
      </w:r>
      <w:bookmarkEnd w:id="159"/>
      <w:bookmarkEnd w:id="160"/>
      <w:bookmarkEnd w:id="161"/>
    </w:p>
    <w:p w14:paraId="10179CB6" w14:textId="0072D8FC"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970571">
        <w:t xml:space="preserve">Abb. </w:t>
      </w:r>
      <w:r w:rsidR="00970571">
        <w:rPr>
          <w:noProof/>
        </w:rPr>
        <w:t>13</w:t>
      </w:r>
      <w:r w:rsidR="00134B36">
        <w:fldChar w:fldCharType="end"/>
      </w:r>
      <w:r w:rsidR="003B009B">
        <w:t>)</w:t>
      </w:r>
      <w:r w:rsidR="0058187A">
        <w:t>, die im Folgenden genauer erläutert werden</w:t>
      </w:r>
      <w:r w:rsidR="00C66926">
        <w:t>:</w:t>
      </w:r>
    </w:p>
    <w:p w14:paraId="751D1B8D" w14:textId="5D69DC17"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970571">
            <w:rPr>
              <w:noProof/>
            </w:rPr>
            <w:t>[48]</w:t>
          </w:r>
          <w:r>
            <w:fldChar w:fldCharType="end"/>
          </w:r>
        </w:sdtContent>
      </w:sdt>
      <w:r>
        <w:t>.</w:t>
      </w:r>
    </w:p>
    <w:p w14:paraId="6D498A29" w14:textId="0D3B93A9"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970571">
            <w:rPr>
              <w:noProof/>
            </w:rPr>
            <w:t>[48]</w:t>
          </w:r>
          <w:r>
            <w:fldChar w:fldCharType="end"/>
          </w:r>
        </w:sdtContent>
      </w:sdt>
      <w:r w:rsidR="00B07D77">
        <w:t>.</w:t>
      </w:r>
    </w:p>
    <w:p w14:paraId="4E8DE430" w14:textId="7B260B2F"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970571">
            <w:rPr>
              <w:noProof/>
            </w:rPr>
            <w:t>[48]</w:t>
          </w:r>
          <w:r w:rsidR="006C35F1">
            <w:fldChar w:fldCharType="end"/>
          </w:r>
        </w:sdtContent>
      </w:sdt>
      <w:r w:rsidR="006C35F1">
        <w:t>.</w:t>
      </w:r>
    </w:p>
    <w:p w14:paraId="28CDD0B7" w14:textId="3E692381"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970571">
            <w:rPr>
              <w:noProof/>
            </w:rPr>
            <w:t>[48]</w:t>
          </w:r>
          <w:r w:rsidR="006C35F1">
            <w:fldChar w:fldCharType="end"/>
          </w:r>
        </w:sdtContent>
      </w:sdt>
      <w:r>
        <w:t>.</w:t>
      </w:r>
    </w:p>
    <w:p w14:paraId="0034F85F" w14:textId="4B83535C"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970571">
            <w:rPr>
              <w:noProof/>
            </w:rPr>
            <w:t>[48]</w:t>
          </w:r>
          <w:r w:rsidR="006C35F1">
            <w:fldChar w:fldCharType="end"/>
          </w:r>
        </w:sdtContent>
      </w:sdt>
      <w:r>
        <w:t>.</w:t>
      </w:r>
    </w:p>
    <w:p w14:paraId="4310398F" w14:textId="2179EC3D"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970571">
            <w:rPr>
              <w:noProof/>
            </w:rPr>
            <w:t>[48]</w:t>
          </w:r>
          <w:r w:rsidR="006C35F1">
            <w:fldChar w:fldCharType="end"/>
          </w:r>
        </w:sdtContent>
      </w:sdt>
      <w:r w:rsidR="004C0BA5">
        <w:t>.</w:t>
      </w:r>
    </w:p>
    <w:p w14:paraId="3418ED49" w14:textId="6BBB18AD"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970571">
            <w:rPr>
              <w:noProof/>
            </w:rPr>
            <w:t>[48]</w:t>
          </w:r>
          <w:r w:rsidR="006C35F1">
            <w:fldChar w:fldCharType="end"/>
          </w:r>
        </w:sdtContent>
      </w:sdt>
      <w:r>
        <w:t>.</w:t>
      </w:r>
    </w:p>
    <w:p w14:paraId="0D0692D7" w14:textId="592C6107" w:rsidR="003D7E27" w:rsidRDefault="003D7E27" w:rsidP="003D7E27">
      <w:pPr>
        <w:pStyle w:val="berschrift3"/>
      </w:pPr>
      <w:bookmarkStart w:id="162" w:name="_Toc82686249"/>
      <w:bookmarkStart w:id="163" w:name="_Toc87517027"/>
      <w:bookmarkStart w:id="164" w:name="_Toc90140318"/>
      <w:r>
        <w:t>Oculus Quest</w:t>
      </w:r>
      <w:bookmarkEnd w:id="162"/>
      <w:bookmarkEnd w:id="163"/>
      <w:bookmarkEnd w:id="164"/>
    </w:p>
    <w:p w14:paraId="4A4BF167" w14:textId="47790C08" w:rsidR="003D7E27" w:rsidRDefault="003D7E27" w:rsidP="003D7E27">
      <w:r>
        <w:t xml:space="preserve">Bei der Oculus Quest handelt es sich um eine mobile VR Brille. Sie kann also genutzt werden, ohne zusätzlich einen leistungsstarken Computer oder Konsole zu benötigen. Ebenso werden keine externen Sensoren oder Kameras für das Tracking </w:t>
      </w:r>
      <w:ins w:id="165" w:author="Robert Zlomke" w:date="2021-12-11T19:02:00Z">
        <w:r w:rsidR="007823EE">
          <w:t xml:space="preserve">benötigt </w:t>
        </w:r>
      </w:ins>
      <w:del w:id="166" w:author="Robert Zlomke" w:date="2021-12-11T19:02:00Z">
        <w:r w:rsidDel="007823EE">
          <w:delText>gebraucht.</w:delText>
        </w:r>
      </w:del>
      <w:r>
        <w:t xml:space="preserve">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970571" w:rsidRPr="003D01E5">
        <w:rPr>
          <w:lang w:val="en-US"/>
        </w:rPr>
        <w:t xml:space="preserve">Abb. </w:t>
      </w:r>
      <w:r w:rsidR="00970571">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970571">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46637B3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1A8DB26A" w:rsidR="003D7E27" w:rsidRPr="00E753B4" w:rsidRDefault="003D7E27" w:rsidP="00606CDC">
      <w:pPr>
        <w:pStyle w:val="Beschriftung"/>
        <w:rPr>
          <w:lang w:val="en-US"/>
        </w:rPr>
      </w:pPr>
      <w:bookmarkStart w:id="167" w:name="_Ref77836543"/>
      <w:bookmarkStart w:id="168" w:name="_Ref65339215"/>
      <w:bookmarkStart w:id="169" w:name="_Toc87517126"/>
      <w:bookmarkStart w:id="170" w:name="_Toc90141391"/>
      <w:r w:rsidRPr="003D01E5">
        <w:rPr>
          <w:lang w:val="en-US"/>
        </w:rPr>
        <w:t xml:space="preserve">Abb. </w:t>
      </w:r>
      <w:r>
        <w:fldChar w:fldCharType="begin"/>
      </w:r>
      <w:r w:rsidRPr="003D01E5">
        <w:rPr>
          <w:lang w:val="en-US"/>
        </w:rPr>
        <w:instrText xml:space="preserve"> SEQ Abb. \* ARABIC </w:instrText>
      </w:r>
      <w:r>
        <w:fldChar w:fldCharType="separate"/>
      </w:r>
      <w:r w:rsidR="00970571">
        <w:rPr>
          <w:noProof/>
          <w:lang w:val="en-US"/>
        </w:rPr>
        <w:t>14</w:t>
      </w:r>
      <w:r>
        <w:rPr>
          <w:noProof/>
        </w:rPr>
        <w:fldChar w:fldCharType="end"/>
      </w:r>
      <w:bookmarkEnd w:id="167"/>
      <w:r w:rsidRPr="003D01E5">
        <w:rPr>
          <w:lang w:val="en-US"/>
        </w:rPr>
        <w:t>: Oculus Quest mit Controller</w:t>
      </w:r>
      <w:bookmarkEnd w:id="168"/>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970571" w:rsidRPr="00970571">
            <w:rPr>
              <w:noProof/>
              <w:lang w:val="en-US"/>
            </w:rPr>
            <w:t>[50]</w:t>
          </w:r>
          <w:r>
            <w:fldChar w:fldCharType="end"/>
          </w:r>
        </w:sdtContent>
      </w:sdt>
      <w:bookmarkEnd w:id="169"/>
      <w:bookmarkEnd w:id="170"/>
    </w:p>
    <w:p w14:paraId="179D7CF3" w14:textId="411714A4" w:rsidR="003D7E27" w:rsidRDefault="0091116E" w:rsidP="0091116E">
      <w:pPr>
        <w:pStyle w:val="berschrift3"/>
      </w:pPr>
      <w:bookmarkStart w:id="171" w:name="_Ref77235616"/>
      <w:bookmarkStart w:id="172" w:name="_Toc82686250"/>
      <w:bookmarkStart w:id="173" w:name="_Toc87517028"/>
      <w:bookmarkStart w:id="174" w:name="_Toc90140319"/>
      <w:r>
        <w:t>HTC Vive</w:t>
      </w:r>
      <w:bookmarkEnd w:id="171"/>
      <w:bookmarkEnd w:id="172"/>
      <w:bookmarkEnd w:id="173"/>
      <w:bookmarkEnd w:id="174"/>
      <w:r w:rsidR="0076334A">
        <w:t xml:space="preserve"> </w:t>
      </w:r>
    </w:p>
    <w:p w14:paraId="51CB33CD" w14:textId="40B5F66B"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970571">
            <w:rPr>
              <w:noProof/>
            </w:rPr>
            <w:t>[51]</w:t>
          </w:r>
          <w:r w:rsidR="00A54A12">
            <w:fldChar w:fldCharType="end"/>
          </w:r>
        </w:sdtContent>
      </w:sdt>
      <w:r w:rsidR="00D564B7">
        <w:t>.</w:t>
      </w:r>
      <w:r w:rsidR="00E82953">
        <w:t xml:space="preserve"> </w:t>
      </w:r>
    </w:p>
    <w:p w14:paraId="0FF84F6B" w14:textId="7A5EACBD"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970571">
            <w:rPr>
              <w:noProof/>
            </w:rPr>
            <w:t>[52]</w:t>
          </w:r>
          <w:r w:rsidR="00187682">
            <w:fldChar w:fldCharType="end"/>
          </w:r>
        </w:sdtContent>
      </w:sdt>
      <w:r w:rsidR="007C7595">
        <w:t>.</w:t>
      </w:r>
      <w:r w:rsidR="00277CAF" w:rsidRPr="00277CAF">
        <w:t xml:space="preserve"> </w:t>
      </w:r>
    </w:p>
    <w:p w14:paraId="2E8883D7" w14:textId="2B16CEE9"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970571">
        <w:t xml:space="preserve">Abb. </w:t>
      </w:r>
      <w:r w:rsidR="00970571">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717A0C18">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05F72163" w:rsidR="007244BD" w:rsidRDefault="00DD0CB9" w:rsidP="007C025D">
      <w:pPr>
        <w:pStyle w:val="Beschriftung"/>
      </w:pPr>
      <w:bookmarkStart w:id="175" w:name="_Ref77836576"/>
      <w:bookmarkStart w:id="176" w:name="_Toc87517127"/>
      <w:bookmarkStart w:id="177" w:name="_Toc90141392"/>
      <w:r>
        <w:t xml:space="preserve">Abb. </w:t>
      </w:r>
      <w:r w:rsidR="00172CB5">
        <w:fldChar w:fldCharType="begin"/>
      </w:r>
      <w:r w:rsidR="00172CB5">
        <w:instrText xml:space="preserve"> SEQ Abb. \* ARABIC </w:instrText>
      </w:r>
      <w:r w:rsidR="00172CB5">
        <w:fldChar w:fldCharType="separate"/>
      </w:r>
      <w:r w:rsidR="00970571">
        <w:rPr>
          <w:noProof/>
        </w:rPr>
        <w:t>15</w:t>
      </w:r>
      <w:r w:rsidR="00172CB5">
        <w:rPr>
          <w:noProof/>
        </w:rPr>
        <w:fldChar w:fldCharType="end"/>
      </w:r>
      <w:bookmarkEnd w:id="175"/>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970571">
            <w:rPr>
              <w:noProof/>
            </w:rPr>
            <w:t>[53]</w:t>
          </w:r>
          <w:r w:rsidR="001037F7">
            <w:fldChar w:fldCharType="end"/>
          </w:r>
        </w:sdtContent>
      </w:sdt>
      <w:bookmarkEnd w:id="176"/>
      <w:bookmarkEnd w:id="177"/>
    </w:p>
    <w:p w14:paraId="7BDE8A4A" w14:textId="06034E10" w:rsidR="008D14E4" w:rsidRDefault="008D14E4" w:rsidP="008D14E4">
      <w:pPr>
        <w:pStyle w:val="berschrift4"/>
        <w:numPr>
          <w:ilvl w:val="3"/>
          <w:numId w:val="26"/>
        </w:numPr>
      </w:pPr>
      <w:bookmarkStart w:id="178" w:name="_Toc82686251"/>
      <w:bookmarkStart w:id="179" w:name="_Toc87517029"/>
      <w:bookmarkStart w:id="180" w:name="_Toc90140320"/>
      <w:r>
        <w:t>Display</w:t>
      </w:r>
      <w:bookmarkEnd w:id="178"/>
      <w:bookmarkEnd w:id="179"/>
      <w:bookmarkEnd w:id="180"/>
    </w:p>
    <w:p w14:paraId="5BEBCE96" w14:textId="6CC84C52"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970571">
            <w:rPr>
              <w:noProof/>
            </w:rPr>
            <w:t>[54]</w:t>
          </w:r>
          <w:r w:rsidR="009F050A">
            <w:fldChar w:fldCharType="end"/>
          </w:r>
        </w:sdtContent>
      </w:sdt>
      <w:r w:rsidR="00F517F9">
        <w:t>.</w:t>
      </w:r>
    </w:p>
    <w:p w14:paraId="79263434" w14:textId="7160856E" w:rsidR="006235A8" w:rsidRDefault="006235A8" w:rsidP="006235A8">
      <w:pPr>
        <w:pStyle w:val="berschrift4"/>
      </w:pPr>
      <w:bookmarkStart w:id="181" w:name="_Toc82686252"/>
      <w:bookmarkStart w:id="182" w:name="_Toc87517030"/>
      <w:bookmarkStart w:id="183" w:name="_Toc90140321"/>
      <w:r>
        <w:t>Controller</w:t>
      </w:r>
      <w:bookmarkEnd w:id="181"/>
      <w:bookmarkEnd w:id="182"/>
      <w:bookmarkEnd w:id="183"/>
    </w:p>
    <w:p w14:paraId="24AA4D0F" w14:textId="319461F5"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970571">
        <w:t xml:space="preserve">Abb. </w:t>
      </w:r>
      <w:r w:rsidR="00970571">
        <w:rPr>
          <w:noProof/>
        </w:rPr>
        <w:t>16</w:t>
      </w:r>
      <w:r w:rsidR="007821E7">
        <w:fldChar w:fldCharType="end"/>
      </w:r>
      <w:r w:rsidR="007821E7">
        <w:t xml:space="preserve"> </w:t>
      </w:r>
      <w:r w:rsidR="008C74C8">
        <w:t>gena</w:t>
      </w:r>
      <w:r w:rsidR="00B443A9">
        <w:t>uer eingegangen wird</w:t>
      </w:r>
      <w:r w:rsidR="00006B82" w:rsidRPr="00006B82">
        <w:t xml:space="preserve"> </w:t>
      </w:r>
      <w:bookmarkStart w:id="184"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970571">
            <w:rPr>
              <w:noProof/>
            </w:rPr>
            <w:t>[55]</w:t>
          </w:r>
          <w:r w:rsidR="00C938B9">
            <w:fldChar w:fldCharType="end"/>
          </w:r>
        </w:sdtContent>
      </w:sdt>
      <w:bookmarkEnd w:id="184"/>
      <w:r w:rsidR="00006B82">
        <w:t xml:space="preserve"> </w:t>
      </w:r>
      <w:r w:rsidR="00E7407F">
        <w:t>.</w:t>
      </w:r>
    </w:p>
    <w:p w14:paraId="3F756144" w14:textId="6A22C259"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052A4EE3"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t>.</w:t>
      </w:r>
    </w:p>
    <w:p w14:paraId="1517D616" w14:textId="0F756DCA"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rsidR="007A6792">
        <w:t>.</w:t>
      </w:r>
    </w:p>
    <w:p w14:paraId="473B43D3" w14:textId="3DA2EA69"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rsidR="008D0ED6" w:rsidRPr="00D76219">
        <w:t>.</w:t>
      </w:r>
    </w:p>
    <w:p w14:paraId="7280E5F9" w14:textId="74B44F80"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t>.</w:t>
      </w:r>
    </w:p>
    <w:p w14:paraId="50892D8B" w14:textId="04BDD812"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t>.</w:t>
      </w:r>
    </w:p>
    <w:p w14:paraId="5CA009AD" w14:textId="5C4CE025"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970571">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22EFA3D">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3965CABA" w:rsidR="006235A8" w:rsidRDefault="008C74C8" w:rsidP="00AA6530">
      <w:pPr>
        <w:pStyle w:val="Beschriftung"/>
      </w:pPr>
      <w:bookmarkStart w:id="185" w:name="_Ref77836605"/>
      <w:bookmarkStart w:id="186" w:name="_Ref74483099"/>
      <w:bookmarkStart w:id="187" w:name="_Toc87517128"/>
      <w:bookmarkStart w:id="188" w:name="_Toc90141393"/>
      <w:r>
        <w:t xml:space="preserve">Abb. </w:t>
      </w:r>
      <w:r w:rsidR="00172CB5">
        <w:fldChar w:fldCharType="begin"/>
      </w:r>
      <w:r w:rsidR="00172CB5">
        <w:instrText xml:space="preserve"> SEQ Abb. \* ARABIC </w:instrText>
      </w:r>
      <w:r w:rsidR="00172CB5">
        <w:fldChar w:fldCharType="separate"/>
      </w:r>
      <w:r w:rsidR="00970571">
        <w:rPr>
          <w:noProof/>
        </w:rPr>
        <w:t>16</w:t>
      </w:r>
      <w:r w:rsidR="00172CB5">
        <w:rPr>
          <w:noProof/>
        </w:rPr>
        <w:fldChar w:fldCharType="end"/>
      </w:r>
      <w:bookmarkEnd w:id="185"/>
      <w:r>
        <w:t>: HTC Vive Controller</w:t>
      </w:r>
      <w:bookmarkEnd w:id="186"/>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970571">
            <w:rPr>
              <w:noProof/>
            </w:rPr>
            <w:t>[55]</w:t>
          </w:r>
          <w:r w:rsidR="0045598F">
            <w:fldChar w:fldCharType="end"/>
          </w:r>
        </w:sdtContent>
      </w:sdt>
      <w:bookmarkEnd w:id="187"/>
      <w:bookmarkEnd w:id="188"/>
    </w:p>
    <w:p w14:paraId="43EAAE03" w14:textId="0F1BA22B" w:rsidR="006235A8" w:rsidRDefault="006235A8" w:rsidP="006235A8">
      <w:pPr>
        <w:pStyle w:val="berschrift4"/>
      </w:pPr>
      <w:bookmarkStart w:id="189" w:name="_Toc82686253"/>
      <w:bookmarkStart w:id="190" w:name="_Toc87517031"/>
      <w:bookmarkStart w:id="191" w:name="_Toc90140322"/>
      <w:r>
        <w:t>Tracking</w:t>
      </w:r>
      <w:bookmarkEnd w:id="189"/>
      <w:bookmarkEnd w:id="190"/>
      <w:bookmarkEnd w:id="191"/>
    </w:p>
    <w:p w14:paraId="2958B0BE" w14:textId="70F83464"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970571">
            <w:rPr>
              <w:noProof/>
            </w:rPr>
            <w:t>[56]</w:t>
          </w:r>
          <w:r w:rsidR="00447BF5">
            <w:fldChar w:fldCharType="end"/>
          </w:r>
        </w:sdtContent>
      </w:sdt>
      <w:r w:rsidR="00447BF5">
        <w:t>.</w:t>
      </w:r>
    </w:p>
    <w:p w14:paraId="5EF76128" w14:textId="77777777" w:rsidR="00447BF5" w:rsidRDefault="00447BF5" w:rsidP="008A58D1"/>
    <w:p w14:paraId="7E7DE7A1" w14:textId="529361B3"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970571">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970571">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2" w:name="_Toc82686254"/>
      <w:bookmarkStart w:id="193" w:name="_Toc87517032"/>
      <w:bookmarkStart w:id="194" w:name="_Toc90140323"/>
      <w:r>
        <w:t>Vive W</w:t>
      </w:r>
      <w:r w:rsidR="00957B54">
        <w:t>LAN</w:t>
      </w:r>
      <w:r>
        <w:t xml:space="preserve"> Adapter</w:t>
      </w:r>
      <w:bookmarkEnd w:id="192"/>
      <w:bookmarkEnd w:id="193"/>
      <w:bookmarkEnd w:id="194"/>
    </w:p>
    <w:p w14:paraId="7F7008EE" w14:textId="0885A417"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970571">
            <w:rPr>
              <w:noProof/>
            </w:rPr>
            <w:t>[58]</w:t>
          </w:r>
          <w:r w:rsidR="00E20669">
            <w:fldChar w:fldCharType="end"/>
          </w:r>
        </w:sdtContent>
      </w:sdt>
      <w:r w:rsidR="00B06554">
        <w:t>.</w:t>
      </w:r>
      <w:r w:rsidR="00E20669">
        <w:t xml:space="preserve"> </w:t>
      </w:r>
    </w:p>
    <w:p w14:paraId="4E36DCA6" w14:textId="7044E650"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970571" w:rsidRPr="00E753B4">
        <w:rPr>
          <w:lang w:val="en-US"/>
        </w:rPr>
        <w:t xml:space="preserve">Abb. </w:t>
      </w:r>
      <w:r w:rsidR="00970571">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970571">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0F42EA6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549D75AC" w:rsidR="007E209D" w:rsidRPr="00E753B4" w:rsidRDefault="007E209D" w:rsidP="007E209D">
      <w:pPr>
        <w:pStyle w:val="Beschriftung"/>
        <w:rPr>
          <w:lang w:val="en-US"/>
        </w:rPr>
      </w:pPr>
      <w:bookmarkStart w:id="195" w:name="_Ref77836649"/>
      <w:bookmarkStart w:id="196" w:name="_Ref77253822"/>
      <w:bookmarkStart w:id="197" w:name="_Toc87517129"/>
      <w:bookmarkStart w:id="198" w:name="_Toc90141394"/>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970571">
        <w:rPr>
          <w:noProof/>
          <w:lang w:val="en-US"/>
        </w:rPr>
        <w:t>17</w:t>
      </w:r>
      <w:r w:rsidR="00D7033A">
        <w:rPr>
          <w:noProof/>
        </w:rPr>
        <w:fldChar w:fldCharType="end"/>
      </w:r>
      <w:bookmarkEnd w:id="195"/>
      <w:r w:rsidRPr="00E753B4">
        <w:rPr>
          <w:lang w:val="en-US"/>
        </w:rPr>
        <w:t>: Vive WLAN Adapter Komponente</w:t>
      </w:r>
      <w:bookmarkEnd w:id="196"/>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970571" w:rsidRPr="00970571">
            <w:rPr>
              <w:noProof/>
              <w:lang w:val="en-US"/>
            </w:rPr>
            <w:t>[59]</w:t>
          </w:r>
          <w:r w:rsidR="00BF6BD6">
            <w:fldChar w:fldCharType="end"/>
          </w:r>
        </w:sdtContent>
      </w:sdt>
      <w:bookmarkEnd w:id="197"/>
      <w:bookmarkEnd w:id="198"/>
    </w:p>
    <w:p w14:paraId="23E66DE2" w14:textId="613FD078" w:rsidR="00B16E27" w:rsidRDefault="008A5200" w:rsidP="00713367">
      <w:pPr>
        <w:pStyle w:val="berschrift2"/>
      </w:pPr>
      <w:bookmarkStart w:id="199" w:name="_Toc82686255"/>
      <w:bookmarkStart w:id="200" w:name="_Toc87517033"/>
      <w:bookmarkStart w:id="201" w:name="_Toc90140324"/>
      <w:r>
        <w:lastRenderedPageBreak/>
        <w:t>Umsetzung</w:t>
      </w:r>
      <w:bookmarkEnd w:id="199"/>
      <w:bookmarkEnd w:id="200"/>
      <w:bookmarkEnd w:id="201"/>
    </w:p>
    <w:p w14:paraId="6D7C78AC" w14:textId="43DDE431" w:rsidR="003705CF" w:rsidRDefault="003B2B99" w:rsidP="003705CF">
      <w:r>
        <w:t>Dieses Kapitel</w:t>
      </w:r>
      <w:r w:rsidR="00503CD2">
        <w:t xml:space="preserve"> wird die Umsetzung genauer beschrieben</w:t>
      </w:r>
      <w:r>
        <w:t>.</w:t>
      </w:r>
      <w:r w:rsidR="00FB4985">
        <w:t xml:space="preserve"> In den ersten beiden Unterkapiteln wird die Einbindung der VR-Brillen Oculus Quest und HTC Vive beschrieben.</w:t>
      </w:r>
      <w:r w:rsidR="00A1400B">
        <w:t xml:space="preserve"> </w:t>
      </w:r>
      <w:r w:rsidR="00836A34">
        <w:t>Daraufhin</w:t>
      </w:r>
      <w:r w:rsidR="00626CE8">
        <w:t xml:space="preserve"> wird die Implementierung der virtuellen Umgebung genauer behandelt.</w:t>
      </w:r>
      <w:r w:rsidR="00836A34">
        <w:t xml:space="preserve"> </w:t>
      </w:r>
      <w:r w:rsidR="00993E1F">
        <w:t>Dazu gehören die Erstellung des Weges und der dazugehörigen Wergerkennung, die Hindernisse und Hintergrundgeräusche.</w:t>
      </w:r>
      <w:r w:rsidR="00F00492">
        <w:t xml:space="preserve"> Des Weiteren wird die Entwicklung des Malus und des positiven Verstärkers beschrieben.</w:t>
      </w:r>
      <w:r w:rsidR="00120D20">
        <w:t xml:space="preserve"> In den letzten Unterkapiteln wird auf die Implementierung der Szenarien, der Aufgabenstellung und das Menü genauer erläutert.</w:t>
      </w:r>
    </w:p>
    <w:p w14:paraId="534F66E7" w14:textId="33CE8A15" w:rsidR="00D037C7"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2" w:name="_Toc82686256"/>
      <w:bookmarkStart w:id="203" w:name="_Toc87517034"/>
      <w:bookmarkStart w:id="204" w:name="_Ref90138975"/>
      <w:bookmarkStart w:id="205" w:name="_Toc90140325"/>
      <w:r>
        <w:t xml:space="preserve">Einbindung der </w:t>
      </w:r>
      <w:r w:rsidR="00C033E3">
        <w:t>Oculus Quest</w:t>
      </w:r>
      <w:bookmarkEnd w:id="202"/>
      <w:bookmarkEnd w:id="203"/>
      <w:bookmarkEnd w:id="204"/>
      <w:bookmarkEnd w:id="205"/>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6" w:name="_Toc82686257"/>
      <w:bookmarkStart w:id="207" w:name="_Toc87517035"/>
      <w:bookmarkStart w:id="208" w:name="_Toc90140326"/>
      <w:r>
        <w:t>Schnittstelle zwischen PC und Oculus Quest</w:t>
      </w:r>
      <w:bookmarkEnd w:id="206"/>
      <w:bookmarkEnd w:id="207"/>
      <w:bookmarkEnd w:id="208"/>
    </w:p>
    <w:p w14:paraId="3F33011F" w14:textId="27FE6E00"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970571">
        <w:t xml:space="preserve">Abb. </w:t>
      </w:r>
      <w:r w:rsidR="00970571">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1526343A">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6F7E975D" w:rsidR="00951307" w:rsidRDefault="00602F32" w:rsidP="003A655D">
      <w:pPr>
        <w:pStyle w:val="Beschriftung"/>
      </w:pPr>
      <w:bookmarkStart w:id="209" w:name="_Ref77836725"/>
      <w:bookmarkStart w:id="210" w:name="_Ref72155188"/>
      <w:bookmarkStart w:id="211" w:name="_Toc87517130"/>
      <w:bookmarkStart w:id="212" w:name="_Toc90141395"/>
      <w:r>
        <w:t xml:space="preserve">Abb. </w:t>
      </w:r>
      <w:r w:rsidR="00172CB5">
        <w:fldChar w:fldCharType="begin"/>
      </w:r>
      <w:r w:rsidR="00172CB5">
        <w:instrText xml:space="preserve"> SEQ Abb. \* ARABIC </w:instrText>
      </w:r>
      <w:r w:rsidR="00172CB5">
        <w:fldChar w:fldCharType="separate"/>
      </w:r>
      <w:r w:rsidR="00970571">
        <w:rPr>
          <w:noProof/>
        </w:rPr>
        <w:t>18</w:t>
      </w:r>
      <w:r w:rsidR="00172CB5">
        <w:rPr>
          <w:noProof/>
        </w:rPr>
        <w:fldChar w:fldCharType="end"/>
      </w:r>
      <w:bookmarkEnd w:id="209"/>
      <w:r>
        <w:t>: Gekoppelte Quest in Oculus Link</w:t>
      </w:r>
      <w:bookmarkEnd w:id="210"/>
      <w:bookmarkEnd w:id="211"/>
      <w:bookmarkEnd w:id="212"/>
    </w:p>
    <w:p w14:paraId="69BA60B9" w14:textId="71AE5DDC" w:rsidR="00C033E3" w:rsidRDefault="00C033E3" w:rsidP="00380648">
      <w:pPr>
        <w:pStyle w:val="berschrift4"/>
      </w:pPr>
      <w:bookmarkStart w:id="213" w:name="_Ref72174083"/>
      <w:bookmarkStart w:id="214" w:name="_Ref72174132"/>
      <w:bookmarkStart w:id="215" w:name="_Toc82686258"/>
      <w:bookmarkStart w:id="216" w:name="_Toc87517036"/>
      <w:bookmarkStart w:id="217" w:name="_Toc90140327"/>
      <w:r>
        <w:lastRenderedPageBreak/>
        <w:t>Einbindung in Unity</w:t>
      </w:r>
      <w:bookmarkEnd w:id="213"/>
      <w:bookmarkEnd w:id="214"/>
      <w:bookmarkEnd w:id="215"/>
      <w:bookmarkEnd w:id="216"/>
      <w:bookmarkEnd w:id="217"/>
      <w:r>
        <w:t xml:space="preserve"> </w:t>
      </w:r>
    </w:p>
    <w:p w14:paraId="44C9578C" w14:textId="4F0889B4"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970571">
        <w:t xml:space="preserve">Abb. </w:t>
      </w:r>
      <w:r w:rsidR="00970571">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75AE5641">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0F18F82F" w:rsidR="005C7C04" w:rsidRDefault="005E2EA2" w:rsidP="00875B73">
      <w:pPr>
        <w:pStyle w:val="Beschriftung"/>
      </w:pPr>
      <w:bookmarkStart w:id="218" w:name="_Ref77836743"/>
      <w:bookmarkStart w:id="219" w:name="_Ref72157394"/>
      <w:bookmarkStart w:id="220" w:name="_Ref72157464"/>
      <w:bookmarkStart w:id="221" w:name="_Toc87517131"/>
      <w:bookmarkStart w:id="222" w:name="_Toc90141396"/>
      <w:r>
        <w:t xml:space="preserve">Abb. </w:t>
      </w:r>
      <w:r w:rsidR="00172CB5">
        <w:fldChar w:fldCharType="begin"/>
      </w:r>
      <w:r w:rsidR="00172CB5">
        <w:instrText xml:space="preserve"> SEQ Abb. \* ARABIC </w:instrText>
      </w:r>
      <w:r w:rsidR="00172CB5">
        <w:fldChar w:fldCharType="separate"/>
      </w:r>
      <w:r w:rsidR="00970571">
        <w:rPr>
          <w:noProof/>
        </w:rPr>
        <w:t>19</w:t>
      </w:r>
      <w:r w:rsidR="00172CB5">
        <w:rPr>
          <w:noProof/>
        </w:rPr>
        <w:fldChar w:fldCharType="end"/>
      </w:r>
      <w:bookmarkEnd w:id="218"/>
      <w:r>
        <w:t xml:space="preserve">: XR </w:t>
      </w:r>
      <w:bookmarkEnd w:id="219"/>
      <w:r>
        <w:t>Einstellungen</w:t>
      </w:r>
      <w:r w:rsidR="00423B2B">
        <w:t xml:space="preserve"> </w:t>
      </w:r>
      <w:r w:rsidR="00253DD2">
        <w:t>in Unity</w:t>
      </w:r>
      <w:bookmarkEnd w:id="220"/>
      <w:bookmarkEnd w:id="221"/>
      <w:bookmarkEnd w:id="222"/>
    </w:p>
    <w:p w14:paraId="16F4D50B" w14:textId="53DC23BF"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970571">
        <w:t xml:space="preserve">Abb. </w:t>
      </w:r>
      <w:r w:rsidR="00970571">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970571">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3C2FFCDD">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75602462" w:rsidR="00C70E82" w:rsidRDefault="00B0509E" w:rsidP="00366F11">
      <w:pPr>
        <w:pStyle w:val="Beschriftung"/>
      </w:pPr>
      <w:bookmarkStart w:id="223" w:name="_Ref77836757"/>
      <w:bookmarkStart w:id="224" w:name="_Ref72158042"/>
      <w:bookmarkStart w:id="225" w:name="_Toc87517132"/>
      <w:bookmarkStart w:id="226" w:name="_Toc90141397"/>
      <w:r>
        <w:t xml:space="preserve">Abb. </w:t>
      </w:r>
      <w:r w:rsidR="00172CB5">
        <w:fldChar w:fldCharType="begin"/>
      </w:r>
      <w:r w:rsidR="00172CB5">
        <w:instrText xml:space="preserve"> SEQ Abb. \* ARABIC </w:instrText>
      </w:r>
      <w:r w:rsidR="00172CB5">
        <w:fldChar w:fldCharType="separate"/>
      </w:r>
      <w:r w:rsidR="00970571">
        <w:rPr>
          <w:noProof/>
        </w:rPr>
        <w:t>20</w:t>
      </w:r>
      <w:r w:rsidR="00172CB5">
        <w:rPr>
          <w:noProof/>
        </w:rPr>
        <w:fldChar w:fldCharType="end"/>
      </w:r>
      <w:bookmarkEnd w:id="223"/>
      <w:r>
        <w:t>: OVRPlayerController</w:t>
      </w:r>
      <w:bookmarkEnd w:id="224"/>
      <w:bookmarkEnd w:id="225"/>
      <w:bookmarkEnd w:id="226"/>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7" w:name="_Toc82686259"/>
      <w:bookmarkStart w:id="228" w:name="_Toc87517037"/>
      <w:bookmarkStart w:id="229" w:name="_Toc90140328"/>
      <w:r>
        <w:t>Ausführung der Anwendung</w:t>
      </w:r>
      <w:bookmarkEnd w:id="227"/>
      <w:bookmarkEnd w:id="228"/>
      <w:bookmarkEnd w:id="229"/>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30" w:name="_Toc82686260"/>
      <w:bookmarkStart w:id="231" w:name="_Toc87517038"/>
      <w:bookmarkStart w:id="232" w:name="_Toc90140329"/>
      <w:r>
        <w:t xml:space="preserve">Einbinden </w:t>
      </w:r>
      <w:r w:rsidR="0017254D">
        <w:t>de</w:t>
      </w:r>
      <w:r w:rsidR="00835ADD">
        <w:t>r HTC Vive</w:t>
      </w:r>
      <w:bookmarkEnd w:id="230"/>
      <w:bookmarkEnd w:id="231"/>
      <w:bookmarkEnd w:id="232"/>
    </w:p>
    <w:p w14:paraId="4969AA4C" w14:textId="31C44B0A"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970571">
        <w:t>2.6</w:t>
      </w:r>
      <w:r w:rsidR="00190EFA">
        <w:fldChar w:fldCharType="end"/>
      </w:r>
      <w:r w:rsidR="00190EFA">
        <w:t xml:space="preserve"> ersichtlich,</w:t>
      </w:r>
      <w:r w:rsidR="00A66907">
        <w:t xml:space="preserve"> besitzt</w:t>
      </w:r>
      <w:r w:rsidR="00190EFA">
        <w:t xml:space="preserve"> die</w:t>
      </w:r>
      <w:ins w:id="233" w:author="Robert Zlomke" w:date="2021-12-11T19:09:00Z">
        <w:r w:rsidR="00C13074">
          <w:t>se</w:t>
        </w:r>
      </w:ins>
      <w:r w:rsidR="00190EFA">
        <w:t xml:space="preserv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4" w:name="_Toc82686261"/>
      <w:bookmarkStart w:id="235" w:name="_Toc87517039"/>
      <w:bookmarkStart w:id="236" w:name="_Toc90140330"/>
      <w:r>
        <w:t>Schnittstelle zwischen PC und SteamVR</w:t>
      </w:r>
      <w:bookmarkEnd w:id="234"/>
      <w:bookmarkEnd w:id="235"/>
      <w:bookmarkEnd w:id="236"/>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7" w:name="_Ref72308061"/>
      <w:bookmarkStart w:id="238" w:name="_Toc82686262"/>
      <w:bookmarkStart w:id="239" w:name="_Toc87517040"/>
      <w:bookmarkStart w:id="240" w:name="_Toc90140331"/>
      <w:r>
        <w:t>Einbindung in Unity</w:t>
      </w:r>
      <w:bookmarkEnd w:id="237"/>
      <w:bookmarkEnd w:id="238"/>
      <w:bookmarkEnd w:id="239"/>
      <w:bookmarkEnd w:id="240"/>
      <w:r>
        <w:t xml:space="preserve"> </w:t>
      </w:r>
    </w:p>
    <w:p w14:paraId="400F7312" w14:textId="7A382C4D"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970571">
            <w:rPr>
              <w:noProof/>
            </w:rPr>
            <w:t>[61]</w:t>
          </w:r>
          <w:r w:rsidR="004D44E0">
            <w:fldChar w:fldCharType="end"/>
          </w:r>
        </w:sdtContent>
      </w:sdt>
      <w:r w:rsidR="00171828">
        <w:t xml:space="preserve">. </w:t>
      </w:r>
    </w:p>
    <w:p w14:paraId="2C4EC7EA" w14:textId="77777777" w:rsidR="00AB74FF" w:rsidRDefault="00AB74FF" w:rsidP="003D01E5"/>
    <w:p w14:paraId="0978D1EF" w14:textId="3C51E7F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970571">
        <w:t xml:space="preserve">Abb. </w:t>
      </w:r>
      <w:r w:rsidR="00970571">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E143F7">
        <w:fldChar w:fldCharType="begin"/>
      </w:r>
      <w:r w:rsidR="00E143F7">
        <w:instrText xml:space="preserve"> REF _Ref90138975 \r \h </w:instrText>
      </w:r>
      <w:r w:rsidR="00E143F7">
        <w:fldChar w:fldCharType="separate"/>
      </w:r>
      <w:r w:rsidR="00970571">
        <w:t>3.1</w:t>
      </w:r>
      <w:r w:rsidR="00E143F7">
        <w:fldChar w:fldCharType="end"/>
      </w:r>
      <w:r w:rsidR="005C02FA">
        <w:t xml:space="preserve"> </w:t>
      </w:r>
      <w:r w:rsidR="000716BD">
        <w:t>während</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100FB2E1"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970571">
        <w:t xml:space="preserve">Abb. </w:t>
      </w:r>
      <w:r w:rsidR="00970571">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80490DD">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0F6C3E3C" w:rsidR="005A306A" w:rsidRDefault="005A306A" w:rsidP="005A306A">
      <w:pPr>
        <w:pStyle w:val="Beschriftung"/>
      </w:pPr>
      <w:bookmarkStart w:id="241" w:name="_Ref77836869"/>
      <w:bookmarkStart w:id="242" w:name="_Ref72175972"/>
      <w:bookmarkStart w:id="243" w:name="_Toc87517133"/>
      <w:bookmarkStart w:id="244" w:name="_Toc90141398"/>
      <w:r>
        <w:t xml:space="preserve">Abb. </w:t>
      </w:r>
      <w:r w:rsidR="00172CB5">
        <w:fldChar w:fldCharType="begin"/>
      </w:r>
      <w:r w:rsidR="00172CB5">
        <w:instrText xml:space="preserve"> SEQ Abb. \* ARABIC </w:instrText>
      </w:r>
      <w:r w:rsidR="00172CB5">
        <w:fldChar w:fldCharType="separate"/>
      </w:r>
      <w:r w:rsidR="00970571">
        <w:rPr>
          <w:noProof/>
        </w:rPr>
        <w:t>21</w:t>
      </w:r>
      <w:r w:rsidR="00172CB5">
        <w:rPr>
          <w:noProof/>
        </w:rPr>
        <w:fldChar w:fldCharType="end"/>
      </w:r>
      <w:bookmarkEnd w:id="241"/>
      <w:r>
        <w:t>: Player Prefab</w:t>
      </w:r>
      <w:bookmarkEnd w:id="242"/>
      <w:bookmarkEnd w:id="243"/>
      <w:bookmarkEnd w:id="244"/>
    </w:p>
    <w:p w14:paraId="4470657B" w14:textId="110A8CE3"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r w:rsidRPr="00040E82">
        <w:rPr>
          <w:rStyle w:val="Hervorhebung"/>
        </w:rPr>
        <w:t>SteamVR Input</w:t>
      </w:r>
      <w:r>
        <w:t xml:space="preserve"> befindet, übernommen und gespeichert. </w:t>
      </w:r>
      <w:r w:rsidR="004943A4">
        <w:lastRenderedPageBreak/>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017C9CEB"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970571">
        <w:t xml:space="preserve">Abb. </w:t>
      </w:r>
      <w:r w:rsidR="00970571">
        <w:rPr>
          <w:noProof/>
        </w:rPr>
        <w:t>22</w:t>
      </w:r>
      <w:r w:rsidR="00FE2BD5">
        <w:fldChar w:fldCharType="end"/>
      </w:r>
      <w:r w:rsidR="00637D40">
        <w:fldChar w:fldCharType="begin"/>
      </w:r>
      <w:r w:rsidR="00637D40">
        <w:instrText xml:space="preserve"> REF _Ref72224645 \h </w:instrText>
      </w:r>
      <w:r w:rsidR="00637D40">
        <w:fldChar w:fldCharType="separate"/>
      </w:r>
      <w:r w:rsidR="00970571">
        <w:t xml:space="preserve">Abb. </w:t>
      </w:r>
      <w:r w:rsidR="00970571">
        <w:rPr>
          <w:noProof/>
        </w:rPr>
        <w:t>22</w:t>
      </w:r>
      <w:r w:rsidR="00970571">
        <w:t>: Fortbewegung durch Teleport</w:t>
      </w:r>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02363B51">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1022EAA3" w:rsidR="00637D40" w:rsidRDefault="00637D40" w:rsidP="007C354D">
      <w:pPr>
        <w:pStyle w:val="Beschriftung"/>
      </w:pPr>
      <w:bookmarkStart w:id="245" w:name="_Ref77836909"/>
      <w:bookmarkStart w:id="246" w:name="_Ref72224645"/>
      <w:bookmarkStart w:id="247" w:name="_Toc87517134"/>
      <w:bookmarkStart w:id="248" w:name="_Toc90141399"/>
      <w:r>
        <w:t xml:space="preserve">Abb. </w:t>
      </w:r>
      <w:r w:rsidR="00172CB5">
        <w:fldChar w:fldCharType="begin"/>
      </w:r>
      <w:r w:rsidR="00172CB5">
        <w:instrText xml:space="preserve"> SEQ Abb. \* ARABIC </w:instrText>
      </w:r>
      <w:r w:rsidR="00172CB5">
        <w:fldChar w:fldCharType="separate"/>
      </w:r>
      <w:r w:rsidR="00970571">
        <w:rPr>
          <w:noProof/>
        </w:rPr>
        <w:t>22</w:t>
      </w:r>
      <w:r w:rsidR="00172CB5">
        <w:rPr>
          <w:noProof/>
        </w:rPr>
        <w:fldChar w:fldCharType="end"/>
      </w:r>
      <w:bookmarkEnd w:id="245"/>
      <w:r>
        <w:t>: Fortbewegung durch Teleport</w:t>
      </w:r>
      <w:bookmarkEnd w:id="246"/>
      <w:bookmarkEnd w:id="247"/>
      <w:bookmarkEnd w:id="248"/>
    </w:p>
    <w:p w14:paraId="441DF541" w14:textId="249088D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970571">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745951DA" w14:textId="60D549C1" w:rsidR="00184C26" w:rsidRDefault="00184C26" w:rsidP="00C84DD7">
      <w:pPr>
        <w:pStyle w:val="berschrift3"/>
      </w:pPr>
      <w:bookmarkStart w:id="249" w:name="_Ref77779873"/>
      <w:bookmarkStart w:id="250" w:name="_Toc82686264"/>
      <w:bookmarkStart w:id="251" w:name="_Toc87517042"/>
      <w:bookmarkStart w:id="252" w:name="_Toc90140332"/>
      <w:r>
        <w:t>Implementierung des Weges</w:t>
      </w:r>
      <w:bookmarkEnd w:id="249"/>
      <w:bookmarkEnd w:id="250"/>
      <w:bookmarkEnd w:id="251"/>
      <w:bookmarkEnd w:id="252"/>
    </w:p>
    <w:p w14:paraId="21A61C39" w14:textId="1C46B870"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970571">
        <w:t xml:space="preserve">Abb. </w:t>
      </w:r>
      <w:r w:rsidR="00970571">
        <w:rPr>
          <w:noProof/>
        </w:rPr>
        <w:t>23</w:t>
      </w:r>
      <w:r w:rsidR="00970571">
        <w:t>: Aufbau des Weges</w:t>
      </w:r>
      <w:r w:rsidR="001E7DDD">
        <w:fldChar w:fldCharType="end"/>
      </w:r>
      <w:r w:rsidR="00451C51">
        <w:t xml:space="preserve"> zu erkennen, war es das Ziel</w:t>
      </w:r>
      <w:r>
        <w:t xml:space="preserve">, ein kleines Labyrinth zu erzeugen, über das der Benutzer laufen kann, um die geforderte Aufgabe zu erledigen. Im Mittelpunkt befindet sich eine Art Rechteck. In Richtung des Startpunktes wurde ein kleiner Weg </w:t>
      </w:r>
      <w:r>
        <w:lastRenderedPageBreak/>
        <w:t>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758E3B6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52576A6" w:rsidR="00184C26" w:rsidRPr="006E0BFF" w:rsidRDefault="00451C51" w:rsidP="00451C51">
      <w:pPr>
        <w:pStyle w:val="Beschriftung"/>
      </w:pPr>
      <w:bookmarkStart w:id="253" w:name="_Ref80080716"/>
      <w:bookmarkStart w:id="254" w:name="_Toc87517135"/>
      <w:bookmarkStart w:id="255" w:name="_Toc90141400"/>
      <w:r>
        <w:t xml:space="preserve">Abb. </w:t>
      </w:r>
      <w:r w:rsidR="00172CB5">
        <w:fldChar w:fldCharType="begin"/>
      </w:r>
      <w:r w:rsidR="00172CB5">
        <w:instrText xml:space="preserve"> SEQ Abb. \* ARABIC </w:instrText>
      </w:r>
      <w:r w:rsidR="00172CB5">
        <w:fldChar w:fldCharType="separate"/>
      </w:r>
      <w:r w:rsidR="00970571">
        <w:rPr>
          <w:noProof/>
        </w:rPr>
        <w:t>23</w:t>
      </w:r>
      <w:r w:rsidR="00172CB5">
        <w:rPr>
          <w:noProof/>
        </w:rPr>
        <w:fldChar w:fldCharType="end"/>
      </w:r>
      <w:r>
        <w:t>: Aufbau des Weges</w:t>
      </w:r>
      <w:bookmarkEnd w:id="253"/>
      <w:bookmarkEnd w:id="254"/>
      <w:bookmarkEnd w:id="255"/>
    </w:p>
    <w:p w14:paraId="0B67DB21" w14:textId="27E8A921" w:rsidR="00184C26" w:rsidRPr="00077178" w:rsidRDefault="00184C26" w:rsidP="00C84DD7">
      <w:pPr>
        <w:pStyle w:val="berschrift3"/>
      </w:pPr>
      <w:bookmarkStart w:id="256" w:name="_Ref77778079"/>
      <w:bookmarkStart w:id="257" w:name="_Ref77778112"/>
      <w:bookmarkStart w:id="258" w:name="_Toc82686265"/>
      <w:bookmarkStart w:id="259" w:name="_Toc87517043"/>
      <w:bookmarkStart w:id="260" w:name="_Toc90140333"/>
      <w:r>
        <w:t>Implementierung der Wegerkennung</w:t>
      </w:r>
      <w:bookmarkEnd w:id="256"/>
      <w:bookmarkEnd w:id="257"/>
      <w:bookmarkEnd w:id="258"/>
      <w:bookmarkEnd w:id="259"/>
      <w:bookmarkEnd w:id="260"/>
    </w:p>
    <w:p w14:paraId="2A4E33DE" w14:textId="6BD0072C"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970571">
        <w:t xml:space="preserve">Abb. </w:t>
      </w:r>
      <w:r w:rsidR="00970571">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970571">
            <w:rPr>
              <w:noProof/>
            </w:rPr>
            <w:t>[62]</w:t>
          </w:r>
          <w:r>
            <w:fldChar w:fldCharType="end"/>
          </w:r>
        </w:sdtContent>
      </w:sdt>
      <w:r>
        <w:t>.</w:t>
      </w:r>
    </w:p>
    <w:p w14:paraId="15288BF1" w14:textId="02E1903F"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970571">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lastRenderedPageBreak/>
        <w:drawing>
          <wp:inline distT="0" distB="0" distL="0" distR="0" wp14:anchorId="596346F2" wp14:editId="6C8A12B2">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4868691F" w:rsidR="00184C26" w:rsidRDefault="00184C26" w:rsidP="00184C26">
      <w:pPr>
        <w:pStyle w:val="Beschriftung"/>
      </w:pPr>
      <w:bookmarkStart w:id="261" w:name="_Ref77836973"/>
      <w:bookmarkStart w:id="262" w:name="_Ref72660152"/>
      <w:bookmarkStart w:id="263" w:name="_Toc87517136"/>
      <w:bookmarkStart w:id="264" w:name="_Toc90141401"/>
      <w:r>
        <w:t xml:space="preserve">Abb. </w:t>
      </w:r>
      <w:r w:rsidR="00172CB5">
        <w:fldChar w:fldCharType="begin"/>
      </w:r>
      <w:r w:rsidR="00172CB5">
        <w:instrText xml:space="preserve"> SEQ Abb. \* ARABIC </w:instrText>
      </w:r>
      <w:r w:rsidR="00172CB5">
        <w:fldChar w:fldCharType="separate"/>
      </w:r>
      <w:r w:rsidR="00970571">
        <w:rPr>
          <w:noProof/>
        </w:rPr>
        <w:t>24</w:t>
      </w:r>
      <w:r w:rsidR="00172CB5">
        <w:rPr>
          <w:noProof/>
        </w:rPr>
        <w:fldChar w:fldCharType="end"/>
      </w:r>
      <w:bookmarkEnd w:id="261"/>
      <w:r>
        <w:t>: Box Collider für die Wegerkennung</w:t>
      </w:r>
      <w:bookmarkEnd w:id="262"/>
      <w:bookmarkEnd w:id="263"/>
      <w:bookmarkEnd w:id="264"/>
    </w:p>
    <w:p w14:paraId="5EA249E6" w14:textId="20F60A4F"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970571">
        <w:t xml:space="preserve">Abb. </w:t>
      </w:r>
      <w:r w:rsidR="00970571">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07FC28A2">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1F40822E" w:rsidR="00184C26" w:rsidRDefault="00184C26" w:rsidP="00184C26">
      <w:pPr>
        <w:pStyle w:val="Beschriftung"/>
      </w:pPr>
      <w:bookmarkStart w:id="265" w:name="_Ref77837405"/>
      <w:bookmarkStart w:id="266" w:name="_Toc87517137"/>
      <w:bookmarkStart w:id="267" w:name="_Toc90141402"/>
      <w:r>
        <w:t xml:space="preserve">Abb. </w:t>
      </w:r>
      <w:r w:rsidR="00172CB5">
        <w:fldChar w:fldCharType="begin"/>
      </w:r>
      <w:r w:rsidR="00172CB5">
        <w:instrText xml:space="preserve"> SEQ Abb. \* ARABIC </w:instrText>
      </w:r>
      <w:r w:rsidR="00172CB5">
        <w:fldChar w:fldCharType="separate"/>
      </w:r>
      <w:r w:rsidR="00970571">
        <w:rPr>
          <w:noProof/>
        </w:rPr>
        <w:t>25</w:t>
      </w:r>
      <w:r w:rsidR="00172CB5">
        <w:rPr>
          <w:noProof/>
        </w:rPr>
        <w:fldChar w:fldCharType="end"/>
      </w:r>
      <w:bookmarkEnd w:id="265"/>
      <w:r>
        <w:t>: HeadCollider Konfiguration</w:t>
      </w:r>
      <w:bookmarkEnd w:id="266"/>
      <w:bookmarkEnd w:id="267"/>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C84DD7">
      <w:pPr>
        <w:pStyle w:val="berschrift3"/>
      </w:pPr>
      <w:bookmarkStart w:id="268" w:name="_Ref77695497"/>
      <w:bookmarkStart w:id="269" w:name="_Toc82686266"/>
      <w:bookmarkStart w:id="270" w:name="_Toc87517044"/>
      <w:bookmarkStart w:id="271" w:name="_Toc90140334"/>
      <w:r>
        <w:lastRenderedPageBreak/>
        <w:t>Hindernisse</w:t>
      </w:r>
      <w:bookmarkEnd w:id="268"/>
      <w:bookmarkEnd w:id="269"/>
      <w:bookmarkEnd w:id="270"/>
      <w:bookmarkEnd w:id="271"/>
    </w:p>
    <w:p w14:paraId="4F9D6051" w14:textId="784170BC" w:rsidR="00653E0E" w:rsidRDefault="001561DA" w:rsidP="00653E0E">
      <w:r>
        <w:t xml:space="preserve">Wie in </w:t>
      </w:r>
      <w:r>
        <w:fldChar w:fldCharType="begin"/>
      </w:r>
      <w:r>
        <w:instrText xml:space="preserve"> REF _Ref80086467 \h </w:instrText>
      </w:r>
      <w:r>
        <w:fldChar w:fldCharType="separate"/>
      </w:r>
      <w:r w:rsidR="00970571">
        <w:t xml:space="preserve">Abb. </w:t>
      </w:r>
      <w:r w:rsidR="00970571">
        <w:rPr>
          <w:noProof/>
        </w:rPr>
        <w:t>26</w:t>
      </w:r>
      <w:r w:rsidR="00970571">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6FAF8CF7">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6D74C3C2" w:rsidR="00AE6DDF" w:rsidRDefault="001D018E" w:rsidP="00952345">
      <w:pPr>
        <w:pStyle w:val="Beschriftung"/>
      </w:pPr>
      <w:bookmarkStart w:id="272" w:name="_Ref80086467"/>
      <w:bookmarkStart w:id="273" w:name="_Toc87517138"/>
      <w:bookmarkStart w:id="274" w:name="_Toc90141403"/>
      <w:bookmarkStart w:id="275" w:name="_Ref65495636"/>
      <w:r>
        <w:t xml:space="preserve">Abb. </w:t>
      </w:r>
      <w:r w:rsidR="00172CB5">
        <w:fldChar w:fldCharType="begin"/>
      </w:r>
      <w:r w:rsidR="00172CB5">
        <w:instrText xml:space="preserve"> SEQ Abb. \* ARABIC </w:instrText>
      </w:r>
      <w:r w:rsidR="00172CB5">
        <w:fldChar w:fldCharType="separate"/>
      </w:r>
      <w:r w:rsidR="00970571">
        <w:rPr>
          <w:noProof/>
        </w:rPr>
        <w:t>26</w:t>
      </w:r>
      <w:r w:rsidR="00172CB5">
        <w:rPr>
          <w:noProof/>
        </w:rPr>
        <w:fldChar w:fldCharType="end"/>
      </w:r>
      <w:r>
        <w:t>: Hindernisse</w:t>
      </w:r>
      <w:bookmarkEnd w:id="272"/>
      <w:bookmarkEnd w:id="273"/>
      <w:bookmarkEnd w:id="274"/>
      <w:r w:rsidR="00195261">
        <w:t xml:space="preserve"> </w:t>
      </w:r>
      <w:bookmarkEnd w:id="275"/>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75D51727" w:rsidR="0060266A" w:rsidRDefault="0060266A" w:rsidP="0013330B">
      <w:pPr>
        <w:pStyle w:val="Textkrper"/>
      </w:pPr>
      <w:r>
        <w:t xml:space="preserve">Wie in </w:t>
      </w:r>
      <w:r>
        <w:fldChar w:fldCharType="begin"/>
      </w:r>
      <w:r>
        <w:instrText xml:space="preserve"> REF _Ref77695045 \h </w:instrText>
      </w:r>
      <w:r>
        <w:fldChar w:fldCharType="separate"/>
      </w:r>
      <w:r w:rsidR="00970571">
        <w:t xml:space="preserve">Abb. </w:t>
      </w:r>
      <w:r w:rsidR="00970571">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3CBFCFD3">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35AFB52E" w:rsidR="006B083D" w:rsidRPr="006B083D" w:rsidRDefault="0060266A" w:rsidP="00E52BFC">
      <w:pPr>
        <w:pStyle w:val="Beschriftung"/>
      </w:pPr>
      <w:bookmarkStart w:id="276" w:name="_Ref77695045"/>
      <w:bookmarkStart w:id="277" w:name="_Toc87517139"/>
      <w:bookmarkStart w:id="278" w:name="_Toc90141404"/>
      <w:r>
        <w:t xml:space="preserve">Abb. </w:t>
      </w:r>
      <w:r w:rsidR="00172CB5">
        <w:fldChar w:fldCharType="begin"/>
      </w:r>
      <w:r w:rsidR="00172CB5">
        <w:instrText xml:space="preserve"> SEQ Abb. \* ARABIC </w:instrText>
      </w:r>
      <w:r w:rsidR="00172CB5">
        <w:fldChar w:fldCharType="separate"/>
      </w:r>
      <w:r w:rsidR="00970571">
        <w:rPr>
          <w:noProof/>
        </w:rPr>
        <w:t>27</w:t>
      </w:r>
      <w:r w:rsidR="00172CB5">
        <w:rPr>
          <w:noProof/>
        </w:rPr>
        <w:fldChar w:fldCharType="end"/>
      </w:r>
      <w:bookmarkEnd w:id="276"/>
      <w:r>
        <w:t>: Obstacle Monitor Skript</w:t>
      </w:r>
      <w:bookmarkEnd w:id="277"/>
      <w:bookmarkEnd w:id="278"/>
    </w:p>
    <w:p w14:paraId="445D209B" w14:textId="77777777" w:rsidR="00626CE8" w:rsidRDefault="00626CE8" w:rsidP="00626CE8">
      <w:pPr>
        <w:pStyle w:val="berschrift3"/>
      </w:pPr>
      <w:bookmarkStart w:id="279" w:name="_Toc82686277"/>
      <w:bookmarkStart w:id="280" w:name="_Toc87517055"/>
      <w:bookmarkStart w:id="281" w:name="_Toc90140335"/>
      <w:bookmarkStart w:id="282" w:name="_Ref77710271"/>
      <w:bookmarkStart w:id="283" w:name="_Toc82686267"/>
      <w:bookmarkStart w:id="284" w:name="_Toc87517045"/>
      <w:r>
        <w:t>Hintergrundgeräusche</w:t>
      </w:r>
      <w:bookmarkEnd w:id="279"/>
      <w:bookmarkEnd w:id="280"/>
      <w:bookmarkEnd w:id="281"/>
    </w:p>
    <w:p w14:paraId="43B8C4B5" w14:textId="77777777" w:rsidR="00626CE8" w:rsidRDefault="00626CE8" w:rsidP="00626CE8">
      <w:r>
        <w:t xml:space="preserve">Da es sich bei der Umgebung um eine Art Industriehalle handelt, wurden dazu passende Hintergrundgeräusche für eine bessere Erzeugung der Präsenz hinzugefügt. Für die Implementierung wurden zwei verschiedene Audiodateien genutzt, die sich schon durch ein vorheriges Projekt im Asset Ordner Sounds befanden. Dazu wurde ein leeres Objekt </w:t>
      </w:r>
      <w:r w:rsidRPr="00FE4BA6">
        <w:rPr>
          <w:rStyle w:val="Hervorhebung"/>
        </w:rPr>
        <w:t>AudioBackground</w:t>
      </w:r>
      <w:r>
        <w:t xml:space="preserve"> erstellt, unter welchem die beiden Objekte </w:t>
      </w:r>
      <w:r w:rsidRPr="00FE4BA6">
        <w:rPr>
          <w:rStyle w:val="Hervorhebung"/>
        </w:rPr>
        <w:t>AudioConstant</w:t>
      </w:r>
      <w:r>
        <w:t xml:space="preserve"> und </w:t>
      </w:r>
      <w:r w:rsidRPr="00FE4BA6">
        <w:rPr>
          <w:rStyle w:val="Hervorhebung"/>
        </w:rPr>
        <w:t>AudioInBetween</w:t>
      </w:r>
      <w:r>
        <w:t xml:space="preserve"> erstellt wurden. Unter beiden Objekten wurde ein </w:t>
      </w:r>
      <w:r w:rsidRPr="00F25AA0">
        <w:rPr>
          <w:rStyle w:val="Hervorhebung"/>
        </w:rPr>
        <w:t>AudioSource</w:t>
      </w:r>
      <w:r>
        <w:t xml:space="preserve"> als Komponente hinzugefügt und daran die Audiodateien gehängt. Das Audio, welches unter dem Objekt </w:t>
      </w:r>
      <w:r w:rsidRPr="00F25AA0">
        <w:rPr>
          <w:rStyle w:val="Hervorhebung"/>
        </w:rPr>
        <w:t>AudioConstant</w:t>
      </w:r>
      <w:r>
        <w:t xml:space="preserve"> hinzugefügt wurde, wird dauerhaft nach dem Start der Anwendung abgespielt. Aus diesem Grund wurden die Haken bei </w:t>
      </w:r>
      <w:r w:rsidRPr="00E84801">
        <w:rPr>
          <w:rStyle w:val="Hervorhebung"/>
        </w:rPr>
        <w:t>PlayOnAwake</w:t>
      </w:r>
      <w:r>
        <w:t xml:space="preserve"> und </w:t>
      </w:r>
      <w:r w:rsidRPr="00E84801">
        <w:rPr>
          <w:rStyle w:val="Hervorhebung"/>
        </w:rPr>
        <w:t>Loop</w:t>
      </w:r>
      <w:r>
        <w:t xml:space="preserve"> gesetzt, was dazu führt, dass das Audio direkt beim Start der Anwendung abgespielt wird und erneut von vorne beginnt. </w:t>
      </w:r>
    </w:p>
    <w:p w14:paraId="225F2AE6" w14:textId="77777777" w:rsidR="00626CE8" w:rsidRPr="00A668DE" w:rsidRDefault="00626CE8" w:rsidP="00626CE8">
      <w:r>
        <w:t xml:space="preserve">Dagegen dürfen diese Haken bei dem Audio unter </w:t>
      </w:r>
      <w:r w:rsidRPr="007C5F55">
        <w:rPr>
          <w:rStyle w:val="Hervorhebung"/>
        </w:rPr>
        <w:t>AudioInBetween</w:t>
      </w:r>
      <w:r>
        <w:t xml:space="preserve"> nicht gesetzt sein. Zum Abspielen der Datei wurde ein Skript </w:t>
      </w:r>
      <w:r w:rsidRPr="00DA145A">
        <w:rPr>
          <w:rStyle w:val="Hervorhebung"/>
        </w:rPr>
        <w:t>PlayAudioInBetween</w:t>
      </w:r>
      <w:r>
        <w:t xml:space="preserve"> erstellt und als Komponente angehängt. Das Skript spielt das Audio mit Hilfe einer Koroutine in regelmäßigen Abständen ab. Die Zeit der Abstände wurde mit der der Variable </w:t>
      </w:r>
      <w:r w:rsidRPr="007D6A02">
        <w:rPr>
          <w:rStyle w:val="Hervorhebung"/>
        </w:rPr>
        <w:t>PlayTime</w:t>
      </w:r>
      <w:r>
        <w:rPr>
          <w:rStyle w:val="Hervorhebung"/>
        </w:rPr>
        <w:t xml:space="preserve"> </w:t>
      </w:r>
      <w:r>
        <w:t>realisiert und der</w:t>
      </w:r>
      <w:r w:rsidRPr="000743D5">
        <w:rPr>
          <w:color w:val="FF0000"/>
        </w:rPr>
        <w:t xml:space="preserve"> </w:t>
      </w:r>
      <w:r>
        <w:t>Wert</w:t>
      </w:r>
      <w:r w:rsidRPr="00D52D88">
        <w:t xml:space="preserve"> </w:t>
      </w:r>
      <w:r>
        <w:t xml:space="preserve">auf 30 Sekunden gesetzt. Da die Laustärke der Geräusche nur leise im Hintergrund hörbar sein sollen, wurde die </w:t>
      </w:r>
      <w:r w:rsidRPr="002E4068">
        <w:rPr>
          <w:rStyle w:val="Hervorhebung"/>
        </w:rPr>
        <w:t>Volume</w:t>
      </w:r>
      <w:r>
        <w:t xml:space="preserve"> Einstellung beider </w:t>
      </w:r>
      <w:r w:rsidRPr="002E4068">
        <w:rPr>
          <w:rStyle w:val="Hervorhebung"/>
        </w:rPr>
        <w:t>AudioScource</w:t>
      </w:r>
      <w:r>
        <w:t xml:space="preserve"> Komponenten auf den Wert 0.3 gesetzt.</w:t>
      </w:r>
    </w:p>
    <w:p w14:paraId="74C31C46" w14:textId="6FC51C29" w:rsidR="00DC6DDD" w:rsidRDefault="00C11EE4" w:rsidP="00C84DD7">
      <w:pPr>
        <w:pStyle w:val="berschrift3"/>
      </w:pPr>
      <w:bookmarkStart w:id="285" w:name="_Toc82686268"/>
      <w:bookmarkStart w:id="286" w:name="_Toc87517046"/>
      <w:bookmarkStart w:id="287" w:name="_Toc90140336"/>
      <w:bookmarkEnd w:id="282"/>
      <w:bookmarkEnd w:id="283"/>
      <w:bookmarkEnd w:id="284"/>
      <w:r>
        <w:t>Entwicklung des Malus</w:t>
      </w:r>
      <w:bookmarkEnd w:id="285"/>
      <w:bookmarkEnd w:id="286"/>
      <w:bookmarkEnd w:id="287"/>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C84DD7">
      <w:pPr>
        <w:pStyle w:val="berschrift4"/>
      </w:pPr>
      <w:bookmarkStart w:id="288" w:name="_Ref73107901"/>
      <w:bookmarkStart w:id="289" w:name="_Toc82686269"/>
      <w:bookmarkStart w:id="290" w:name="_Toc87517047"/>
      <w:bookmarkStart w:id="291" w:name="_Toc90140337"/>
      <w:r>
        <w:lastRenderedPageBreak/>
        <w:t>Erstellen des Canvas</w:t>
      </w:r>
      <w:bookmarkEnd w:id="288"/>
      <w:bookmarkEnd w:id="289"/>
      <w:bookmarkEnd w:id="290"/>
      <w:bookmarkEnd w:id="291"/>
    </w:p>
    <w:p w14:paraId="173BF9E5" w14:textId="412E43E7"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970571">
        <w:t xml:space="preserve">Abb. </w:t>
      </w:r>
      <w:r w:rsidR="00970571">
        <w:rPr>
          <w:noProof/>
        </w:rPr>
        <w:t>28</w:t>
      </w:r>
      <w:r w:rsidR="00970571">
        <w:t>: Render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970571">
        <w:t>3.1.2</w:t>
      </w:r>
      <w:r w:rsidR="00904D47">
        <w:fldChar w:fldCharType="end"/>
      </w:r>
      <w:r w:rsidR="00904D47">
        <w:t xml:space="preserve"> und</w:t>
      </w:r>
      <w:r w:rsidR="00E143F7">
        <w:t xml:space="preserve"> Kapitel</w:t>
      </w:r>
      <w:r w:rsidR="00904D47">
        <w:t xml:space="preserve"> </w:t>
      </w:r>
      <w:r w:rsidR="00904D47">
        <w:fldChar w:fldCharType="begin"/>
      </w:r>
      <w:r w:rsidR="00904D47">
        <w:instrText xml:space="preserve"> REF _Ref72308061 \r \h </w:instrText>
      </w:r>
      <w:r w:rsidR="00904D47">
        <w:fldChar w:fldCharType="separate"/>
      </w:r>
      <w:r w:rsidR="00970571">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970571">
        <w:t xml:space="preserve">Abb. </w:t>
      </w:r>
      <w:r w:rsidR="00970571">
        <w:rPr>
          <w:noProof/>
        </w:rPr>
        <w:t>28</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2594A14E">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2A52AF58" w:rsidR="00EF11E9" w:rsidRDefault="00EF11E9" w:rsidP="00875B73">
      <w:pPr>
        <w:pStyle w:val="Beschriftung"/>
      </w:pPr>
      <w:bookmarkStart w:id="292" w:name="_Ref77837444"/>
      <w:bookmarkStart w:id="293" w:name="_Ref72308396"/>
      <w:bookmarkStart w:id="294" w:name="_Toc87517143"/>
      <w:bookmarkStart w:id="295" w:name="_Toc90141405"/>
      <w:r>
        <w:t xml:space="preserve">Abb. </w:t>
      </w:r>
      <w:r w:rsidR="00172CB5">
        <w:fldChar w:fldCharType="begin"/>
      </w:r>
      <w:r w:rsidR="00172CB5">
        <w:instrText xml:space="preserve"> SEQ Abb. \* ARABIC </w:instrText>
      </w:r>
      <w:r w:rsidR="00172CB5">
        <w:fldChar w:fldCharType="separate"/>
      </w:r>
      <w:r w:rsidR="00970571">
        <w:rPr>
          <w:noProof/>
        </w:rPr>
        <w:t>28</w:t>
      </w:r>
      <w:r w:rsidR="00172CB5">
        <w:rPr>
          <w:noProof/>
        </w:rPr>
        <w:fldChar w:fldCharType="end"/>
      </w:r>
      <w:bookmarkEnd w:id="292"/>
      <w:r>
        <w:t>: Render Modus der Canvas</w:t>
      </w:r>
      <w:bookmarkEnd w:id="293"/>
      <w:bookmarkEnd w:id="294"/>
      <w:bookmarkEnd w:id="295"/>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C84DD7">
      <w:pPr>
        <w:pStyle w:val="berschrift4"/>
      </w:pPr>
      <w:bookmarkStart w:id="296" w:name="_Ref73278054"/>
      <w:bookmarkStart w:id="297" w:name="_Toc82686270"/>
      <w:bookmarkStart w:id="298" w:name="_Toc87517048"/>
      <w:bookmarkStart w:id="299" w:name="_Toc90140338"/>
      <w:r>
        <w:t>Erstellen der</w:t>
      </w:r>
      <w:r w:rsidR="00EF11E9">
        <w:t xml:space="preserve"> Animation</w:t>
      </w:r>
      <w:bookmarkEnd w:id="296"/>
      <w:bookmarkEnd w:id="297"/>
      <w:bookmarkEnd w:id="298"/>
      <w:bookmarkEnd w:id="299"/>
    </w:p>
    <w:p w14:paraId="5D4814B0" w14:textId="1D6727D5"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970571">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3393A81D"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welche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970571">
        <w:t xml:space="preserve">Abb. </w:t>
      </w:r>
      <w:r w:rsidR="00970571">
        <w:rPr>
          <w:noProof/>
        </w:rPr>
        <w:t>29</w:t>
      </w:r>
      <w:r w:rsidR="009F7F1C">
        <w:fldChar w:fldCharType="end"/>
      </w:r>
      <w:r w:rsidR="009F7F1C">
        <w:t xml:space="preserve"> zu sehen ist.</w:t>
      </w:r>
    </w:p>
    <w:p w14:paraId="5EC6F215" w14:textId="7D02E58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51FCE408">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0008F7EC" w:rsidR="00EF11E9" w:rsidRDefault="00EF11E9" w:rsidP="00875B73">
      <w:pPr>
        <w:pStyle w:val="Beschriftung"/>
      </w:pPr>
      <w:bookmarkStart w:id="300" w:name="_Ref77524711"/>
      <w:bookmarkStart w:id="301" w:name="_Ref72352698"/>
      <w:bookmarkStart w:id="302" w:name="_Toc87517144"/>
      <w:bookmarkStart w:id="303" w:name="_Toc90141406"/>
      <w:r>
        <w:t xml:space="preserve">Abb. </w:t>
      </w:r>
      <w:r w:rsidR="00172CB5">
        <w:fldChar w:fldCharType="begin"/>
      </w:r>
      <w:r w:rsidR="00172CB5">
        <w:instrText xml:space="preserve"> SEQ Abb. \* ARABIC </w:instrText>
      </w:r>
      <w:r w:rsidR="00172CB5">
        <w:fldChar w:fldCharType="separate"/>
      </w:r>
      <w:r w:rsidR="00970571">
        <w:rPr>
          <w:noProof/>
        </w:rPr>
        <w:t>29</w:t>
      </w:r>
      <w:r w:rsidR="00172CB5">
        <w:rPr>
          <w:noProof/>
        </w:rPr>
        <w:fldChar w:fldCharType="end"/>
      </w:r>
      <w:bookmarkEnd w:id="300"/>
      <w:r>
        <w:t xml:space="preserve">: Animation </w:t>
      </w:r>
      <w:bookmarkEnd w:id="301"/>
      <w:r>
        <w:t>des Images</w:t>
      </w:r>
      <w:bookmarkEnd w:id="302"/>
      <w:bookmarkEnd w:id="303"/>
    </w:p>
    <w:p w14:paraId="48A1E40D" w14:textId="02FD9001" w:rsidR="00EF11E9" w:rsidRDefault="00EF11E9" w:rsidP="00EF11E9">
      <w:r>
        <w:t>Neben dem visuellen Reiz des Impulses wird zusätzlich noch ein</w:t>
      </w:r>
      <w:del w:id="304" w:author="Robert Zlomke" w:date="2021-12-11T19:15:00Z">
        <w:r w:rsidDel="00172ECA">
          <w:delText>en</w:delText>
        </w:r>
      </w:del>
      <w:r>
        <w:t xml:space="preserve"> akustische</w:t>
      </w:r>
      <w:ins w:id="305" w:author="Robert Zlomke" w:date="2021-12-11T19:15:00Z">
        <w:r w:rsidR="00172ECA">
          <w:t>r</w:t>
        </w:r>
      </w:ins>
      <w:del w:id="306" w:author="Robert Zlomke" w:date="2021-12-11T19:15:00Z">
        <w:r w:rsidDel="00172ECA">
          <w:delText>n</w:delText>
        </w:r>
      </w:del>
      <w:r>
        <w:t xml:space="preserve">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welches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970571">
        <w:t xml:space="preserve">Abb. </w:t>
      </w:r>
      <w:r w:rsidR="00970571">
        <w:rPr>
          <w:noProof/>
        </w:rPr>
        <w:t>30</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970571">
        <w:t xml:space="preserve">Abb. </w:t>
      </w:r>
      <w:r w:rsidR="00970571">
        <w:rPr>
          <w:noProof/>
        </w:rPr>
        <w:t>29</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970571">
        <w:t xml:space="preserve">Abb. </w:t>
      </w:r>
      <w:r w:rsidR="00970571">
        <w:rPr>
          <w:noProof/>
        </w:rPr>
        <w:t>30</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6DC4F7AC">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0B86E1BF" w:rsidR="00EF11E9" w:rsidRDefault="008F5A0E" w:rsidP="00355868">
      <w:pPr>
        <w:pStyle w:val="Beschriftung"/>
      </w:pPr>
      <w:bookmarkStart w:id="307" w:name="_Ref77536075"/>
      <w:bookmarkStart w:id="308" w:name="_Ref72480353"/>
      <w:bookmarkStart w:id="309" w:name="_Toc87517145"/>
      <w:bookmarkStart w:id="310" w:name="_Toc90141407"/>
      <w:r>
        <w:t xml:space="preserve">Abb. </w:t>
      </w:r>
      <w:r w:rsidR="00172CB5">
        <w:fldChar w:fldCharType="begin"/>
      </w:r>
      <w:r w:rsidR="00172CB5">
        <w:instrText xml:space="preserve"> SEQ Abb. \* ARABIC </w:instrText>
      </w:r>
      <w:r w:rsidR="00172CB5">
        <w:fldChar w:fldCharType="separate"/>
      </w:r>
      <w:r w:rsidR="00970571">
        <w:rPr>
          <w:noProof/>
        </w:rPr>
        <w:t>30</w:t>
      </w:r>
      <w:r w:rsidR="00172CB5">
        <w:rPr>
          <w:noProof/>
        </w:rPr>
        <w:fldChar w:fldCharType="end"/>
      </w:r>
      <w:bookmarkEnd w:id="307"/>
      <w:r>
        <w:t>: PlayAudio Skript</w:t>
      </w:r>
      <w:bookmarkEnd w:id="308"/>
      <w:bookmarkEnd w:id="309"/>
      <w:bookmarkEnd w:id="310"/>
    </w:p>
    <w:p w14:paraId="03BE2779" w14:textId="3E72305C"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970571">
        <w:t xml:space="preserve">Abb. </w:t>
      </w:r>
      <w:r w:rsidR="00970571">
        <w:rPr>
          <w:noProof/>
        </w:rPr>
        <w:t>31</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970571">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85E697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08027D6C" w:rsidR="00EF11E9" w:rsidRDefault="00CC06CC" w:rsidP="00904D47">
      <w:pPr>
        <w:pStyle w:val="Beschriftung"/>
      </w:pPr>
      <w:bookmarkStart w:id="311" w:name="_Ref77837478"/>
      <w:bookmarkStart w:id="312" w:name="_Ref73362667"/>
      <w:bookmarkStart w:id="313" w:name="_Toc87517146"/>
      <w:bookmarkStart w:id="314" w:name="_Toc90141408"/>
      <w:r>
        <w:t xml:space="preserve">Abb. </w:t>
      </w:r>
      <w:r w:rsidR="00172CB5">
        <w:fldChar w:fldCharType="begin"/>
      </w:r>
      <w:r w:rsidR="00172CB5">
        <w:instrText xml:space="preserve"> SEQ Abb. \* ARABIC </w:instrText>
      </w:r>
      <w:r w:rsidR="00172CB5">
        <w:fldChar w:fldCharType="separate"/>
      </w:r>
      <w:r w:rsidR="00970571">
        <w:rPr>
          <w:noProof/>
        </w:rPr>
        <w:t>31</w:t>
      </w:r>
      <w:r w:rsidR="00172CB5">
        <w:rPr>
          <w:noProof/>
        </w:rPr>
        <w:fldChar w:fldCharType="end"/>
      </w:r>
      <w:bookmarkEnd w:id="311"/>
      <w:r>
        <w:t>: Animator ImageController</w:t>
      </w:r>
      <w:bookmarkEnd w:id="312"/>
      <w:bookmarkEnd w:id="313"/>
      <w:bookmarkEnd w:id="314"/>
    </w:p>
    <w:p w14:paraId="7746DB07" w14:textId="7AD94171" w:rsidR="00EF11E9" w:rsidRPr="00EF11E9" w:rsidRDefault="00AE1C3C" w:rsidP="00C84DD7">
      <w:pPr>
        <w:pStyle w:val="berschrift4"/>
      </w:pPr>
      <w:bookmarkStart w:id="315" w:name="_Toc82686271"/>
      <w:bookmarkStart w:id="316" w:name="_Toc87517049"/>
      <w:bookmarkStart w:id="317" w:name="_Toc90140339"/>
      <w:r>
        <w:t>Implementier</w:t>
      </w:r>
      <w:r w:rsidR="003571F7">
        <w:t>ung</w:t>
      </w:r>
      <w:bookmarkEnd w:id="315"/>
      <w:bookmarkEnd w:id="316"/>
      <w:bookmarkEnd w:id="317"/>
    </w:p>
    <w:p w14:paraId="7AAC51AA" w14:textId="55FB2AB7" w:rsidR="00202713" w:rsidRDefault="0090464D" w:rsidP="00DC6DDD">
      <w:r>
        <w:t>Zum Aktivieren oder Deaktivieren des Malus,</w:t>
      </w:r>
      <w:r w:rsidR="00DC6DDD">
        <w:t xml:space="preserve"> wie </w:t>
      </w:r>
      <w:commentRangeStart w:id="318"/>
      <w:r w:rsidR="00DC6DDD">
        <w:t xml:space="preserve">zuvor in </w:t>
      </w:r>
      <w:commentRangeEnd w:id="318"/>
      <w:r w:rsidR="00172ECA">
        <w:rPr>
          <w:rStyle w:val="Kommentarzeichen"/>
        </w:rPr>
        <w:commentReference w:id="318"/>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970571" w:rsidRPr="0098442C">
        <w:rPr>
          <w:lang w:val="en-US"/>
        </w:rPr>
        <w:t xml:space="preserve">Abb. </w:t>
      </w:r>
      <w:r w:rsidR="00970571">
        <w:rPr>
          <w:noProof/>
          <w:lang w:val="en-US"/>
        </w:rPr>
        <w:t>32</w:t>
      </w:r>
      <w:r w:rsidR="00D54F56">
        <w:fldChar w:fldCharType="end"/>
      </w:r>
      <w:r w:rsidR="00E47B96">
        <w:fldChar w:fldCharType="begin"/>
      </w:r>
      <w:r w:rsidR="00E47B96">
        <w:instrText xml:space="preserve"> REF _Ref72783594 \h </w:instrText>
      </w:r>
      <w:r w:rsidR="00E47B96">
        <w:fldChar w:fldCharType="separate"/>
      </w:r>
      <w:r w:rsidR="00970571" w:rsidRPr="0098442C">
        <w:rPr>
          <w:lang w:val="en-US"/>
        </w:rPr>
        <w:t xml:space="preserve">Abb. </w:t>
      </w:r>
      <w:r w:rsidR="00970571">
        <w:rPr>
          <w:noProof/>
          <w:lang w:val="en-US"/>
        </w:rPr>
        <w:t>32</w:t>
      </w:r>
      <w:r w:rsidR="00970571" w:rsidRPr="0098442C">
        <w:rPr>
          <w:lang w:val="en-US"/>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019862">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5A5DAF69" w:rsidR="00B31169" w:rsidRPr="00E753B4" w:rsidRDefault="0090464D" w:rsidP="00355868">
      <w:pPr>
        <w:pStyle w:val="Beschriftung"/>
        <w:rPr>
          <w:lang w:val="en-US"/>
        </w:rPr>
      </w:pPr>
      <w:bookmarkStart w:id="319" w:name="_Ref77837516"/>
      <w:bookmarkStart w:id="320" w:name="_Ref72783594"/>
      <w:bookmarkStart w:id="321" w:name="_Toc87517147"/>
      <w:bookmarkStart w:id="322" w:name="_Toc90141409"/>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970571">
        <w:rPr>
          <w:noProof/>
          <w:lang w:val="en-US"/>
        </w:rPr>
        <w:t>32</w:t>
      </w:r>
      <w:r w:rsidR="001A17BA">
        <w:rPr>
          <w:noProof/>
        </w:rPr>
        <w:fldChar w:fldCharType="end"/>
      </w:r>
      <w:bookmarkEnd w:id="319"/>
      <w:r w:rsidRPr="0098442C">
        <w:rPr>
          <w:lang w:val="en-US"/>
        </w:rPr>
        <w:t>: Malus Animator in Player Skript</w:t>
      </w:r>
      <w:bookmarkEnd w:id="320"/>
      <w:bookmarkEnd w:id="321"/>
      <w:bookmarkEnd w:id="322"/>
    </w:p>
    <w:p w14:paraId="78AB9DF9" w14:textId="32257B92" w:rsidR="00B31169" w:rsidRDefault="004E7710" w:rsidP="00B31169">
      <w:pPr>
        <w:pStyle w:val="Textkrper"/>
      </w:pPr>
      <w:r>
        <w:t xml:space="preserve">Wie in </w:t>
      </w:r>
      <w:r>
        <w:fldChar w:fldCharType="begin"/>
      </w:r>
      <w:r>
        <w:instrText xml:space="preserve"> REF _Ref77794509 \h </w:instrText>
      </w:r>
      <w:r>
        <w:fldChar w:fldCharType="separate"/>
      </w:r>
      <w:r w:rsidR="00970571">
        <w:t xml:space="preserve">Abb. </w:t>
      </w:r>
      <w:r w:rsidR="00970571">
        <w:rPr>
          <w:noProof/>
        </w:rPr>
        <w:t>33</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970571">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6D3FB56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247BD597" w:rsidR="001F5B07" w:rsidRPr="00E753B4" w:rsidRDefault="00B31169" w:rsidP="000B1EEE">
      <w:pPr>
        <w:pStyle w:val="Beschriftung"/>
      </w:pPr>
      <w:bookmarkStart w:id="323" w:name="_Ref77794509"/>
      <w:bookmarkStart w:id="324" w:name="_Toc87517148"/>
      <w:bookmarkStart w:id="325" w:name="_Toc90141410"/>
      <w:r>
        <w:t xml:space="preserve">Abb. </w:t>
      </w:r>
      <w:r w:rsidR="00172CB5">
        <w:fldChar w:fldCharType="begin"/>
      </w:r>
      <w:r w:rsidR="00172CB5">
        <w:instrText xml:space="preserve"> SEQ Abb. \* ARABIC </w:instrText>
      </w:r>
      <w:r w:rsidR="00172CB5">
        <w:fldChar w:fldCharType="separate"/>
      </w:r>
      <w:r w:rsidR="00970571">
        <w:rPr>
          <w:noProof/>
        </w:rPr>
        <w:t>33</w:t>
      </w:r>
      <w:r w:rsidR="00172CB5">
        <w:rPr>
          <w:noProof/>
        </w:rPr>
        <w:fldChar w:fldCharType="end"/>
      </w:r>
      <w:bookmarkEnd w:id="323"/>
      <w:r>
        <w:t>: Aktivierung und Deaktivierung des Malus</w:t>
      </w:r>
      <w:bookmarkEnd w:id="324"/>
      <w:bookmarkEnd w:id="325"/>
    </w:p>
    <w:p w14:paraId="03DD5453" w14:textId="7D2E3216" w:rsidR="00CE37F1" w:rsidRPr="005C3539" w:rsidRDefault="00CE37F1" w:rsidP="00C84DD7">
      <w:pPr>
        <w:pStyle w:val="berschrift3"/>
      </w:pPr>
      <w:bookmarkStart w:id="326" w:name="_Toc82686272"/>
      <w:bookmarkStart w:id="327" w:name="_Toc87517050"/>
      <w:bookmarkStart w:id="328" w:name="_Toc90140340"/>
      <w:r>
        <w:lastRenderedPageBreak/>
        <w:t>Positiver</w:t>
      </w:r>
      <w:r w:rsidR="00625443">
        <w:t xml:space="preserve"> Verst</w:t>
      </w:r>
      <w:r w:rsidR="000C4971">
        <w:t>ärker</w:t>
      </w:r>
      <w:bookmarkEnd w:id="326"/>
      <w:bookmarkEnd w:id="327"/>
      <w:bookmarkEnd w:id="328"/>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C84DD7">
      <w:pPr>
        <w:pStyle w:val="berschrift4"/>
      </w:pPr>
      <w:bookmarkStart w:id="329" w:name="_Toc82686273"/>
      <w:bookmarkStart w:id="330" w:name="_Toc87517051"/>
      <w:bookmarkStart w:id="331" w:name="_Toc90140341"/>
      <w:r>
        <w:t>Erstellen der UI Elemente</w:t>
      </w:r>
      <w:bookmarkEnd w:id="329"/>
      <w:bookmarkEnd w:id="330"/>
      <w:bookmarkEnd w:id="331"/>
    </w:p>
    <w:p w14:paraId="34F9BC3F" w14:textId="6B6BB38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970571">
        <w:t>3.7.1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C84DD7">
      <w:pPr>
        <w:pStyle w:val="berschrift4"/>
      </w:pPr>
      <w:bookmarkStart w:id="332" w:name="_Toc82686274"/>
      <w:bookmarkStart w:id="333" w:name="_Toc87517052"/>
      <w:bookmarkStart w:id="334" w:name="_Toc90140342"/>
      <w:r>
        <w:t>Erstellen</w:t>
      </w:r>
      <w:r w:rsidR="004D5861">
        <w:t xml:space="preserve"> der Animation</w:t>
      </w:r>
      <w:bookmarkEnd w:id="332"/>
      <w:bookmarkEnd w:id="333"/>
      <w:bookmarkEnd w:id="334"/>
    </w:p>
    <w:p w14:paraId="364126E0" w14:textId="45D62AF3"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970571">
        <w:t>3.7.2</w:t>
      </w:r>
      <w:r>
        <w:fldChar w:fldCharType="end"/>
      </w:r>
      <w:r w:rsidR="00201C08">
        <w:t>,</w:t>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17C6100F" w:rsidR="004E6699" w:rsidRDefault="000E0C8C" w:rsidP="000E0C8C">
      <w:r>
        <w:t>Neben dem visuellen Reiz des Impulses wird zusätzlich noch ein</w:t>
      </w:r>
      <w:del w:id="335" w:author="Robert Zlomke" w:date="2021-12-11T19:17:00Z">
        <w:r w:rsidDel="00172ECA">
          <w:delText>en</w:delText>
        </w:r>
      </w:del>
      <w:r>
        <w:t xml:space="preserve"> akustische</w:t>
      </w:r>
      <w:ins w:id="336" w:author="Robert Zlomke" w:date="2021-12-11T19:17:00Z">
        <w:r w:rsidR="00172ECA">
          <w:t>r</w:t>
        </w:r>
      </w:ins>
      <w:del w:id="337" w:author="Robert Zlomke" w:date="2021-12-11T19:17:00Z">
        <w:r w:rsidDel="00172ECA">
          <w:delText>n</w:delText>
        </w:r>
      </w:del>
      <w:r>
        <w:t xml:space="preserve">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970571">
        <w:t>3.7.2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45DC9F37"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970571">
        <w:t xml:space="preserve">Abb. </w:t>
      </w:r>
      <w:r w:rsidR="00970571">
        <w:rPr>
          <w:noProof/>
        </w:rPr>
        <w:t>34</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401E128B">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4653E368" w:rsidR="00CE37F1" w:rsidRPr="00364D91" w:rsidRDefault="00A12F9C" w:rsidP="000B1EEE">
      <w:pPr>
        <w:pStyle w:val="Beschriftung"/>
      </w:pPr>
      <w:bookmarkStart w:id="338" w:name="_Ref77837583"/>
      <w:bookmarkStart w:id="339" w:name="_Ref73302707"/>
      <w:bookmarkStart w:id="340" w:name="_Toc87517149"/>
      <w:bookmarkStart w:id="341" w:name="_Toc90141411"/>
      <w:r>
        <w:t xml:space="preserve">Abb. </w:t>
      </w:r>
      <w:r w:rsidR="00172CB5">
        <w:fldChar w:fldCharType="begin"/>
      </w:r>
      <w:r w:rsidR="00172CB5">
        <w:instrText xml:space="preserve"> SEQ Abb. \* ARABIC </w:instrText>
      </w:r>
      <w:r w:rsidR="00172CB5">
        <w:fldChar w:fldCharType="separate"/>
      </w:r>
      <w:r w:rsidR="00970571">
        <w:rPr>
          <w:noProof/>
        </w:rPr>
        <w:t>34</w:t>
      </w:r>
      <w:r w:rsidR="00172CB5">
        <w:rPr>
          <w:noProof/>
        </w:rPr>
        <w:fldChar w:fldCharType="end"/>
      </w:r>
      <w:bookmarkEnd w:id="338"/>
      <w:r>
        <w:t>: Animator ImageFinishController</w:t>
      </w:r>
      <w:bookmarkEnd w:id="339"/>
      <w:bookmarkEnd w:id="340"/>
      <w:bookmarkEnd w:id="341"/>
    </w:p>
    <w:p w14:paraId="0764AB30" w14:textId="13250C32" w:rsidR="00557424" w:rsidRPr="00A27AB6" w:rsidRDefault="005C66BB" w:rsidP="00C84DD7">
      <w:pPr>
        <w:pStyle w:val="berschrift3"/>
      </w:pPr>
      <w:bookmarkStart w:id="342" w:name="_Ref73384058"/>
      <w:bookmarkStart w:id="343" w:name="_Ref77780027"/>
      <w:bookmarkStart w:id="344" w:name="_Toc82686275"/>
      <w:bookmarkStart w:id="345" w:name="_Toc87517053"/>
      <w:bookmarkStart w:id="346" w:name="_Toc90140343"/>
      <w:r>
        <w:t xml:space="preserve">Zentrale </w:t>
      </w:r>
      <w:r w:rsidR="005C3539">
        <w:t>Daten</w:t>
      </w:r>
      <w:bookmarkEnd w:id="342"/>
      <w:r w:rsidR="004B7074">
        <w:t>speicherung</w:t>
      </w:r>
      <w:bookmarkEnd w:id="343"/>
      <w:bookmarkEnd w:id="344"/>
      <w:bookmarkEnd w:id="345"/>
      <w:bookmarkEnd w:id="346"/>
    </w:p>
    <w:p w14:paraId="4FE76125" w14:textId="7190684D"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970571">
        <w:t>3.5</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5CBA4346">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09D6E518" w:rsidR="00797D04" w:rsidRDefault="00255A15" w:rsidP="00255A15">
      <w:pPr>
        <w:pStyle w:val="Beschriftung"/>
      </w:pPr>
      <w:bookmarkStart w:id="347" w:name="_Ref77621043"/>
      <w:bookmarkStart w:id="348" w:name="_Ref77621003"/>
      <w:bookmarkStart w:id="349" w:name="_Toc87517150"/>
      <w:bookmarkStart w:id="350" w:name="_Toc90141412"/>
      <w:r>
        <w:t xml:space="preserve">Abb. </w:t>
      </w:r>
      <w:r w:rsidR="00172CB5">
        <w:fldChar w:fldCharType="begin"/>
      </w:r>
      <w:r w:rsidR="00172CB5">
        <w:instrText xml:space="preserve"> SEQ Abb. \* ARABIC </w:instrText>
      </w:r>
      <w:r w:rsidR="00172CB5">
        <w:fldChar w:fldCharType="separate"/>
      </w:r>
      <w:r w:rsidR="00970571">
        <w:rPr>
          <w:noProof/>
        </w:rPr>
        <w:t>35</w:t>
      </w:r>
      <w:r w:rsidR="00172CB5">
        <w:rPr>
          <w:noProof/>
        </w:rPr>
        <w:fldChar w:fldCharType="end"/>
      </w:r>
      <w:bookmarkEnd w:id="347"/>
      <w:r>
        <w:t>: Data Recorder Parameter</w:t>
      </w:r>
      <w:bookmarkEnd w:id="348"/>
      <w:bookmarkEnd w:id="349"/>
      <w:bookmarkEnd w:id="350"/>
    </w:p>
    <w:p w14:paraId="0B3694EE" w14:textId="7A245AA1"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970571">
        <w:t xml:space="preserve">Abb. </w:t>
      </w:r>
      <w:r w:rsidR="00970571">
        <w:rPr>
          <w:noProof/>
        </w:rPr>
        <w:t>35</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045914CE" w14:textId="77777777" w:rsidR="00F00492" w:rsidRDefault="00F00492" w:rsidP="00F00492">
      <w:pPr>
        <w:pStyle w:val="berschrift3"/>
      </w:pPr>
      <w:bookmarkStart w:id="351" w:name="_Toc90140344"/>
      <w:bookmarkStart w:id="352" w:name="_Ref90141271"/>
      <w:bookmarkStart w:id="353" w:name="_Toc82686276"/>
      <w:bookmarkStart w:id="354" w:name="_Toc87517054"/>
      <w:r>
        <w:lastRenderedPageBreak/>
        <w:t>Szenarien</w:t>
      </w:r>
      <w:bookmarkEnd w:id="351"/>
      <w:bookmarkEnd w:id="352"/>
    </w:p>
    <w:p w14:paraId="687FE4FF" w14:textId="77777777" w:rsidR="00F00492" w:rsidRDefault="00F00492" w:rsidP="00F00492">
      <w:pPr>
        <w:pStyle w:val="Textkrper"/>
      </w:pPr>
      <w:r>
        <w:t xml:space="preserve">Den Szenarien unterscheiden sich grundsätzlich in der Implementierung darin, dass in Szenario 2 im Gegensatz zu Szenario 1 der Malus beim Verlassen des Weges aktiviert wird. Das Baseline Szenario ist gleichzusetzen mit </w:t>
      </w:r>
      <w:r w:rsidRPr="00B051BE">
        <w:t xml:space="preserve">Szenario 1. </w:t>
      </w:r>
      <w:r>
        <w:t>Dieses unterscheidet</w:t>
      </w:r>
      <w:r w:rsidRPr="003B653C">
        <w:rPr>
          <w:color w:val="FF0000"/>
        </w:rPr>
        <w:t xml:space="preserve"> </w:t>
      </w:r>
      <w:r>
        <w:t>sich lediglich bei den fehlenden physischen Matten als taktiles Feedback.</w:t>
      </w:r>
    </w:p>
    <w:p w14:paraId="0D80F364" w14:textId="7E3B7E42" w:rsidR="00F00492" w:rsidRDefault="00F00492" w:rsidP="00F00492">
      <w:pPr>
        <w:pStyle w:val="Textkrper"/>
      </w:pPr>
      <w:r>
        <w:t xml:space="preserve">Wie in </w:t>
      </w:r>
      <w:r>
        <w:fldChar w:fldCharType="begin"/>
      </w:r>
      <w:r>
        <w:instrText xml:space="preserve"> REF _Ref77794978 \h </w:instrText>
      </w:r>
      <w:r>
        <w:fldChar w:fldCharType="separate"/>
      </w:r>
      <w:r w:rsidR="00970571">
        <w:t xml:space="preserve">Abb. </w:t>
      </w:r>
      <w:r w:rsidR="00970571">
        <w:rPr>
          <w:noProof/>
        </w:rPr>
        <w:t>36</w:t>
      </w:r>
      <w:r>
        <w:fldChar w:fldCharType="end"/>
      </w:r>
      <w:r>
        <w:t xml:space="preserve"> ersichtlich, wurde ein Game Objekte </w:t>
      </w:r>
      <w:r w:rsidRPr="009F3D9C">
        <w:rPr>
          <w:rStyle w:val="Hervorhebung"/>
        </w:rPr>
        <w:t>Scenario</w:t>
      </w:r>
      <w:r>
        <w:t xml:space="preserve"> erstellt. Unter diesem Objekt wurde ein weiteres Objekt </w:t>
      </w:r>
      <w:r w:rsidRPr="009F3D9C">
        <w:rPr>
          <w:rStyle w:val="Hervorhebung"/>
        </w:rPr>
        <w:t>DrainMatts</w:t>
      </w:r>
      <w:r>
        <w:t xml:space="preserve"> erstellt und unter diesem alle Matten Objekte aus Kapitel </w:t>
      </w:r>
      <w:r>
        <w:fldChar w:fldCharType="begin"/>
      </w:r>
      <w:r>
        <w:instrText xml:space="preserve"> REF _Ref77779873 \r \h </w:instrText>
      </w:r>
      <w:r>
        <w:fldChar w:fldCharType="separate"/>
      </w:r>
      <w:r w:rsidR="00970571">
        <w:t>3.3</w:t>
      </w:r>
      <w:r>
        <w:fldChar w:fldCharType="end"/>
      </w:r>
      <w:r>
        <w:t xml:space="preserve"> hinzugefügt wurden. Ebenso wurde ein Objekt </w:t>
      </w:r>
      <w:r w:rsidRPr="0018047D">
        <w:rPr>
          <w:rStyle w:val="Hervorhebung"/>
        </w:rPr>
        <w:t>Way</w:t>
      </w:r>
      <w:r>
        <w:t xml:space="preserve"> erstellt, worin die erstellen Collider zur Wegerkennung aus Kapitel </w:t>
      </w:r>
      <w:r>
        <w:fldChar w:fldCharType="begin"/>
      </w:r>
      <w:r>
        <w:instrText xml:space="preserve"> REF _Ref77778112 \r \h </w:instrText>
      </w:r>
      <w:r>
        <w:fldChar w:fldCharType="separate"/>
      </w:r>
      <w:r w:rsidR="00970571">
        <w:t>3.4</w:t>
      </w:r>
      <w:r>
        <w:fldChar w:fldCharType="end"/>
      </w:r>
      <w:r>
        <w:t xml:space="preserve"> eingefügt wurden. Dieses Objekt ist vor dem Start eines Szenarios deaktiviert und wird beim Start eines Szenarios aktiviert. </w:t>
      </w:r>
    </w:p>
    <w:p w14:paraId="2705F442" w14:textId="77777777" w:rsidR="00F00492" w:rsidRDefault="00F00492" w:rsidP="00F00492">
      <w:pPr>
        <w:pStyle w:val="Textkrper"/>
        <w:keepNext/>
        <w:jc w:val="center"/>
      </w:pPr>
      <w:r>
        <w:rPr>
          <w:noProof/>
        </w:rPr>
        <w:drawing>
          <wp:inline distT="0" distB="0" distL="0" distR="0" wp14:anchorId="4F84CA74" wp14:editId="70B3BA08">
            <wp:extent cx="2173016" cy="734691"/>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2A7852E8" w14:textId="167802CE" w:rsidR="00F00492" w:rsidRDefault="00F00492" w:rsidP="00F00492">
      <w:pPr>
        <w:pStyle w:val="Beschriftung"/>
      </w:pPr>
      <w:bookmarkStart w:id="355" w:name="_Ref77794978"/>
      <w:bookmarkStart w:id="356" w:name="_Ref72951567"/>
      <w:bookmarkStart w:id="357" w:name="_Toc87517140"/>
      <w:bookmarkStart w:id="358" w:name="_Toc90141413"/>
      <w:r>
        <w:t xml:space="preserve">Abb. </w:t>
      </w:r>
      <w:fldSimple w:instr=" SEQ Abb. \* ARABIC ">
        <w:r w:rsidR="00970571">
          <w:rPr>
            <w:noProof/>
          </w:rPr>
          <w:t>36</w:t>
        </w:r>
      </w:fldSimple>
      <w:bookmarkEnd w:id="355"/>
      <w:r>
        <w:t>: Scenario Objekt</w:t>
      </w:r>
      <w:bookmarkEnd w:id="356"/>
      <w:bookmarkEnd w:id="357"/>
      <w:bookmarkEnd w:id="358"/>
    </w:p>
    <w:p w14:paraId="65115A55" w14:textId="6CA78783" w:rsidR="00F00492" w:rsidRDefault="00F00492" w:rsidP="00F00492">
      <w:pPr>
        <w:pStyle w:val="Textkrper"/>
      </w:pPr>
      <w:r>
        <w:t xml:space="preserve">Das Skript </w:t>
      </w:r>
      <w:r w:rsidRPr="008778E7">
        <w:rPr>
          <w:rStyle w:val="Hervorhebung"/>
        </w:rPr>
        <w:t>ScenarioHandler</w:t>
      </w:r>
      <w:r>
        <w:t xml:space="preserve">, welches wie die anderen Skripte als Komponente im </w:t>
      </w:r>
      <w:r w:rsidRPr="008778E7">
        <w:rPr>
          <w:rStyle w:val="Hervorhebung"/>
        </w:rPr>
        <w:t>OVRPlayerController</w:t>
      </w:r>
      <w:r>
        <w:t xml:space="preserve"> bzw. im </w:t>
      </w:r>
      <w:r w:rsidRPr="00781F50">
        <w:rPr>
          <w:rStyle w:val="Hervorhebung"/>
        </w:rPr>
        <w:t>HeadCollider</w:t>
      </w:r>
      <w:r>
        <w:t xml:space="preserve"> des Player Objekts hinzugefügt wurde, ist dazu da, um die verschiedenen Szenarien zu verwalten. Es enthält Methoden, zum Aktivieren oder Deaktivieren einzelner Szenarien und Speichern des aktuellen Szenarios. Wie in </w:t>
      </w:r>
      <w:r>
        <w:fldChar w:fldCharType="begin"/>
      </w:r>
      <w:r>
        <w:instrText xml:space="preserve"> REF _Ref77795207 \h </w:instrText>
      </w:r>
      <w:r>
        <w:fldChar w:fldCharType="separate"/>
      </w:r>
      <w:r w:rsidR="00970571">
        <w:t xml:space="preserve">Abb. </w:t>
      </w:r>
      <w:r w:rsidR="00970571">
        <w:rPr>
          <w:noProof/>
        </w:rPr>
        <w:t>37</w:t>
      </w:r>
      <w:r>
        <w:fldChar w:fldCharType="end"/>
      </w:r>
      <w:r>
        <w:t xml:space="preserve"> zu erkennen, besteht die Hauptaufgabe des Skriptes darin, zum Start das Szenario zu aktivieren und nach Beendigung des Szenarios dieses zu deaktivieren.</w:t>
      </w:r>
    </w:p>
    <w:p w14:paraId="65C356BA" w14:textId="77777777" w:rsidR="00F00492" w:rsidRDefault="00F00492" w:rsidP="00F00492">
      <w:pPr>
        <w:pStyle w:val="Textkrper"/>
      </w:pPr>
    </w:p>
    <w:p w14:paraId="11E31456" w14:textId="77777777" w:rsidR="00F00492" w:rsidRDefault="00F00492" w:rsidP="00F00492">
      <w:pPr>
        <w:pStyle w:val="Textkrper"/>
        <w:keepNext/>
        <w:jc w:val="center"/>
      </w:pPr>
      <w:r w:rsidRPr="00C51451">
        <w:rPr>
          <w:noProof/>
        </w:rPr>
        <w:drawing>
          <wp:inline distT="0" distB="0" distL="0" distR="0" wp14:anchorId="2145ECFF" wp14:editId="39F4AA6F">
            <wp:extent cx="2149470" cy="3171289"/>
            <wp:effectExtent l="0" t="0" r="381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F8FD6E5" w14:textId="702BA762" w:rsidR="00F00492" w:rsidRDefault="00F00492" w:rsidP="00F00492">
      <w:pPr>
        <w:pStyle w:val="Beschriftung"/>
      </w:pPr>
      <w:bookmarkStart w:id="359" w:name="_Ref77795207"/>
      <w:bookmarkStart w:id="360" w:name="_Toc87517141"/>
      <w:bookmarkStart w:id="361" w:name="_Toc90141414"/>
      <w:r>
        <w:t xml:space="preserve">Abb. </w:t>
      </w:r>
      <w:fldSimple w:instr=" SEQ Abb. \* ARABIC ">
        <w:r w:rsidR="00970571">
          <w:rPr>
            <w:noProof/>
          </w:rPr>
          <w:t>37</w:t>
        </w:r>
      </w:fldSimple>
      <w:bookmarkEnd w:id="359"/>
      <w:r>
        <w:t>: Aktivieren und Deaktivieren eines Szenarios</w:t>
      </w:r>
      <w:bookmarkEnd w:id="360"/>
      <w:bookmarkEnd w:id="361"/>
    </w:p>
    <w:p w14:paraId="5C33FD1C" w14:textId="054B73ED" w:rsidR="00F00492" w:rsidRDefault="00F00492" w:rsidP="00F00492">
      <w:pPr>
        <w:pStyle w:val="Textkrper"/>
        <w:jc w:val="left"/>
      </w:pPr>
      <w:r>
        <w:t xml:space="preserve">Um das gewünschte Szenario auszuwählen, wurde die Variable </w:t>
      </w:r>
      <w:r w:rsidRPr="00BF5E3F">
        <w:rPr>
          <w:rStyle w:val="Hervorhebung"/>
        </w:rPr>
        <w:t>scenario</w:t>
      </w:r>
      <w:r>
        <w:t xml:space="preserve"> erstellt. Wie in </w:t>
      </w:r>
      <w:r>
        <w:fldChar w:fldCharType="begin"/>
      </w:r>
      <w:r>
        <w:instrText xml:space="preserve"> REF _Ref77513428 \h </w:instrText>
      </w:r>
      <w:r>
        <w:fldChar w:fldCharType="separate"/>
      </w:r>
      <w:r w:rsidR="00970571">
        <w:t xml:space="preserve">Abb. </w:t>
      </w:r>
      <w:r w:rsidR="00970571">
        <w:rPr>
          <w:noProof/>
        </w:rPr>
        <w:t>38</w:t>
      </w:r>
      <w:r w:rsidR="00970571">
        <w:t>: Scenario Handler Variablen</w:t>
      </w:r>
      <w:r>
        <w:fldChar w:fldCharType="end"/>
      </w:r>
      <w:r>
        <w:t xml:space="preserve"> zu erkennen, wird die Auswahl über die numerischen Werte zwischen 0    und 2 angegeben. Dabei stehen die Werte für folgende Szenarien:</w:t>
      </w:r>
    </w:p>
    <w:p w14:paraId="518206EB" w14:textId="77777777" w:rsidR="00F00492" w:rsidRDefault="00F00492" w:rsidP="00F00492">
      <w:pPr>
        <w:pStyle w:val="Textkrper"/>
        <w:numPr>
          <w:ilvl w:val="0"/>
          <w:numId w:val="30"/>
        </w:numPr>
        <w:jc w:val="left"/>
      </w:pPr>
      <w:r>
        <w:lastRenderedPageBreak/>
        <w:t>0: Baseline</w:t>
      </w:r>
    </w:p>
    <w:p w14:paraId="045046DB" w14:textId="77777777" w:rsidR="00F00492" w:rsidRDefault="00F00492" w:rsidP="00F00492">
      <w:pPr>
        <w:pStyle w:val="Textkrper"/>
        <w:numPr>
          <w:ilvl w:val="0"/>
          <w:numId w:val="30"/>
        </w:numPr>
        <w:jc w:val="left"/>
      </w:pPr>
      <w:r>
        <w:t>1: Szenario 1</w:t>
      </w:r>
    </w:p>
    <w:p w14:paraId="16BAFF1A" w14:textId="77777777" w:rsidR="00F00492" w:rsidRPr="002931E0" w:rsidRDefault="00F00492" w:rsidP="00F00492">
      <w:pPr>
        <w:pStyle w:val="Textkrper"/>
        <w:numPr>
          <w:ilvl w:val="0"/>
          <w:numId w:val="30"/>
        </w:numPr>
        <w:jc w:val="left"/>
      </w:pPr>
      <w:r w:rsidRPr="002931E0">
        <w:t>2: Szenario 2</w:t>
      </w:r>
    </w:p>
    <w:p w14:paraId="1ED93D1F" w14:textId="77777777" w:rsidR="00F00492" w:rsidRDefault="00F00492" w:rsidP="00F00492">
      <w:r>
        <w:t xml:space="preserve">Das ausgewählte Szenario wird automatisch geladen, sobald </w:t>
      </w:r>
      <w:r w:rsidRPr="003653BE">
        <w:rPr>
          <w:rStyle w:val="Hervorhebung"/>
        </w:rPr>
        <w:t>Start</w:t>
      </w:r>
      <w:r>
        <w:t xml:space="preserve"> über das Menü ausgewählt wird und das Szenario beginnt.</w:t>
      </w:r>
    </w:p>
    <w:p w14:paraId="0F0A9C57" w14:textId="77777777" w:rsidR="00F00492" w:rsidRDefault="00F00492" w:rsidP="00F00492">
      <w:pPr>
        <w:pStyle w:val="Textkrper"/>
        <w:keepNext/>
        <w:jc w:val="center"/>
      </w:pPr>
      <w:r>
        <w:rPr>
          <w:noProof/>
        </w:rPr>
        <w:drawing>
          <wp:inline distT="0" distB="0" distL="0" distR="0" wp14:anchorId="5E3ABA89" wp14:editId="7A3B42F5">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251C736C" w14:textId="2F9373CA" w:rsidR="00F00492" w:rsidRDefault="00F00492" w:rsidP="00F00492">
      <w:pPr>
        <w:pStyle w:val="Beschriftung"/>
      </w:pPr>
      <w:bookmarkStart w:id="362" w:name="_Ref77513428"/>
      <w:bookmarkStart w:id="363" w:name="_Toc87517142"/>
      <w:bookmarkStart w:id="364" w:name="_Toc90141415"/>
      <w:r>
        <w:t xml:space="preserve">Abb. </w:t>
      </w:r>
      <w:fldSimple w:instr=" SEQ Abb. \* ARABIC ">
        <w:r w:rsidR="00970571">
          <w:rPr>
            <w:noProof/>
          </w:rPr>
          <w:t>38</w:t>
        </w:r>
      </w:fldSimple>
      <w:r>
        <w:t>: Scenario Handler Variablen</w:t>
      </w:r>
      <w:bookmarkEnd w:id="362"/>
      <w:bookmarkEnd w:id="363"/>
      <w:bookmarkEnd w:id="364"/>
    </w:p>
    <w:p w14:paraId="6AE844C2" w14:textId="16DD5C97" w:rsidR="00E47B96" w:rsidRDefault="00E81FF5" w:rsidP="00C84DD7">
      <w:pPr>
        <w:pStyle w:val="berschrift3"/>
      </w:pPr>
      <w:bookmarkStart w:id="365" w:name="_Toc90140345"/>
      <w:r>
        <w:t>Aufgabe der Szenarien</w:t>
      </w:r>
      <w:bookmarkEnd w:id="353"/>
      <w:bookmarkEnd w:id="354"/>
      <w:bookmarkEnd w:id="365"/>
    </w:p>
    <w:p w14:paraId="19E20EC9" w14:textId="02D039AE" w:rsidR="00F57528" w:rsidRDefault="00E5353D" w:rsidP="00E5353D">
      <w:r>
        <w:t xml:space="preserve">Aufgabe ist es, verschiedene Objekte in einer vorgegebenen Reihenfolge zu </w:t>
      </w:r>
      <w:ins w:id="366" w:author="Robert Zlomke" w:date="2021-12-11T19:20:00Z">
        <w:r w:rsidR="00470572">
          <w:t>e</w:t>
        </w:r>
      </w:ins>
      <w:del w:id="367" w:author="Robert Zlomke" w:date="2021-12-11T19:20:00Z">
        <w:r w:rsidDel="00470572">
          <w:delText>E</w:delText>
        </w:r>
      </w:del>
      <w:r>
        <w:t>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970571">
        <w:t xml:space="preserve">Abb. </w:t>
      </w:r>
      <w:r w:rsidR="00970571">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GameObje</w:t>
      </w:r>
      <w:r w:rsidR="00F971FD">
        <w:t>c</w:t>
      </w:r>
      <w:r w:rsidR="001214C2">
        <w:t xml:space="preserve">t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E849AA7">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40201B1C" w:rsidR="00F57528" w:rsidRDefault="00F57528" w:rsidP="00F57528">
      <w:pPr>
        <w:pStyle w:val="Beschriftung"/>
      </w:pPr>
      <w:bookmarkStart w:id="368" w:name="_Ref77837611"/>
      <w:bookmarkStart w:id="369" w:name="_Ref72911351"/>
      <w:bookmarkStart w:id="370" w:name="_Ref72911384"/>
      <w:bookmarkStart w:id="371" w:name="_Toc87517151"/>
      <w:bookmarkStart w:id="372" w:name="_Toc90141416"/>
      <w:r>
        <w:t xml:space="preserve">Abb. </w:t>
      </w:r>
      <w:r w:rsidR="00172CB5">
        <w:fldChar w:fldCharType="begin"/>
      </w:r>
      <w:r w:rsidR="00172CB5">
        <w:instrText xml:space="preserve"> SEQ Abb. \* ARABIC </w:instrText>
      </w:r>
      <w:r w:rsidR="00172CB5">
        <w:fldChar w:fldCharType="separate"/>
      </w:r>
      <w:r w:rsidR="00970571">
        <w:rPr>
          <w:noProof/>
        </w:rPr>
        <w:t>39</w:t>
      </w:r>
      <w:r w:rsidR="00172CB5">
        <w:rPr>
          <w:noProof/>
        </w:rPr>
        <w:fldChar w:fldCharType="end"/>
      </w:r>
      <w:bookmarkEnd w:id="368"/>
      <w:r>
        <w:t>: Objekt mit Halo</w:t>
      </w:r>
      <w:bookmarkEnd w:id="369"/>
      <w:r>
        <w:t xml:space="preserve"> Hinweis</w:t>
      </w:r>
      <w:bookmarkEnd w:id="370"/>
      <w:bookmarkEnd w:id="371"/>
      <w:bookmarkEnd w:id="372"/>
    </w:p>
    <w:p w14:paraId="711240EF" w14:textId="3E6A9EC8" w:rsidR="0028385D" w:rsidRDefault="0028385D" w:rsidP="00E5353D">
      <w:r>
        <w:lastRenderedPageBreak/>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970571">
        <w:t xml:space="preserve">Abb. </w:t>
      </w:r>
      <w:r w:rsidR="00970571">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drawing>
          <wp:inline distT="0" distB="0" distL="0" distR="0" wp14:anchorId="52D4239C" wp14:editId="502DD70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0F899045" w:rsidR="00A668DE" w:rsidRDefault="00A668DE" w:rsidP="00FC0294">
      <w:pPr>
        <w:pStyle w:val="Beschriftung"/>
      </w:pPr>
      <w:bookmarkStart w:id="373" w:name="_Ref77837630"/>
      <w:bookmarkStart w:id="374" w:name="_Ref72940910"/>
      <w:bookmarkStart w:id="375" w:name="_Toc87517152"/>
      <w:bookmarkStart w:id="376" w:name="_Toc90141417"/>
      <w:r>
        <w:t xml:space="preserve">Abb. </w:t>
      </w:r>
      <w:r w:rsidR="00172CB5">
        <w:fldChar w:fldCharType="begin"/>
      </w:r>
      <w:r w:rsidR="00172CB5">
        <w:instrText xml:space="preserve"> SEQ Abb. \* ARABIC </w:instrText>
      </w:r>
      <w:r w:rsidR="00172CB5">
        <w:fldChar w:fldCharType="separate"/>
      </w:r>
      <w:r w:rsidR="00970571">
        <w:rPr>
          <w:noProof/>
        </w:rPr>
        <w:t>40</w:t>
      </w:r>
      <w:r w:rsidR="00172CB5">
        <w:rPr>
          <w:noProof/>
        </w:rPr>
        <w:fldChar w:fldCharType="end"/>
      </w:r>
      <w:bookmarkEnd w:id="373"/>
      <w:r>
        <w:t>: HandCollider Objekt im Player Prefab</w:t>
      </w:r>
      <w:bookmarkEnd w:id="374"/>
      <w:bookmarkEnd w:id="375"/>
      <w:bookmarkEnd w:id="376"/>
    </w:p>
    <w:p w14:paraId="4B1AE2BC" w14:textId="54764CD2"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970571">
        <w:t xml:space="preserve">Abb. </w:t>
      </w:r>
      <w:r w:rsidR="00970571">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99E0F24">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662DF5E5" w:rsidR="0053768A" w:rsidRDefault="0053768A" w:rsidP="0053768A">
      <w:pPr>
        <w:pStyle w:val="Beschriftung"/>
      </w:pPr>
      <w:bookmarkStart w:id="377" w:name="_Ref77837684"/>
      <w:bookmarkStart w:id="378" w:name="_Ref72955003"/>
      <w:bookmarkStart w:id="379" w:name="_Toc87517153"/>
      <w:bookmarkStart w:id="380" w:name="_Toc90141418"/>
      <w:r>
        <w:t xml:space="preserve">Abb. </w:t>
      </w:r>
      <w:r w:rsidR="00172CB5">
        <w:fldChar w:fldCharType="begin"/>
      </w:r>
      <w:r w:rsidR="00172CB5">
        <w:instrText xml:space="preserve"> SEQ Abb. \* ARABIC </w:instrText>
      </w:r>
      <w:r w:rsidR="00172CB5">
        <w:fldChar w:fldCharType="separate"/>
      </w:r>
      <w:r w:rsidR="00970571">
        <w:rPr>
          <w:noProof/>
        </w:rPr>
        <w:t>41</w:t>
      </w:r>
      <w:r w:rsidR="00172CB5">
        <w:rPr>
          <w:noProof/>
        </w:rPr>
        <w:fldChar w:fldCharType="end"/>
      </w:r>
      <w:bookmarkEnd w:id="377"/>
      <w:r>
        <w:t>: Startpunkt im Szenario</w:t>
      </w:r>
      <w:bookmarkEnd w:id="378"/>
      <w:bookmarkEnd w:id="379"/>
      <w:bookmarkEnd w:id="380"/>
    </w:p>
    <w:p w14:paraId="1EF2FDB9" w14:textId="3A77C19B"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970571">
        <w:t xml:space="preserve">Abb. </w:t>
      </w:r>
      <w:r w:rsidR="00970571">
        <w:rPr>
          <w:noProof/>
        </w:rPr>
        <w:t>42</w:t>
      </w:r>
      <w:r w:rsidR="00446166">
        <w:fldChar w:fldCharType="end"/>
      </w:r>
      <w:r w:rsidR="00E52CE9">
        <w:t>)</w:t>
      </w:r>
      <w:r>
        <w:t>, unter welches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w:t>
      </w:r>
      <w:r w:rsidR="006648AD">
        <w:lastRenderedPageBreak/>
        <w:t>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drawing>
          <wp:inline distT="0" distB="0" distL="0" distR="0" wp14:anchorId="28A5D197" wp14:editId="0FB7A063">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74DB655B" w:rsidR="00AB574D" w:rsidRDefault="003C23ED" w:rsidP="00B73323">
      <w:pPr>
        <w:pStyle w:val="Beschriftung"/>
      </w:pPr>
      <w:bookmarkStart w:id="381" w:name="_Ref77837696"/>
      <w:bookmarkStart w:id="382" w:name="_Ref73018199"/>
      <w:bookmarkStart w:id="383" w:name="_Toc87517154"/>
      <w:bookmarkStart w:id="384" w:name="_Toc90141419"/>
      <w:r>
        <w:t xml:space="preserve">Abb. </w:t>
      </w:r>
      <w:r w:rsidR="00172CB5">
        <w:fldChar w:fldCharType="begin"/>
      </w:r>
      <w:r w:rsidR="00172CB5">
        <w:instrText xml:space="preserve"> SEQ Abb. \* ARABIC </w:instrText>
      </w:r>
      <w:r w:rsidR="00172CB5">
        <w:fldChar w:fldCharType="separate"/>
      </w:r>
      <w:r w:rsidR="00970571">
        <w:rPr>
          <w:noProof/>
        </w:rPr>
        <w:t>42</w:t>
      </w:r>
      <w:r w:rsidR="00172CB5">
        <w:rPr>
          <w:noProof/>
        </w:rPr>
        <w:fldChar w:fldCharType="end"/>
      </w:r>
      <w:bookmarkEnd w:id="381"/>
      <w:r>
        <w:t>: Startpunkt Objekt</w:t>
      </w:r>
      <w:bookmarkEnd w:id="382"/>
      <w:bookmarkEnd w:id="383"/>
      <w:bookmarkEnd w:id="384"/>
    </w:p>
    <w:p w14:paraId="4D261BD2" w14:textId="45900C38" w:rsidR="005C3539" w:rsidRDefault="005C3539" w:rsidP="00C84DD7">
      <w:pPr>
        <w:pStyle w:val="berschrift3"/>
      </w:pPr>
      <w:bookmarkStart w:id="385" w:name="_Ref72501390"/>
      <w:bookmarkStart w:id="386" w:name="_Toc82686278"/>
      <w:bookmarkStart w:id="387" w:name="_Toc87517056"/>
      <w:bookmarkStart w:id="388" w:name="_Toc90140346"/>
      <w:r>
        <w:t>Menü</w:t>
      </w:r>
      <w:bookmarkEnd w:id="385"/>
      <w:bookmarkEnd w:id="386"/>
      <w:bookmarkEnd w:id="387"/>
      <w:bookmarkEnd w:id="388"/>
    </w:p>
    <w:p w14:paraId="3EA2BE2A" w14:textId="7A29369E"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commentRangeStart w:id="389"/>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den Menüpunkt</w:t>
      </w:r>
      <w:commentRangeEnd w:id="389"/>
      <w:r w:rsidR="00470572">
        <w:rPr>
          <w:rStyle w:val="Kommentarzeichen"/>
        </w:rPr>
        <w:commentReference w:id="389"/>
      </w:r>
      <w:r w:rsidR="00AD1D23">
        <w:t xml:space="preserve">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(siehe Kapitel</w:t>
      </w:r>
      <w:r w:rsidR="005F2C99">
        <w:t xml:space="preserve"> </w:t>
      </w:r>
      <w:r w:rsidR="005F2C99">
        <w:fldChar w:fldCharType="begin"/>
      </w:r>
      <w:r w:rsidR="005F2C99">
        <w:instrText xml:space="preserve"> REF _Ref90141271 \r \h </w:instrText>
      </w:r>
      <w:r w:rsidR="005F2C99">
        <w:fldChar w:fldCharType="separate"/>
      </w:r>
      <w:r w:rsidR="005F2C99">
        <w:t>3.10</w:t>
      </w:r>
      <w:r w:rsidR="005F2C99">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C84DD7">
      <w:pPr>
        <w:pStyle w:val="berschrift4"/>
      </w:pPr>
      <w:bookmarkStart w:id="390" w:name="_Toc82686279"/>
      <w:bookmarkStart w:id="391" w:name="_Toc87517057"/>
      <w:bookmarkStart w:id="392" w:name="_Toc90140347"/>
      <w:r>
        <w:t>Implementierung der UI Elemente</w:t>
      </w:r>
      <w:bookmarkEnd w:id="390"/>
      <w:bookmarkEnd w:id="391"/>
      <w:bookmarkEnd w:id="392"/>
    </w:p>
    <w:p w14:paraId="226B5323" w14:textId="6C8D6F07"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970571">
        <w:t xml:space="preserve">Abb. </w:t>
      </w:r>
      <w:r w:rsidR="00970571">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970571">
        <w:t>3.7.1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drawing>
          <wp:inline distT="0" distB="0" distL="0" distR="0" wp14:anchorId="1CD44449" wp14:editId="1290B44F">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494220E8" w:rsidR="00385303" w:rsidRPr="00385303" w:rsidRDefault="00FC56C9" w:rsidP="00B73323">
      <w:pPr>
        <w:pStyle w:val="Beschriftung"/>
      </w:pPr>
      <w:bookmarkStart w:id="393" w:name="_Ref77837793"/>
      <w:bookmarkStart w:id="394" w:name="_Ref73096464"/>
      <w:bookmarkStart w:id="395" w:name="_Toc87517155"/>
      <w:bookmarkStart w:id="396" w:name="_Toc90141420"/>
      <w:r>
        <w:t xml:space="preserve">Abb. </w:t>
      </w:r>
      <w:r w:rsidR="00172CB5">
        <w:fldChar w:fldCharType="begin"/>
      </w:r>
      <w:r w:rsidR="00172CB5">
        <w:instrText xml:space="preserve"> SEQ Abb. \* ARABIC </w:instrText>
      </w:r>
      <w:r w:rsidR="00172CB5">
        <w:fldChar w:fldCharType="separate"/>
      </w:r>
      <w:r w:rsidR="00970571">
        <w:rPr>
          <w:noProof/>
        </w:rPr>
        <w:t>43</w:t>
      </w:r>
      <w:r w:rsidR="00172CB5">
        <w:rPr>
          <w:noProof/>
        </w:rPr>
        <w:fldChar w:fldCharType="end"/>
      </w:r>
      <w:bookmarkEnd w:id="393"/>
      <w:r>
        <w:t>: Menü zu</w:t>
      </w:r>
      <w:bookmarkEnd w:id="394"/>
      <w:r w:rsidR="00670303">
        <w:t>m Starten des Szenarios</w:t>
      </w:r>
      <w:bookmarkEnd w:id="395"/>
      <w:bookmarkEnd w:id="396"/>
    </w:p>
    <w:p w14:paraId="29CFCDC1" w14:textId="7432D72C" w:rsidR="00C25B84" w:rsidRDefault="0001237F" w:rsidP="00C84DD7">
      <w:pPr>
        <w:pStyle w:val="berschrift4"/>
      </w:pPr>
      <w:bookmarkStart w:id="397" w:name="_Ref73269448"/>
      <w:bookmarkStart w:id="398" w:name="_Toc82686280"/>
      <w:bookmarkStart w:id="399" w:name="_Toc87517058"/>
      <w:bookmarkStart w:id="400" w:name="_Toc90140348"/>
      <w:r>
        <w:t>Funktionalität des Menüs</w:t>
      </w:r>
      <w:bookmarkEnd w:id="397"/>
      <w:bookmarkEnd w:id="398"/>
      <w:bookmarkEnd w:id="399"/>
      <w:bookmarkEnd w:id="400"/>
    </w:p>
    <w:p w14:paraId="71353126" w14:textId="42122EDA"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w:t>
      </w:r>
      <w:r w:rsidR="00047C99">
        <w:lastRenderedPageBreak/>
        <w:t>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5461F2F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1FE45D3E" w:rsidR="00E31E9C" w:rsidRDefault="00577BE9" w:rsidP="005F59B1">
      <w:pPr>
        <w:pStyle w:val="Beschriftung"/>
      </w:pPr>
      <w:bookmarkStart w:id="401" w:name="_Ref77837739"/>
      <w:bookmarkStart w:id="402" w:name="_Ref73270886"/>
      <w:bookmarkStart w:id="403" w:name="_Toc87517156"/>
      <w:bookmarkStart w:id="404" w:name="_Toc90141421"/>
      <w:r>
        <w:t xml:space="preserve">Abb. </w:t>
      </w:r>
      <w:r w:rsidR="00172CB5">
        <w:fldChar w:fldCharType="begin"/>
      </w:r>
      <w:r w:rsidR="00172CB5">
        <w:instrText xml:space="preserve"> SEQ Abb. \* ARABIC </w:instrText>
      </w:r>
      <w:r w:rsidR="00172CB5">
        <w:fldChar w:fldCharType="separate"/>
      </w:r>
      <w:r w:rsidR="00970571">
        <w:rPr>
          <w:noProof/>
        </w:rPr>
        <w:t>44</w:t>
      </w:r>
      <w:r w:rsidR="00172CB5">
        <w:rPr>
          <w:noProof/>
        </w:rPr>
        <w:fldChar w:fldCharType="end"/>
      </w:r>
      <w:bookmarkEnd w:id="401"/>
      <w:r>
        <w:t>: Button Objekt</w:t>
      </w:r>
      <w:bookmarkEnd w:id="402"/>
      <w:r w:rsidR="00143B2E">
        <w:t xml:space="preserve"> Inspector</w:t>
      </w:r>
      <w:bookmarkEnd w:id="403"/>
      <w:bookmarkEnd w:id="404"/>
    </w:p>
    <w:p w14:paraId="427F1411" w14:textId="452A2730" w:rsidR="00297F49" w:rsidRDefault="00297F49" w:rsidP="00C84DD7">
      <w:pPr>
        <w:pStyle w:val="berschrift4"/>
      </w:pPr>
      <w:bookmarkStart w:id="405" w:name="_Toc82686281"/>
      <w:bookmarkStart w:id="406" w:name="_Toc87517059"/>
      <w:bookmarkStart w:id="407" w:name="_Toc90140349"/>
      <w:r>
        <w:t xml:space="preserve">Laserpointer </w:t>
      </w:r>
      <w:r w:rsidR="00087155">
        <w:t>mit der Oculus Integration</w:t>
      </w:r>
      <w:bookmarkEnd w:id="405"/>
      <w:bookmarkEnd w:id="406"/>
      <w:bookmarkEnd w:id="407"/>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672C1DC9"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Das bewirkt, das der rechte Controller für den Laserpointer genutzt wird und die Trigger Taste des rechten Controllers zur Auswahl eines Buttons genutzt werden kann.</w:t>
      </w:r>
    </w:p>
    <w:p w14:paraId="3088E319" w14:textId="12C00270" w:rsidR="005D445B" w:rsidRDefault="005D445B" w:rsidP="00C84DD7">
      <w:pPr>
        <w:pStyle w:val="berschrift4"/>
      </w:pPr>
      <w:bookmarkStart w:id="408" w:name="_Toc82686282"/>
      <w:bookmarkStart w:id="409" w:name="_Toc87517060"/>
      <w:bookmarkStart w:id="410" w:name="_Toc90140350"/>
      <w:r>
        <w:t xml:space="preserve">Laserpointer </w:t>
      </w:r>
      <w:r w:rsidR="00D65140">
        <w:t>mit dem SteamVR Plugin</w:t>
      </w:r>
      <w:bookmarkEnd w:id="408"/>
      <w:bookmarkEnd w:id="409"/>
      <w:bookmarkEnd w:id="410"/>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0FB3ED9D"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welches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970571">
        <w:t xml:space="preserve">Abb. </w:t>
      </w:r>
      <w:r w:rsidR="00970571">
        <w:rPr>
          <w:noProof/>
        </w:rPr>
        <w:t>45</w:t>
      </w:r>
      <w:r w:rsidR="00134DFA">
        <w:fldChar w:fldCharType="end"/>
      </w:r>
      <w:r>
        <w:t xml:space="preserve">). </w:t>
      </w:r>
    </w:p>
    <w:p w14:paraId="1399F6A6" w14:textId="77777777" w:rsidR="000C1180" w:rsidRDefault="000C1180" w:rsidP="000C1180">
      <w:pPr>
        <w:keepNext/>
        <w:jc w:val="center"/>
      </w:pPr>
      <w:r>
        <w:rPr>
          <w:noProof/>
        </w:rPr>
        <w:lastRenderedPageBreak/>
        <w:drawing>
          <wp:inline distT="0" distB="0" distL="0" distR="0" wp14:anchorId="19E13482" wp14:editId="4CB2FDBE">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39358651" w:rsidR="009D5611" w:rsidRDefault="000C1180" w:rsidP="005F59B1">
      <w:pPr>
        <w:pStyle w:val="Beschriftung"/>
      </w:pPr>
      <w:bookmarkStart w:id="411" w:name="_Ref77837813"/>
      <w:bookmarkStart w:id="412" w:name="_Ref72224951"/>
      <w:bookmarkStart w:id="413" w:name="_Toc87517157"/>
      <w:bookmarkStart w:id="414" w:name="_Toc90141422"/>
      <w:r>
        <w:t xml:space="preserve">Abb. </w:t>
      </w:r>
      <w:r w:rsidR="00172CB5">
        <w:fldChar w:fldCharType="begin"/>
      </w:r>
      <w:r w:rsidR="00172CB5">
        <w:instrText xml:space="preserve"> SEQ Abb. \* ARABIC </w:instrText>
      </w:r>
      <w:r w:rsidR="00172CB5">
        <w:fldChar w:fldCharType="separate"/>
      </w:r>
      <w:r w:rsidR="00970571">
        <w:rPr>
          <w:noProof/>
        </w:rPr>
        <w:t>45</w:t>
      </w:r>
      <w:r w:rsidR="00172CB5">
        <w:rPr>
          <w:noProof/>
        </w:rPr>
        <w:fldChar w:fldCharType="end"/>
      </w:r>
      <w:bookmarkEnd w:id="411"/>
      <w:r>
        <w:t>: LaserPointer mit Raycast</w:t>
      </w:r>
      <w:bookmarkEnd w:id="412"/>
      <w:bookmarkEnd w:id="413"/>
      <w:bookmarkEnd w:id="414"/>
    </w:p>
    <w:p w14:paraId="40603F8A" w14:textId="099062FF"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welches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w:t>
      </w:r>
      <w:ins w:id="415" w:author="Robert Zlomke" w:date="2021-12-11T19:23:00Z">
        <w:r w:rsidR="00470572">
          <w:t>ann</w:t>
        </w:r>
      </w:ins>
      <w:del w:id="416" w:author="Robert Zlomke" w:date="2021-12-11T19:23:00Z">
        <w:r w:rsidR="005806CF" w:rsidDel="00470572">
          <w:delText>önnen</w:delText>
        </w:r>
      </w:del>
      <w:r w:rsidR="005806CF">
        <w:t xml:space="preserve">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970571">
        <w:t>3.12.2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17" w:name="_Toc82686283"/>
      <w:bookmarkStart w:id="418" w:name="_Toc87517061"/>
      <w:bookmarkStart w:id="419" w:name="_Toc90140351"/>
      <w:r>
        <w:lastRenderedPageBreak/>
        <w:t>Evaluation</w:t>
      </w:r>
      <w:r w:rsidR="00B920BF">
        <w:t xml:space="preserve"> und Auswertung der </w:t>
      </w:r>
      <w:r w:rsidR="00C91FB5">
        <w:t>Ergebnisse</w:t>
      </w:r>
      <w:bookmarkEnd w:id="417"/>
      <w:bookmarkEnd w:id="418"/>
      <w:bookmarkEnd w:id="419"/>
    </w:p>
    <w:p w14:paraId="0210242C" w14:textId="18F8BA65" w:rsidR="00F1669C" w:rsidRDefault="00F1669C" w:rsidP="00F1669C">
      <w:r>
        <w:t>In diesem Kapitel werden zunächst</w:t>
      </w:r>
      <w:r w:rsidR="00402953">
        <w:t xml:space="preserve"> die Beschreibung des Forschungsgegenstandes</w:t>
      </w:r>
      <w:r w:rsidR="001861DB">
        <w:t>,</w:t>
      </w:r>
      <w:r>
        <w:t xml:space="preserve"> </w:t>
      </w:r>
      <w:r w:rsidR="00D009C1">
        <w:t>die Daten</w:t>
      </w:r>
      <w:r w:rsidR="001861DB">
        <w:t>erhebung</w:t>
      </w:r>
      <w:r w:rsidR="00D009C1">
        <w:t>,</w:t>
      </w:r>
      <w:r w:rsidR="001861DB">
        <w:t xml:space="preserve"> die Vorgehensweise,</w:t>
      </w:r>
      <w:r w:rsidR="00D009C1">
        <w:t xml:space="preserve"> die</w:t>
      </w:r>
      <w:r>
        <w:t xml:space="preserve"> Vorbereiten der Laborumgebung</w:t>
      </w:r>
      <w:r w:rsidR="001861DB">
        <w:t xml:space="preserve"> </w:t>
      </w:r>
      <w:r w:rsidR="00AA0AAF">
        <w:t>und die Stichprobe</w:t>
      </w:r>
      <w:r>
        <w:t xml:space="preserve"> vorgestellt. Anschließend folgt</w:t>
      </w:r>
      <w:r w:rsidR="0009027C">
        <w:t xml:space="preserve"> die Auswertung der erhobenen Daten</w:t>
      </w:r>
      <w:r w:rsidR="001861DB">
        <w:t xml:space="preserve"> der Durchläufe und d</w:t>
      </w:r>
      <w:r w:rsidR="00E84430">
        <w:t>er</w:t>
      </w:r>
      <w:r w:rsidR="001861DB">
        <w:t xml:space="preserve"> statistischen und qualitativen Daten des Fragebogens</w:t>
      </w:r>
      <w:r w:rsidR="0009027C">
        <w:t>.</w:t>
      </w:r>
    </w:p>
    <w:p w14:paraId="02CB19E7" w14:textId="32728FC5" w:rsidR="005813F2" w:rsidRDefault="005813F2" w:rsidP="00406CE6">
      <w:pPr>
        <w:pStyle w:val="berschrift3"/>
      </w:pPr>
      <w:bookmarkStart w:id="420" w:name="_Toc82686284"/>
      <w:bookmarkStart w:id="421" w:name="_Toc87517062"/>
      <w:bookmarkStart w:id="422" w:name="_Toc90140352"/>
      <w:r>
        <w:t>Beschreibung des Forschungsgegenstandes</w:t>
      </w:r>
      <w:bookmarkEnd w:id="420"/>
      <w:bookmarkEnd w:id="421"/>
      <w:bookmarkEnd w:id="422"/>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23"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23"/>
    </w:p>
    <w:p w14:paraId="228A41B0" w14:textId="671069F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970571">
        <w:t xml:space="preserve">Tabelle </w:t>
      </w:r>
      <w:r w:rsidR="00970571">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09BD403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3FB455B5" w:rsidR="000034B3" w:rsidRDefault="001661EA" w:rsidP="001661EA">
      <w:pPr>
        <w:pStyle w:val="Beschriftung"/>
      </w:pPr>
      <w:bookmarkStart w:id="424" w:name="_Ref89949962"/>
      <w:bookmarkStart w:id="425" w:name="_Toc90140482"/>
      <w:r>
        <w:t xml:space="preserve">Tabelle </w:t>
      </w:r>
      <w:r w:rsidR="00172CB5">
        <w:fldChar w:fldCharType="begin"/>
      </w:r>
      <w:r w:rsidR="00172CB5">
        <w:instrText xml:space="preserve"> SEQ Tabelle \* ARABIC </w:instrText>
      </w:r>
      <w:r w:rsidR="00172CB5">
        <w:fldChar w:fldCharType="separate"/>
      </w:r>
      <w:r w:rsidR="00970571">
        <w:rPr>
          <w:noProof/>
        </w:rPr>
        <w:t>1</w:t>
      </w:r>
      <w:r w:rsidR="00172CB5">
        <w:rPr>
          <w:noProof/>
        </w:rPr>
        <w:fldChar w:fldCharType="end"/>
      </w:r>
      <w:bookmarkEnd w:id="424"/>
      <w:r>
        <w:t xml:space="preserve">: </w:t>
      </w:r>
      <w:r w:rsidRPr="00FB55D4">
        <w:t>Übersicht der abhängigen und unabhängigen Variablen</w:t>
      </w:r>
      <w:bookmarkEnd w:id="425"/>
    </w:p>
    <w:p w14:paraId="7864F93E" w14:textId="5C444FA9" w:rsidR="005813F2" w:rsidRDefault="005813F2" w:rsidP="00406CE6">
      <w:pPr>
        <w:pStyle w:val="berschrift4"/>
      </w:pPr>
      <w:bookmarkStart w:id="426" w:name="_Toc82686285"/>
      <w:bookmarkStart w:id="427" w:name="_Toc87517063"/>
      <w:bookmarkStart w:id="428" w:name="_Toc90140353"/>
      <w:r>
        <w:t>Unabhängige Variablen</w:t>
      </w:r>
      <w:bookmarkEnd w:id="426"/>
      <w:bookmarkEnd w:id="427"/>
      <w:bookmarkEnd w:id="428"/>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29" w:name="_Toc82686286"/>
      <w:bookmarkStart w:id="430" w:name="_Toc87517064"/>
      <w:bookmarkStart w:id="431" w:name="_Toc90140354"/>
      <w:r>
        <w:t>Abhängige Variablen</w:t>
      </w:r>
      <w:bookmarkEnd w:id="429"/>
      <w:bookmarkEnd w:id="430"/>
      <w:bookmarkEnd w:id="431"/>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7174A306" w14:textId="77777777" w:rsidR="008119CE" w:rsidRDefault="008119CE" w:rsidP="008119CE">
      <w:pPr>
        <w:pStyle w:val="berschrift3"/>
      </w:pPr>
      <w:bookmarkStart w:id="432" w:name="_Ref80858137"/>
      <w:bookmarkStart w:id="433" w:name="_Toc82686292"/>
      <w:bookmarkStart w:id="434" w:name="_Toc87517070"/>
      <w:bookmarkStart w:id="435" w:name="_Toc90140355"/>
      <w:bookmarkStart w:id="436" w:name="_Toc82686287"/>
      <w:bookmarkStart w:id="437" w:name="_Toc87517065"/>
      <w:r>
        <w:lastRenderedPageBreak/>
        <w:t>Datener</w:t>
      </w:r>
      <w:bookmarkEnd w:id="432"/>
      <w:bookmarkEnd w:id="433"/>
      <w:bookmarkEnd w:id="434"/>
      <w:r>
        <w:t>hebung</w:t>
      </w:r>
      <w:bookmarkEnd w:id="435"/>
    </w:p>
    <w:p w14:paraId="229EFF56" w14:textId="77777777" w:rsidR="008119CE" w:rsidRDefault="008119CE" w:rsidP="008119CE">
      <w:r>
        <w:t>Für die Evaluation wurden zwei verschiedene Arten von Daten vorgesehen. Quantitative Daten, die bei der Durchführung Szenarien entstehen, und qualitative Daten durch die spätere Befragung der Probanden mit Hilfe eines Online-Fragebogens.</w:t>
      </w:r>
    </w:p>
    <w:p w14:paraId="48B65E48" w14:textId="77777777" w:rsidR="008119CE" w:rsidRDefault="008119CE" w:rsidP="008119CE">
      <w:pPr>
        <w:pStyle w:val="berschrift4"/>
      </w:pPr>
      <w:bookmarkStart w:id="438" w:name="_Toc82686293"/>
      <w:bookmarkStart w:id="439" w:name="_Toc87517071"/>
      <w:bookmarkStart w:id="440" w:name="_Toc90140356"/>
      <w:r>
        <w:t>Quantitative Daten</w:t>
      </w:r>
      <w:bookmarkEnd w:id="438"/>
      <w:bookmarkEnd w:id="439"/>
      <w:bookmarkEnd w:id="440"/>
    </w:p>
    <w:p w14:paraId="174BDA68" w14:textId="1E143B3D" w:rsidR="008119CE" w:rsidRDefault="008119CE" w:rsidP="008119CE">
      <w:r>
        <w:t xml:space="preserve">Wie in Kapitel </w:t>
      </w:r>
      <w:r>
        <w:fldChar w:fldCharType="begin"/>
      </w:r>
      <w:r>
        <w:instrText xml:space="preserve"> REF _Ref73384058 \r \h </w:instrText>
      </w:r>
      <w:r>
        <w:fldChar w:fldCharType="separate"/>
      </w:r>
      <w:r w:rsidR="00970571">
        <w:t>3.9</w:t>
      </w:r>
      <w:r>
        <w:fldChar w:fldCharType="end"/>
      </w:r>
      <w:r>
        <w:t xml:space="preserve"> erläutert</w:t>
      </w:r>
      <w:r w:rsidR="006A15F1">
        <w:t>,</w:t>
      </w:r>
      <w:r>
        <w:t xml:space="preserve"> sind die Daten, die während der Laufzeit der Szenarien gespeichert werden:</w:t>
      </w:r>
    </w:p>
    <w:p w14:paraId="540690FC" w14:textId="77777777" w:rsidR="008119CE" w:rsidRDefault="008119CE" w:rsidP="008119CE">
      <w:pPr>
        <w:pStyle w:val="Listenabsatz"/>
        <w:numPr>
          <w:ilvl w:val="0"/>
          <w:numId w:val="6"/>
        </w:numPr>
      </w:pPr>
      <w:r>
        <w:t>ID des Probanden</w:t>
      </w:r>
    </w:p>
    <w:p w14:paraId="1AF4FF26" w14:textId="77777777" w:rsidR="008119CE" w:rsidRDefault="008119CE" w:rsidP="008119CE">
      <w:pPr>
        <w:pStyle w:val="Listenabsatz"/>
        <w:numPr>
          <w:ilvl w:val="0"/>
          <w:numId w:val="6"/>
        </w:numPr>
      </w:pPr>
      <w:r>
        <w:t>welches Szenario aktiv war</w:t>
      </w:r>
    </w:p>
    <w:p w14:paraId="43ED01FD" w14:textId="77777777" w:rsidR="008119CE" w:rsidRDefault="008119CE" w:rsidP="008119CE">
      <w:pPr>
        <w:pStyle w:val="Listenabsatz"/>
        <w:numPr>
          <w:ilvl w:val="0"/>
          <w:numId w:val="6"/>
        </w:numPr>
      </w:pPr>
      <w:r>
        <w:t>gesamte Zeit, die der Proband braucht, um den kompletten Weg bis zum Ziel zu laufen</w:t>
      </w:r>
    </w:p>
    <w:p w14:paraId="76720EB0" w14:textId="77777777" w:rsidR="008119CE" w:rsidRDefault="008119CE" w:rsidP="008119CE">
      <w:pPr>
        <w:pStyle w:val="Listenabsatz"/>
        <w:numPr>
          <w:ilvl w:val="0"/>
          <w:numId w:val="6"/>
        </w:numPr>
      </w:pPr>
      <w:r>
        <w:t>die gesamte Zeit, in der der Benutzer sich nicht auf den Weg befand</w:t>
      </w:r>
    </w:p>
    <w:p w14:paraId="10AA7698" w14:textId="77777777" w:rsidR="008119CE" w:rsidRDefault="008119CE" w:rsidP="008119CE">
      <w:pPr>
        <w:pStyle w:val="Listenabsatz"/>
        <w:numPr>
          <w:ilvl w:val="0"/>
          <w:numId w:val="6"/>
        </w:numPr>
      </w:pPr>
      <w:r>
        <w:t>ob und durch welche Hindernisse der Benutzer gelaufen ist</w:t>
      </w:r>
    </w:p>
    <w:p w14:paraId="7694540C" w14:textId="77777777" w:rsidR="008119CE" w:rsidRDefault="008119CE" w:rsidP="008119CE">
      <w:pPr>
        <w:pStyle w:val="Listenabsatz"/>
        <w:numPr>
          <w:ilvl w:val="0"/>
          <w:numId w:val="6"/>
        </w:numPr>
      </w:pPr>
      <w:r>
        <w:t>die Anzahl der Malus, die aktiviert wurde</w:t>
      </w:r>
    </w:p>
    <w:p w14:paraId="33693E5B" w14:textId="77777777" w:rsidR="008119CE" w:rsidRDefault="008119CE" w:rsidP="008119CE">
      <w:pPr>
        <w:pStyle w:val="Listenabsatz"/>
        <w:numPr>
          <w:ilvl w:val="0"/>
          <w:numId w:val="6"/>
        </w:numPr>
      </w:pPr>
      <w:r>
        <w:t>die Dauer pro Malus bzw. wie lange der Proband gebraucht hat, um wieder auf den richtigen Weg zurückzukommen</w:t>
      </w:r>
    </w:p>
    <w:p w14:paraId="6789F569" w14:textId="45DF4550" w:rsidR="008119CE" w:rsidRDefault="008119CE" w:rsidP="008119CE">
      <w:r>
        <w:t xml:space="preserve">Dazu wurde, wie in Kapitel </w:t>
      </w:r>
      <w:r>
        <w:fldChar w:fldCharType="begin"/>
      </w:r>
      <w:r>
        <w:instrText xml:space="preserve"> REF _Ref77780027 \r \h </w:instrText>
      </w:r>
      <w:r>
        <w:fldChar w:fldCharType="separate"/>
      </w:r>
      <w:r w:rsidR="00970571">
        <w:t>3.9</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32989A82" w14:textId="77777777" w:rsidR="008119CE" w:rsidRDefault="008119CE" w:rsidP="008119CE">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sollen, die CSV Datei aber noch nicht existiert, wird diese und der dazugehörige Ordner automatisch erstellt. Dazu werden standardmäßig folgende Header in gleicher Reihenfolge erstellt:</w:t>
      </w:r>
    </w:p>
    <w:p w14:paraId="236C2D24" w14:textId="77777777" w:rsidR="008119CE" w:rsidRDefault="008119CE" w:rsidP="008119CE">
      <w:pPr>
        <w:pStyle w:val="Listenabsatz"/>
        <w:numPr>
          <w:ilvl w:val="0"/>
          <w:numId w:val="9"/>
        </w:numPr>
      </w:pPr>
      <w:r>
        <w:t>Datum und Uhrzeit</w:t>
      </w:r>
    </w:p>
    <w:p w14:paraId="080C9599" w14:textId="77777777" w:rsidR="008119CE" w:rsidRDefault="008119CE" w:rsidP="008119CE">
      <w:pPr>
        <w:pStyle w:val="Listenabsatz"/>
        <w:numPr>
          <w:ilvl w:val="0"/>
          <w:numId w:val="9"/>
        </w:numPr>
      </w:pPr>
      <w:r>
        <w:t>ID</w:t>
      </w:r>
    </w:p>
    <w:p w14:paraId="65D3C80D" w14:textId="77777777" w:rsidR="008119CE" w:rsidRDefault="008119CE" w:rsidP="008119CE">
      <w:pPr>
        <w:pStyle w:val="Listenabsatz"/>
        <w:numPr>
          <w:ilvl w:val="0"/>
          <w:numId w:val="9"/>
        </w:numPr>
      </w:pPr>
      <w:r>
        <w:t>Szenario</w:t>
      </w:r>
    </w:p>
    <w:p w14:paraId="08AE80C7" w14:textId="77777777" w:rsidR="008119CE" w:rsidRDefault="008119CE" w:rsidP="008119CE">
      <w:pPr>
        <w:pStyle w:val="Listenabsatz"/>
        <w:numPr>
          <w:ilvl w:val="0"/>
          <w:numId w:val="9"/>
        </w:numPr>
      </w:pPr>
      <w:r>
        <w:t>Gebrauchte Zeit</w:t>
      </w:r>
    </w:p>
    <w:p w14:paraId="298F14E8" w14:textId="77777777" w:rsidR="008119CE" w:rsidRDefault="008119CE" w:rsidP="008119CE">
      <w:pPr>
        <w:pStyle w:val="Listenabsatz"/>
        <w:numPr>
          <w:ilvl w:val="0"/>
          <w:numId w:val="9"/>
        </w:numPr>
      </w:pPr>
      <w:r>
        <w:t>Zeit abseits des Weges</w:t>
      </w:r>
    </w:p>
    <w:p w14:paraId="7121CE1D" w14:textId="77777777" w:rsidR="008119CE" w:rsidRDefault="008119CE" w:rsidP="008119CE">
      <w:pPr>
        <w:pStyle w:val="Listenabsatz"/>
        <w:numPr>
          <w:ilvl w:val="0"/>
          <w:numId w:val="9"/>
        </w:numPr>
      </w:pPr>
      <w:r>
        <w:t>Box</w:t>
      </w:r>
    </w:p>
    <w:p w14:paraId="38ED1377" w14:textId="77777777" w:rsidR="008119CE" w:rsidRDefault="008119CE" w:rsidP="008119CE">
      <w:pPr>
        <w:pStyle w:val="Listenabsatz"/>
        <w:numPr>
          <w:ilvl w:val="0"/>
          <w:numId w:val="9"/>
        </w:numPr>
      </w:pPr>
      <w:r>
        <w:t>Karton</w:t>
      </w:r>
    </w:p>
    <w:p w14:paraId="7A10897A" w14:textId="77777777" w:rsidR="008119CE" w:rsidRDefault="008119CE" w:rsidP="008119CE">
      <w:pPr>
        <w:pStyle w:val="Listenabsatz"/>
        <w:numPr>
          <w:ilvl w:val="0"/>
          <w:numId w:val="9"/>
        </w:numPr>
      </w:pPr>
      <w:r>
        <w:t>Zaun links</w:t>
      </w:r>
    </w:p>
    <w:p w14:paraId="677717F0" w14:textId="77777777" w:rsidR="008119CE" w:rsidRDefault="008119CE" w:rsidP="008119CE">
      <w:pPr>
        <w:pStyle w:val="Listenabsatz"/>
        <w:numPr>
          <w:ilvl w:val="0"/>
          <w:numId w:val="9"/>
        </w:numPr>
      </w:pPr>
      <w:r>
        <w:t>Zaun rechts</w:t>
      </w:r>
    </w:p>
    <w:p w14:paraId="5EDE2D86" w14:textId="77777777" w:rsidR="008119CE" w:rsidRDefault="008119CE" w:rsidP="008119CE">
      <w:pPr>
        <w:pStyle w:val="Listenabsatz"/>
        <w:numPr>
          <w:ilvl w:val="0"/>
          <w:numId w:val="9"/>
        </w:numPr>
      </w:pPr>
      <w:r>
        <w:t>Tisch</w:t>
      </w:r>
    </w:p>
    <w:p w14:paraId="0C8557A2" w14:textId="77777777" w:rsidR="008119CE" w:rsidRDefault="008119CE" w:rsidP="008119CE">
      <w:pPr>
        <w:pStyle w:val="Listenabsatz"/>
        <w:numPr>
          <w:ilvl w:val="0"/>
          <w:numId w:val="9"/>
        </w:numPr>
      </w:pPr>
      <w:r>
        <w:t>Malus aktiviert</w:t>
      </w:r>
    </w:p>
    <w:p w14:paraId="727F8F2E" w14:textId="77777777" w:rsidR="008119CE" w:rsidRDefault="008119CE" w:rsidP="008119CE">
      <w:r>
        <w:t xml:space="preserve">Sobald ein Malus öfter als einmal aktiviert wurde, werden die dazugehörigen Header für die Dauer der einzelnen Malus dynamisch hinzugefügt. </w:t>
      </w:r>
    </w:p>
    <w:p w14:paraId="22A4D3CB" w14:textId="77777777" w:rsidR="008119CE" w:rsidRDefault="008119CE" w:rsidP="008119CE">
      <w:pPr>
        <w:pStyle w:val="berschrift4"/>
      </w:pPr>
      <w:bookmarkStart w:id="441" w:name="_Toc82686294"/>
      <w:bookmarkStart w:id="442" w:name="_Toc87517072"/>
      <w:bookmarkStart w:id="443" w:name="_Ref87519975"/>
      <w:bookmarkStart w:id="444" w:name="_Ref90134574"/>
      <w:bookmarkStart w:id="445" w:name="_Ref90138697"/>
      <w:bookmarkStart w:id="446" w:name="_Toc90140357"/>
      <w:r>
        <w:lastRenderedPageBreak/>
        <w:t>Fragebogen</w:t>
      </w:r>
      <w:bookmarkEnd w:id="441"/>
      <w:bookmarkEnd w:id="442"/>
      <w:bookmarkEnd w:id="443"/>
      <w:bookmarkEnd w:id="444"/>
      <w:bookmarkEnd w:id="445"/>
      <w:bookmarkEnd w:id="446"/>
    </w:p>
    <w:p w14:paraId="285DE4CB" w14:textId="7503F852" w:rsidR="008119CE" w:rsidRDefault="008119CE" w:rsidP="008119CE">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r w:rsidR="006A15F1">
        <w:t>,</w:t>
      </w:r>
      <w:r>
        <w:t xml:space="preserve"> sich die Antworten direkt anzeigen zu lassen</w:t>
      </w:r>
      <w:sdt>
        <w:sdtPr>
          <w:id w:val="-1654985124"/>
          <w:citation/>
        </w:sdtPr>
        <w:sdtEndPr/>
        <w:sdtContent>
          <w:r>
            <w:fldChar w:fldCharType="begin"/>
          </w:r>
          <w:r>
            <w:instrText xml:space="preserve"> CITATION Ers21 \l 1031 </w:instrText>
          </w:r>
          <w:r>
            <w:fldChar w:fldCharType="separate"/>
          </w:r>
          <w:r w:rsidR="00970571">
            <w:rPr>
              <w:noProof/>
            </w:rPr>
            <w:t xml:space="preserve"> [67]</w:t>
          </w:r>
          <w:r>
            <w:fldChar w:fldCharType="end"/>
          </w:r>
        </w:sdtContent>
      </w:sdt>
      <w:r>
        <w:t>.</w:t>
      </w:r>
    </w:p>
    <w:p w14:paraId="351F159D" w14:textId="1A446BE4" w:rsidR="008119CE" w:rsidRDefault="008119CE" w:rsidP="008119CE">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970571">
        <w:t xml:space="preserve">Abb. </w:t>
      </w:r>
      <w:r w:rsidR="00970571">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48D0806" w14:textId="77777777" w:rsidR="008119CE" w:rsidRDefault="008119CE" w:rsidP="008119CE">
      <w:pPr>
        <w:pStyle w:val="Textkrper"/>
        <w:keepNext/>
        <w:jc w:val="center"/>
      </w:pPr>
      <w:r>
        <w:rPr>
          <w:noProof/>
        </w:rPr>
        <w:drawing>
          <wp:inline distT="0" distB="0" distL="0" distR="0" wp14:anchorId="620726A5" wp14:editId="3C551775">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31797571" w14:textId="5AC95024" w:rsidR="008119CE" w:rsidRDefault="008119CE" w:rsidP="008119CE">
      <w:pPr>
        <w:pStyle w:val="Beschriftung"/>
      </w:pPr>
      <w:bookmarkStart w:id="447" w:name="_Ref77837861"/>
      <w:bookmarkStart w:id="448" w:name="_Ref65407210"/>
      <w:bookmarkStart w:id="449" w:name="_Toc87517159"/>
      <w:bookmarkStart w:id="450" w:name="_Toc90141423"/>
      <w:r>
        <w:t xml:space="preserve">Abb. </w:t>
      </w:r>
      <w:fldSimple w:instr=" SEQ Abb. \* ARABIC ">
        <w:r w:rsidR="00970571">
          <w:rPr>
            <w:noProof/>
          </w:rPr>
          <w:t>46</w:t>
        </w:r>
      </w:fldSimple>
      <w:bookmarkEnd w:id="447"/>
      <w:r>
        <w:t>: Fragebogen - Persönliche Daten</w:t>
      </w:r>
      <w:bookmarkEnd w:id="448"/>
      <w:bookmarkEnd w:id="449"/>
      <w:bookmarkEnd w:id="450"/>
    </w:p>
    <w:p w14:paraId="1B9B50C9" w14:textId="3215F3B2" w:rsidR="008119CE" w:rsidRPr="00D321B9" w:rsidRDefault="008119CE" w:rsidP="008119CE">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970571">
        <w:t xml:space="preserve">Abb. </w:t>
      </w:r>
      <w:r w:rsidR="00970571">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3076F59A" w14:textId="77777777" w:rsidR="008119CE" w:rsidRDefault="008119CE" w:rsidP="008119CE">
      <w:pPr>
        <w:pStyle w:val="Textkrper"/>
        <w:keepNext/>
        <w:jc w:val="center"/>
      </w:pPr>
      <w:r>
        <w:rPr>
          <w:noProof/>
        </w:rPr>
        <w:lastRenderedPageBreak/>
        <w:drawing>
          <wp:inline distT="0" distB="0" distL="0" distR="0" wp14:anchorId="27DD3E55" wp14:editId="2771B40E">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5EB8F2D4" w14:textId="0025FA7F" w:rsidR="008119CE" w:rsidRDefault="008119CE" w:rsidP="008119CE">
      <w:pPr>
        <w:pStyle w:val="Beschriftung"/>
      </w:pPr>
      <w:bookmarkStart w:id="451" w:name="_Ref77837873"/>
      <w:bookmarkStart w:id="452" w:name="_Ref65413088"/>
      <w:bookmarkStart w:id="453" w:name="_Toc87517160"/>
      <w:bookmarkStart w:id="454" w:name="_Toc90141424"/>
      <w:r>
        <w:t xml:space="preserve">Abb. </w:t>
      </w:r>
      <w:fldSimple w:instr=" SEQ Abb. \* ARABIC ">
        <w:r w:rsidR="00970571">
          <w:rPr>
            <w:noProof/>
          </w:rPr>
          <w:t>47</w:t>
        </w:r>
      </w:fldSimple>
      <w:bookmarkEnd w:id="451"/>
      <w:r>
        <w:t xml:space="preserve">: </w:t>
      </w:r>
      <w:r w:rsidRPr="004F237B">
        <w:t xml:space="preserve">Fragebogen - </w:t>
      </w:r>
      <w:r w:rsidRPr="00F84619">
        <w:t>Allgemeine</w:t>
      </w:r>
      <w:r w:rsidRPr="004F237B">
        <w:t xml:space="preserve"> Angaben</w:t>
      </w:r>
      <w:bookmarkEnd w:id="452"/>
      <w:bookmarkEnd w:id="453"/>
      <w:bookmarkEnd w:id="454"/>
    </w:p>
    <w:p w14:paraId="78489FB4" w14:textId="1A7F5ADE" w:rsidR="008119CE" w:rsidRDefault="008119CE" w:rsidP="008119CE">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970571">
        <w:t xml:space="preserve">Abb. </w:t>
      </w:r>
      <w:r w:rsidR="00970571">
        <w:rPr>
          <w:noProof/>
        </w:rPr>
        <w:t>48</w:t>
      </w:r>
      <w:r>
        <w:fldChar w:fldCharType="end"/>
      </w:r>
      <w:r>
        <w:t>).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Teil der Fragestellung.  Die letzte Frage geht explizit auf den Einfluss des negativen Malus auf den Probanden ein, wenn der negative Malus im aktuellen Szenario aktiviert war.</w:t>
      </w:r>
    </w:p>
    <w:p w14:paraId="1523C3CA" w14:textId="77777777" w:rsidR="008119CE" w:rsidRDefault="008119CE" w:rsidP="008119CE">
      <w:pPr>
        <w:pStyle w:val="Textkrper"/>
        <w:keepNext/>
        <w:jc w:val="center"/>
      </w:pPr>
      <w:r>
        <w:rPr>
          <w:noProof/>
        </w:rPr>
        <w:drawing>
          <wp:inline distT="0" distB="0" distL="0" distR="0" wp14:anchorId="24D4B4C9" wp14:editId="50153AAD">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181AD88E" w14:textId="37BCF7A8" w:rsidR="008119CE" w:rsidRDefault="008119CE" w:rsidP="008119CE">
      <w:pPr>
        <w:pStyle w:val="Beschriftung"/>
      </w:pPr>
      <w:bookmarkStart w:id="455" w:name="_Ref77837886"/>
      <w:bookmarkStart w:id="456" w:name="_Ref65418546"/>
      <w:bookmarkStart w:id="457" w:name="_Toc87517161"/>
      <w:bookmarkStart w:id="458" w:name="_Toc90141425"/>
      <w:r>
        <w:t xml:space="preserve">Abb. </w:t>
      </w:r>
      <w:fldSimple w:instr=" SEQ Abb. \* ARABIC ">
        <w:r w:rsidR="00970571">
          <w:rPr>
            <w:noProof/>
          </w:rPr>
          <w:t>48</w:t>
        </w:r>
      </w:fldSimple>
      <w:bookmarkEnd w:id="455"/>
      <w:r>
        <w:t xml:space="preserve">: Fragebogen - Beurteilung </w:t>
      </w:r>
      <w:r w:rsidRPr="00F84619">
        <w:t>Szenario</w:t>
      </w:r>
      <w:bookmarkEnd w:id="456"/>
      <w:bookmarkEnd w:id="457"/>
      <w:bookmarkEnd w:id="458"/>
    </w:p>
    <w:p w14:paraId="58F26D97" w14:textId="71E630AF" w:rsidR="008119CE" w:rsidRDefault="008119CE" w:rsidP="008119CE">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970571">
        <w:t xml:space="preserve">Abb. </w:t>
      </w:r>
      <w:r w:rsidR="00970571">
        <w:rPr>
          <w:noProof/>
        </w:rPr>
        <w:t>49</w:t>
      </w:r>
      <w:r>
        <w:fldChar w:fldCharType="end"/>
      </w:r>
      <w:r>
        <w:t>). Der Frage Typ hierbei sind offene Fragen mit unbegrenzter Anzahl an Zeichen.</w:t>
      </w:r>
    </w:p>
    <w:p w14:paraId="676327EC" w14:textId="77777777" w:rsidR="008119CE" w:rsidRPr="00390B46" w:rsidRDefault="008119CE" w:rsidP="008119CE">
      <w:pPr>
        <w:pStyle w:val="Textkrper"/>
      </w:pPr>
      <w:r>
        <w:t xml:space="preserve">Hier geht es unter anderem darum, was die Probanden besonders positiv und negativ an der Durchführung der Szenarien fanden. Ein weiterer Punkt ist, was genau die Probanden am negativen Malus beeinflusst hat. </w:t>
      </w:r>
      <w:r>
        <w:lastRenderedPageBreak/>
        <w:t>Zum Abschluss konnten konkrete Verbesserungsvorschläge gebracht werden, was besonders relevant für die Weiterentwicklung des Projektes ist.</w:t>
      </w:r>
    </w:p>
    <w:p w14:paraId="61FF826B" w14:textId="77777777" w:rsidR="008119CE" w:rsidRDefault="008119CE" w:rsidP="008119CE">
      <w:pPr>
        <w:pStyle w:val="Textkrper"/>
        <w:keepNext/>
        <w:jc w:val="center"/>
      </w:pPr>
      <w:r>
        <w:rPr>
          <w:noProof/>
        </w:rPr>
        <w:drawing>
          <wp:inline distT="0" distB="0" distL="0" distR="0" wp14:anchorId="17D31460" wp14:editId="5978E486">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223B1C1D" w14:textId="6D671655" w:rsidR="008119CE" w:rsidRDefault="008119CE" w:rsidP="008119CE">
      <w:pPr>
        <w:pStyle w:val="Beschriftung"/>
      </w:pPr>
      <w:bookmarkStart w:id="459" w:name="_Ref77837902"/>
      <w:bookmarkStart w:id="460" w:name="_Ref65421100"/>
      <w:bookmarkStart w:id="461" w:name="_Toc87517162"/>
      <w:bookmarkStart w:id="462" w:name="_Toc90141426"/>
      <w:r>
        <w:t xml:space="preserve">Abb. </w:t>
      </w:r>
      <w:fldSimple w:instr=" SEQ Abb. \* ARABIC ">
        <w:r w:rsidR="00970571">
          <w:rPr>
            <w:noProof/>
          </w:rPr>
          <w:t>49</w:t>
        </w:r>
      </w:fldSimple>
      <w:bookmarkEnd w:id="459"/>
      <w:r>
        <w:t xml:space="preserve">: Fragebogen - Persönliches </w:t>
      </w:r>
      <w:r w:rsidRPr="00F84619">
        <w:t>Feedback</w:t>
      </w:r>
      <w:bookmarkEnd w:id="460"/>
      <w:bookmarkEnd w:id="461"/>
      <w:bookmarkEnd w:id="462"/>
    </w:p>
    <w:p w14:paraId="50B244D3" w14:textId="77777777" w:rsidR="008119CE" w:rsidRDefault="008119CE" w:rsidP="008119CE">
      <w:pPr>
        <w:pStyle w:val="Textkrper"/>
      </w:pPr>
      <w:r>
        <w:t>Nach der Datenerfassung mit Hilfe des Fragenbogens können die Daten direkt in EvaSys dargestellt und ausgewertet werden.</w:t>
      </w:r>
    </w:p>
    <w:p w14:paraId="3F128005" w14:textId="01A97206" w:rsidR="005813F2" w:rsidRDefault="005813F2" w:rsidP="00406CE6">
      <w:pPr>
        <w:pStyle w:val="berschrift3"/>
      </w:pPr>
      <w:bookmarkStart w:id="463" w:name="_Toc90140358"/>
      <w:r>
        <w:t>Vorgehensweise</w:t>
      </w:r>
      <w:bookmarkEnd w:id="436"/>
      <w:bookmarkEnd w:id="437"/>
      <w:bookmarkEnd w:id="463"/>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554292E8" w:rsidR="005813F2" w:rsidRDefault="005813F2" w:rsidP="005813F2">
      <w:r>
        <w:t xml:space="preserve">Fühlt sich der Proband bereit, wird der Durchlauf der Szenarien begonnen. Alle Probanden fangen mit dem Baseline Szenario an. Das Szenario 1 und Szenario 2 </w:t>
      </w:r>
      <w:r w:rsidR="008119CE">
        <w:t>werde</w:t>
      </w:r>
      <w:r w:rsidR="00A2480E">
        <w:t>n</w:t>
      </w:r>
      <w:r>
        <w:t xml:space="preserve"> daraufhin in einer ausgeglichenen Reihenfolge absolviert. </w:t>
      </w:r>
      <w:r w:rsidR="00A2480E">
        <w:t>Die Hälfte der</w:t>
      </w:r>
      <w:r>
        <w:t xml:space="preserve"> Teilnehmer </w:t>
      </w:r>
      <w:r w:rsidR="00A2480E">
        <w:t>fangen</w:t>
      </w:r>
      <w:r>
        <w:t xml:space="preserve"> mit Szenario 1 an und </w:t>
      </w:r>
      <w:r w:rsidR="00A2480E">
        <w:t>die andere Hälfte der</w:t>
      </w:r>
      <w:r>
        <w:t xml:space="preserve"> Teilnehmer mit Szenario 2. Zwischen den beiden Szenarien und zum Schluss</w:t>
      </w:r>
      <w:r w:rsidR="00731ABB">
        <w:t xml:space="preserve"> des Durchlaufes</w:t>
      </w:r>
      <w:r>
        <w:t xml:space="preserve"> </w:t>
      </w:r>
      <w:r w:rsidR="00A2480E">
        <w:t>werden</w:t>
      </w:r>
      <w:r>
        <w:t xml:space="preserve"> Baseline</w:t>
      </w:r>
      <w:r w:rsidR="00731ABB">
        <w:t xml:space="preserve"> 2 und Baseline 3</w:t>
      </w:r>
      <w:r>
        <w:t xml:space="preserve"> absolviert. </w:t>
      </w:r>
    </w:p>
    <w:p w14:paraId="04241364" w14:textId="78263EF8" w:rsidR="005813F2" w:rsidRDefault="005813F2" w:rsidP="004C65CC">
      <w:r>
        <w:t>Der Fragebogen, welcher in Kapitel</w:t>
      </w:r>
      <w:r w:rsidR="00873308">
        <w:t xml:space="preserve"> </w:t>
      </w:r>
      <w:r w:rsidR="00873308">
        <w:fldChar w:fldCharType="begin"/>
      </w:r>
      <w:r w:rsidR="00873308">
        <w:instrText xml:space="preserve"> REF _Ref90134574 \r \h </w:instrText>
      </w:r>
      <w:r w:rsidR="00873308">
        <w:fldChar w:fldCharType="separate"/>
      </w:r>
      <w:r w:rsidR="00970571">
        <w:t>4.2.2</w:t>
      </w:r>
      <w:r w:rsidR="00873308">
        <w:fldChar w:fldCharType="end"/>
      </w:r>
      <w:r>
        <w:t xml:space="preserve"> beschrieben wurde, </w:t>
      </w:r>
      <w:r w:rsidR="00873308">
        <w:t>wird</w:t>
      </w:r>
      <w:r>
        <w:t xml:space="preserve"> an verschiedenen Zeitpunkten der Durchführung von den Probanden beantwortet. Zu Beginn </w:t>
      </w:r>
      <w:r w:rsidR="00873308">
        <w:t>werden</w:t>
      </w:r>
      <w:r>
        <w:t xml:space="preserve"> soziodemographische Fragen und die Erfahrungen mit Gaming und VR beantwortet. Die Beurteilungsfragebögen </w:t>
      </w:r>
      <w:r w:rsidR="00873308">
        <w:t>werden</w:t>
      </w:r>
      <w:r>
        <w:t xml:space="preserve"> direkt nach jedem </w:t>
      </w:r>
      <w:r>
        <w:lastRenderedPageBreak/>
        <w:t>Durchlauf eines Szenarios und das persönliche Feedbac</w:t>
      </w:r>
      <w:r w:rsidR="00D223EC">
        <w:t>k</w:t>
      </w:r>
      <w:r>
        <w:t xml:space="preserve"> zum Schluss der kompletten Durchführung ausgefüllt.</w:t>
      </w:r>
    </w:p>
    <w:p w14:paraId="22550BA7" w14:textId="781C1A2C" w:rsidR="008563A4" w:rsidRDefault="008563A4" w:rsidP="00406CE6">
      <w:pPr>
        <w:pStyle w:val="berschrift3"/>
      </w:pPr>
      <w:bookmarkStart w:id="464" w:name="_Toc82686288"/>
      <w:bookmarkStart w:id="465" w:name="_Toc87517066"/>
      <w:bookmarkStart w:id="466" w:name="_Toc90140359"/>
      <w:r>
        <w:t>Aufbau der Laborumgebung</w:t>
      </w:r>
      <w:bookmarkEnd w:id="464"/>
      <w:bookmarkEnd w:id="465"/>
      <w:bookmarkEnd w:id="466"/>
    </w:p>
    <w:p w14:paraId="2D879D34" w14:textId="5812A2BB"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w:t>
      </w:r>
      <w:r w:rsidR="00397983">
        <w:t>n</w:t>
      </w:r>
      <w:r w:rsidR="004554E4">
        <w:t xml:space="preserve"> der Aufbau des physischen Weges und die Kalibrierung der HTC Vive.</w:t>
      </w:r>
    </w:p>
    <w:p w14:paraId="7FC55979" w14:textId="21F3FECF" w:rsidR="004F3B74" w:rsidRDefault="004B2F97" w:rsidP="00406CE6">
      <w:pPr>
        <w:pStyle w:val="berschrift4"/>
      </w:pPr>
      <w:bookmarkStart w:id="467" w:name="_Toc82686289"/>
      <w:bookmarkStart w:id="468" w:name="_Toc87517067"/>
      <w:bookmarkStart w:id="469" w:name="_Toc90140360"/>
      <w:r>
        <w:t>Aufbau des Weges</w:t>
      </w:r>
      <w:bookmarkEnd w:id="467"/>
      <w:bookmarkEnd w:id="468"/>
      <w:bookmarkEnd w:id="469"/>
    </w:p>
    <w:p w14:paraId="74D9352A" w14:textId="3F82E627"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503CD2">
        <w:fldChar w:fldCharType="begin"/>
      </w:r>
      <w:r w:rsidR="00503CD2">
        <w:instrText xml:space="preserve"> REF _Ref77779873 \r \h </w:instrText>
      </w:r>
      <w:r w:rsidR="00503CD2">
        <w:fldChar w:fldCharType="separate"/>
      </w:r>
      <w:r w:rsidR="00970571">
        <w:t>3.3</w:t>
      </w:r>
      <w:r w:rsidR="00503CD2">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70" w:name="_Toc82686290"/>
      <w:bookmarkStart w:id="471" w:name="_Toc87517068"/>
      <w:bookmarkStart w:id="472" w:name="_Toc90140361"/>
      <w:r>
        <w:t>Kalibrier</w:t>
      </w:r>
      <w:r w:rsidR="00B25F6D">
        <w:t>ung</w:t>
      </w:r>
      <w:r>
        <w:t xml:space="preserve"> der HTC Vive</w:t>
      </w:r>
      <w:bookmarkEnd w:id="470"/>
      <w:bookmarkEnd w:id="471"/>
      <w:bookmarkEnd w:id="472"/>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73" w:name="_Toc82686291"/>
      <w:bookmarkStart w:id="474" w:name="_Toc87517069"/>
      <w:bookmarkStart w:id="475" w:name="_Toc90140362"/>
      <w:r>
        <w:t>Stichprobe</w:t>
      </w:r>
      <w:bookmarkEnd w:id="473"/>
      <w:bookmarkEnd w:id="474"/>
      <w:bookmarkEnd w:id="475"/>
    </w:p>
    <w:p w14:paraId="72602B34" w14:textId="50267D70"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503CD2">
        <w:fldChar w:fldCharType="begin"/>
      </w:r>
      <w:r w:rsidR="00503CD2">
        <w:instrText xml:space="preserve"> REF _Ref90138697 \r \h </w:instrText>
      </w:r>
      <w:r w:rsidR="00503CD2">
        <w:fldChar w:fldCharType="separate"/>
      </w:r>
      <w:r w:rsidR="00970571">
        <w:t>4.2.2</w:t>
      </w:r>
      <w:r w:rsidR="00503CD2">
        <w:fldChar w:fldCharType="end"/>
      </w:r>
      <w:r w:rsidR="00FA0526">
        <w:t xml:space="preserve"> ersichtlich</w:t>
      </w:r>
      <w:r w:rsidR="00503CD2">
        <w:t>,</w:t>
      </w:r>
      <w:r w:rsidR="00FA0526">
        <w:t xml:space="preserve">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7E24C718" w14:textId="643DC57A" w:rsidR="003648E4" w:rsidRDefault="003648E4" w:rsidP="00406CE6">
      <w:pPr>
        <w:pStyle w:val="berschrift3"/>
      </w:pPr>
      <w:bookmarkStart w:id="476" w:name="_Toc90140363"/>
      <w:bookmarkStart w:id="477" w:name="_Toc82686295"/>
      <w:bookmarkStart w:id="478" w:name="_Toc87517073"/>
      <w:r>
        <w:lastRenderedPageBreak/>
        <w:t>Auswertung</w:t>
      </w:r>
      <w:r w:rsidR="000131EE">
        <w:t xml:space="preserve"> der</w:t>
      </w:r>
      <w:r w:rsidR="002C65F2">
        <w:t xml:space="preserve"> Durchläufe</w:t>
      </w:r>
      <w:bookmarkEnd w:id="476"/>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79" w:name="_Toc90140364"/>
      <w:r>
        <w:t xml:space="preserve">Deskriptive </w:t>
      </w:r>
      <w:r w:rsidR="007608B5">
        <w:t>Datenanalyse</w:t>
      </w:r>
      <w:bookmarkEnd w:id="479"/>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489F562" w:rsidR="003A1B7A" w:rsidRDefault="003A1B7A" w:rsidP="001762E5">
      <w:pPr>
        <w:pStyle w:val="Beschriftung"/>
        <w:spacing w:before="240"/>
      </w:pPr>
      <w:bookmarkStart w:id="480" w:name="_Ref89887303"/>
      <w:bookmarkStart w:id="481" w:name="_Toc90140483"/>
      <w:r>
        <w:t xml:space="preserve">Tabelle </w:t>
      </w:r>
      <w:r w:rsidR="00172CB5">
        <w:fldChar w:fldCharType="begin"/>
      </w:r>
      <w:r w:rsidR="00172CB5">
        <w:instrText xml:space="preserve"> SEQ Tabelle \* ARABIC </w:instrText>
      </w:r>
      <w:r w:rsidR="00172CB5">
        <w:fldChar w:fldCharType="separate"/>
      </w:r>
      <w:r w:rsidR="00970571">
        <w:rPr>
          <w:noProof/>
        </w:rPr>
        <w:t>2</w:t>
      </w:r>
      <w:r w:rsidR="00172CB5">
        <w:rPr>
          <w:noProof/>
        </w:rPr>
        <w:fldChar w:fldCharType="end"/>
      </w:r>
      <w:bookmarkEnd w:id="480"/>
      <w:r>
        <w:t xml:space="preserve">: Gebrauchte </w:t>
      </w:r>
      <w:r w:rsidR="001762E5">
        <w:t>Z</w:t>
      </w:r>
      <w:r>
        <w:t>eit (in Sekunden) nach Szenarien</w:t>
      </w:r>
      <w:bookmarkEnd w:id="481"/>
    </w:p>
    <w:p w14:paraId="5A7B206F" w14:textId="08589DA7" w:rsidR="00A57E03" w:rsidRDefault="00A57E03" w:rsidP="008A70E6">
      <w:r>
        <w:t xml:space="preserve">In der </w:t>
      </w:r>
      <w:r w:rsidR="001A46B3">
        <w:fldChar w:fldCharType="begin"/>
      </w:r>
      <w:r w:rsidR="001A46B3">
        <w:instrText xml:space="preserve"> REF _Ref89887303 \h </w:instrText>
      </w:r>
      <w:r w:rsidR="001A46B3">
        <w:fldChar w:fldCharType="separate"/>
      </w:r>
      <w:r w:rsidR="00970571">
        <w:t xml:space="preserve">Tabelle </w:t>
      </w:r>
      <w:r w:rsidR="00970571">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0621F109" w:rsidR="0059080A" w:rsidRDefault="001762E5" w:rsidP="001762E5">
      <w:pPr>
        <w:pStyle w:val="Beschriftung"/>
        <w:spacing w:before="240"/>
      </w:pPr>
      <w:bookmarkStart w:id="482" w:name="_Ref89887287"/>
      <w:bookmarkStart w:id="483" w:name="_Toc90140484"/>
      <w:r>
        <w:t xml:space="preserve">Tabelle </w:t>
      </w:r>
      <w:r w:rsidR="00172CB5">
        <w:fldChar w:fldCharType="begin"/>
      </w:r>
      <w:r w:rsidR="00172CB5">
        <w:instrText xml:space="preserve"> SEQ Tabelle \* ARABIC </w:instrText>
      </w:r>
      <w:r w:rsidR="00172CB5">
        <w:fldChar w:fldCharType="separate"/>
      </w:r>
      <w:r w:rsidR="00970571">
        <w:rPr>
          <w:noProof/>
        </w:rPr>
        <w:t>3</w:t>
      </w:r>
      <w:r w:rsidR="00172CB5">
        <w:rPr>
          <w:noProof/>
        </w:rPr>
        <w:fldChar w:fldCharType="end"/>
      </w:r>
      <w:bookmarkEnd w:id="482"/>
      <w:r>
        <w:t>: Zeit abseits des Weges (in Sekunden) nach Szenarien</w:t>
      </w:r>
      <w:bookmarkEnd w:id="483"/>
    </w:p>
    <w:p w14:paraId="3F75AC30" w14:textId="7139D180"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970571">
        <w:t xml:space="preserve">Tabelle </w:t>
      </w:r>
      <w:r w:rsidR="00970571">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1AAC9F58" w:rsidR="003A2A8B" w:rsidRDefault="001762E5" w:rsidP="001762E5">
      <w:pPr>
        <w:pStyle w:val="Beschriftung"/>
        <w:spacing w:before="240"/>
      </w:pPr>
      <w:bookmarkStart w:id="484" w:name="_Ref89887272"/>
      <w:bookmarkStart w:id="485" w:name="_Toc90140485"/>
      <w:r>
        <w:t xml:space="preserve">Tabelle </w:t>
      </w:r>
      <w:r w:rsidR="00172CB5">
        <w:fldChar w:fldCharType="begin"/>
      </w:r>
      <w:r w:rsidR="00172CB5">
        <w:instrText xml:space="preserve"> SEQ Tabelle \* ARABIC </w:instrText>
      </w:r>
      <w:r w:rsidR="00172CB5">
        <w:fldChar w:fldCharType="separate"/>
      </w:r>
      <w:r w:rsidR="00970571">
        <w:rPr>
          <w:noProof/>
        </w:rPr>
        <w:t>4</w:t>
      </w:r>
      <w:r w:rsidR="00172CB5">
        <w:rPr>
          <w:noProof/>
        </w:rPr>
        <w:fldChar w:fldCharType="end"/>
      </w:r>
      <w:bookmarkEnd w:id="484"/>
      <w:r>
        <w:t>: Zeit abseits des Weges prozentual nach Szenarien</w:t>
      </w:r>
      <w:bookmarkEnd w:id="485"/>
    </w:p>
    <w:p w14:paraId="38DAFDA5" w14:textId="032DD5F5"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970571">
        <w:t xml:space="preserve">Tabelle </w:t>
      </w:r>
      <w:r w:rsidR="00970571">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w:t>
      </w:r>
      <w:r w:rsidR="0064648D">
        <w:t xml:space="preserve"> Prozent</w:t>
      </w:r>
      <w:r w:rsidR="008A17B6">
        <w:t xml:space="preserve"> und das</w:t>
      </w:r>
      <w:r w:rsidR="00AE3E9E">
        <w:t xml:space="preserve"> höchste Maximum von </w:t>
      </w:r>
      <w:r w:rsidR="008A17B6">
        <w:t>54</w:t>
      </w:r>
      <w:r w:rsidR="0064648D">
        <w:t xml:space="preserve"> Prozent</w:t>
      </w:r>
      <w:r w:rsidR="00AE3E9E">
        <w:t xml:space="preserve">. Baseline </w:t>
      </w:r>
      <w:r w:rsidR="006D10D2">
        <w:t>1</w:t>
      </w:r>
      <w:r w:rsidR="00AE3E9E">
        <w:t xml:space="preserve"> zeigt den kleinsten Mittelwert aller Daten von </w:t>
      </w:r>
      <w:r w:rsidR="006D10D2">
        <w:t>16,3</w:t>
      </w:r>
      <w:r w:rsidR="00BA135A">
        <w:t xml:space="preserve"> Prozent</w:t>
      </w:r>
      <w:r w:rsidR="00AE3E9E">
        <w:t xml:space="preserve">. Im mittleren Bereich liegen Baseline </w:t>
      </w:r>
      <w:r w:rsidR="006D10D2">
        <w:t>3</w:t>
      </w:r>
      <w:r w:rsidR="00AE3E9E">
        <w:t xml:space="preserve"> mit </w:t>
      </w:r>
      <w:r w:rsidR="006D10D2">
        <w:t>18,7</w:t>
      </w:r>
      <w:r w:rsidR="00BA135A">
        <w:t xml:space="preserve"> Prozent</w:t>
      </w:r>
      <w:r w:rsidR="00AE3E9E">
        <w:t xml:space="preserve">, </w:t>
      </w:r>
      <w:r w:rsidR="00E17A0A">
        <w:t>Baseline 2</w:t>
      </w:r>
      <w:r w:rsidR="00AE3E9E">
        <w:t xml:space="preserve"> mit </w:t>
      </w:r>
      <w:r w:rsidR="00E17A0A">
        <w:t>21</w:t>
      </w:r>
      <w:r w:rsidR="00BA135A">
        <w:t xml:space="preserve"> Prozent</w:t>
      </w:r>
      <w:r w:rsidR="00AE3E9E">
        <w:t xml:space="preserve"> und </w:t>
      </w:r>
      <w:r w:rsidR="00E17A0A">
        <w:t>Szenario 1</w:t>
      </w:r>
      <w:r w:rsidR="00AE3E9E">
        <w:t xml:space="preserve"> mit </w:t>
      </w:r>
      <w:r w:rsidR="00E17A0A">
        <w:t>21,7</w:t>
      </w:r>
      <w:r w:rsidR="00BA135A">
        <w:t xml:space="preserve"> Prozent</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86" w:name="_Toc90140365"/>
      <w:r>
        <w:t>Test auf Normalverteilung</w:t>
      </w:r>
      <w:bookmarkEnd w:id="486"/>
    </w:p>
    <w:p w14:paraId="062EC815" w14:textId="0D2DEBB8"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970571">
        <w:t xml:space="preserve">Tabelle </w:t>
      </w:r>
      <w:r w:rsidR="00970571">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281" w:type="dxa"/>
        <w:tblCellMar>
          <w:left w:w="70" w:type="dxa"/>
          <w:right w:w="70" w:type="dxa"/>
        </w:tblCellMar>
        <w:tblLook w:val="04A0" w:firstRow="1" w:lastRow="0" w:firstColumn="1" w:lastColumn="0" w:noHBand="0" w:noVBand="1"/>
      </w:tblPr>
      <w:tblGrid>
        <w:gridCol w:w="1081"/>
        <w:gridCol w:w="2156"/>
        <w:gridCol w:w="1539"/>
        <w:gridCol w:w="1800"/>
        <w:gridCol w:w="2705"/>
      </w:tblGrid>
      <w:tr w:rsidR="00D6543D" w:rsidRPr="00D6543D" w14:paraId="3EAC3BDE" w14:textId="77777777" w:rsidTr="007D63CF">
        <w:trPr>
          <w:trHeight w:val="166"/>
        </w:trPr>
        <w:tc>
          <w:tcPr>
            <w:tcW w:w="4776"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800"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705"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7D63CF">
        <w:trPr>
          <w:trHeight w:val="175"/>
        </w:trPr>
        <w:tc>
          <w:tcPr>
            <w:tcW w:w="1081"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56"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38"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800"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277E9576"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t>
            </w:r>
            <w:r w:rsidR="007D63CF">
              <w:rPr>
                <w:rFonts w:ascii="Calibri" w:hAnsi="Calibri" w:cs="Calibri"/>
                <w:color w:val="000000"/>
                <w:sz w:val="18"/>
                <w:szCs w:val="18"/>
              </w:rPr>
              <w:t xml:space="preserve"> </w:t>
            </w:r>
            <w:r w:rsidRPr="00D6543D">
              <w:rPr>
                <w:rFonts w:ascii="Calibri" w:hAnsi="Calibri" w:cs="Calibri"/>
                <w:color w:val="000000"/>
                <w:sz w:val="18"/>
                <w:szCs w:val="18"/>
              </w:rPr>
              <w:t>Weges</w:t>
            </w:r>
          </w:p>
        </w:tc>
        <w:tc>
          <w:tcPr>
            <w:tcW w:w="2705"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7D63CF">
        <w:trPr>
          <w:trHeight w:val="166"/>
        </w:trPr>
        <w:tc>
          <w:tcPr>
            <w:tcW w:w="1081"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56"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800"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705"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800"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705"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56"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800"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705"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800"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705"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56"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800"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705"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800"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705"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56"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705"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705"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56"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705"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7D63CF">
        <w:trPr>
          <w:trHeight w:val="166"/>
        </w:trPr>
        <w:tc>
          <w:tcPr>
            <w:tcW w:w="1081"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705"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5E1E406E" w:rsidR="00D6543D" w:rsidRPr="00D6543D" w:rsidRDefault="00C84665" w:rsidP="00C84665">
      <w:pPr>
        <w:pStyle w:val="Beschriftung"/>
        <w:spacing w:before="240"/>
      </w:pPr>
      <w:bookmarkStart w:id="487" w:name="_Ref90042068"/>
      <w:bookmarkStart w:id="488" w:name="_Toc90140486"/>
      <w:r>
        <w:t xml:space="preserve">Tabelle </w:t>
      </w:r>
      <w:r w:rsidR="00172CB5">
        <w:fldChar w:fldCharType="begin"/>
      </w:r>
      <w:r w:rsidR="00172CB5">
        <w:instrText xml:space="preserve"> SEQ Tabelle \* ARABIC </w:instrText>
      </w:r>
      <w:r w:rsidR="00172CB5">
        <w:fldChar w:fldCharType="separate"/>
      </w:r>
      <w:r w:rsidR="00970571">
        <w:rPr>
          <w:noProof/>
        </w:rPr>
        <w:t>5</w:t>
      </w:r>
      <w:r w:rsidR="00172CB5">
        <w:rPr>
          <w:noProof/>
        </w:rPr>
        <w:fldChar w:fldCharType="end"/>
      </w:r>
      <w:bookmarkEnd w:id="487"/>
      <w:r>
        <w:t>: Test auf Normalverteilung Ergebnisse</w:t>
      </w:r>
      <w:bookmarkEnd w:id="488"/>
    </w:p>
    <w:p w14:paraId="462871BB" w14:textId="2A7BC5BA" w:rsidR="0030376C" w:rsidRDefault="007D3715" w:rsidP="0030376C">
      <w:pPr>
        <w:pStyle w:val="berschrift4"/>
      </w:pPr>
      <w:bookmarkStart w:id="489" w:name="_Toc90140366"/>
      <w:r>
        <w:t xml:space="preserve">Test der </w:t>
      </w:r>
      <w:r w:rsidR="002A22A2">
        <w:t>H</w:t>
      </w:r>
      <w:r w:rsidR="006530BF">
        <w:t>ypothese</w:t>
      </w:r>
      <w:r w:rsidR="00C0659E">
        <w:t>n</w:t>
      </w:r>
      <w:bookmarkEnd w:id="489"/>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490" w:name="_Toc90140367"/>
      <w:r>
        <w:t xml:space="preserve">Auswertung der </w:t>
      </w:r>
      <w:r w:rsidR="000C5553">
        <w:t>statistischen</w:t>
      </w:r>
      <w:r>
        <w:t xml:space="preserve"> Daten</w:t>
      </w:r>
      <w:bookmarkEnd w:id="477"/>
      <w:bookmarkEnd w:id="478"/>
      <w:bookmarkEnd w:id="490"/>
    </w:p>
    <w:p w14:paraId="0F27C1AC" w14:textId="53B35AB6" w:rsidR="00CF3783" w:rsidRPr="003E212C" w:rsidRDefault="00CF3783" w:rsidP="00DC60F0">
      <w:r w:rsidRPr="00CF3783">
        <w:t xml:space="preserve">Zur Auswertung statischer Daten werden statistische Mittel, wie die Berechnung des arithmetischen Mittels und des Medians durchgeführt. Zudem werden die Ergebnisse durch statistische Diagramme verglichen. Folglich werden die </w:t>
      </w:r>
      <w:r w:rsidR="00D37EEB">
        <w:t>Aussagen 1 bis 5</w:t>
      </w:r>
      <w:r w:rsidRPr="00CF3783">
        <w:t xml:space="preserve"> ausgewertet. Zur visuellen Darstellung werden </w:t>
      </w:r>
      <w:r w:rsidR="00C00859">
        <w:t>Balkendiagramme zur Darstellung der Häufigkeiten verwendet.</w:t>
      </w:r>
      <w:r w:rsidR="00E50098">
        <w:t xml:space="preserve"> Ebenso</w:t>
      </w:r>
      <w:r w:rsidR="00C00859">
        <w:t xml:space="preserve"> </w:t>
      </w:r>
      <w:r w:rsidR="00E50098">
        <w:t>werden</w:t>
      </w:r>
      <w:r w:rsidR="00C00859">
        <w:t xml:space="preserve"> Boxplot Diagramme </w:t>
      </w:r>
      <w:r w:rsidRPr="00CF3783">
        <w:t>verwendet</w:t>
      </w:r>
      <w:r w:rsidR="002D198D">
        <w:t xml:space="preserve"> um den Mittelwert, Median und eventuelle Ausreißer darzustellen.</w:t>
      </w:r>
      <w:r w:rsidR="0095787E">
        <w:t xml:space="preserve"> Die blaue</w:t>
      </w:r>
      <w:r w:rsidR="0095787E" w:rsidRPr="00CF3783">
        <w:t xml:space="preserve"> „Box“</w:t>
      </w:r>
      <w:r w:rsidR="00E53D87">
        <w:t xml:space="preserve"> visualisiert</w:t>
      </w:r>
      <w:r w:rsidR="0095787E" w:rsidRPr="00CF3783">
        <w:t>, in welchem Bereich sich die meisten Daten (50</w:t>
      </w:r>
      <w:r w:rsidR="005A1CF5">
        <w:t xml:space="preserve"> Prozent</w:t>
      </w:r>
      <w:r w:rsidR="0095787E" w:rsidRPr="00CF3783">
        <w:t xml:space="preserve">) befinden. Die Antennen nach oben und unten geben jeweils den Minimal- und Maximalwert an. </w:t>
      </w:r>
    </w:p>
    <w:p w14:paraId="0996F630" w14:textId="0BC4E8B3" w:rsidR="00762F48" w:rsidRDefault="00762F48" w:rsidP="00FC69F0">
      <w:pPr>
        <w:pStyle w:val="berschrift4"/>
      </w:pPr>
      <w:bookmarkStart w:id="491" w:name="_Toc87517074"/>
      <w:bookmarkStart w:id="492" w:name="_Toc90140368"/>
      <w:r>
        <w:lastRenderedPageBreak/>
        <w:t xml:space="preserve">Aussage 1: </w:t>
      </w:r>
      <w:r w:rsidRPr="00762F48">
        <w:t>Das Laufen in der VR hat sich für Sie sehr natürlich angefühlt.</w:t>
      </w:r>
      <w:bookmarkEnd w:id="491"/>
      <w:bookmarkEnd w:id="492"/>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93" w:name="_Toc87517075"/>
      <w:bookmarkStart w:id="494" w:name="_Toc90140369"/>
      <w:r>
        <w:t>Baseline 1</w:t>
      </w:r>
      <w:bookmarkEnd w:id="493"/>
      <w:bookmarkEnd w:id="494"/>
    </w:p>
    <w:p w14:paraId="667F4248" w14:textId="0912134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0DE3D52E">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95" w:name="_Ref87282607"/>
                            <w:bookmarkStart w:id="496" w:name="_Toc87517163"/>
                            <w:bookmarkStart w:id="497" w:name="_Toc90141427"/>
                            <w:r>
                              <w:t xml:space="preserve">Abb. </w:t>
                            </w:r>
                            <w:r w:rsidR="00172CB5">
                              <w:fldChar w:fldCharType="begin"/>
                            </w:r>
                            <w:r w:rsidR="00172CB5">
                              <w:instrText xml:space="preserve"> SEQ Abb. \* ARABIC </w:instrText>
                            </w:r>
                            <w:r w:rsidR="00172CB5">
                              <w:fldChar w:fldCharType="separate"/>
                            </w:r>
                            <w:r w:rsidR="000034B3">
                              <w:rPr>
                                <w:noProof/>
                              </w:rPr>
                              <w:t>52</w:t>
                            </w:r>
                            <w:r w:rsidR="00172CB5">
                              <w:rPr>
                                <w:noProof/>
                              </w:rPr>
                              <w:fldChar w:fldCharType="end"/>
                            </w:r>
                            <w:bookmarkEnd w:id="495"/>
                            <w:r>
                              <w:t>: Häufigkeiten und Verteilung der Aussage 1 in Baseline 1</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98" w:name="_Ref87282607"/>
                      <w:bookmarkStart w:id="499" w:name="_Toc87517163"/>
                      <w:bookmarkStart w:id="500" w:name="_Toc90141427"/>
                      <w:r>
                        <w:t xml:space="preserve">Abb. </w:t>
                      </w:r>
                      <w:r w:rsidR="00172CB5">
                        <w:fldChar w:fldCharType="begin"/>
                      </w:r>
                      <w:r w:rsidR="00172CB5">
                        <w:instrText xml:space="preserve"> SEQ Abb. \* ARABIC </w:instrText>
                      </w:r>
                      <w:r w:rsidR="00172CB5">
                        <w:fldChar w:fldCharType="separate"/>
                      </w:r>
                      <w:r w:rsidR="000034B3">
                        <w:rPr>
                          <w:noProof/>
                        </w:rPr>
                        <w:t>52</w:t>
                      </w:r>
                      <w:r w:rsidR="00172CB5">
                        <w:rPr>
                          <w:noProof/>
                        </w:rPr>
                        <w:fldChar w:fldCharType="end"/>
                      </w:r>
                      <w:bookmarkEnd w:id="498"/>
                      <w:r>
                        <w:t>: Häufigkeiten und Verteilung der Aussage 1 in Baseline 1</w:t>
                      </w:r>
                      <w:bookmarkEnd w:id="499"/>
                      <w:bookmarkEnd w:id="500"/>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1"/>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92"/>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60FC771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970571">
        <w:t xml:space="preserve">Abb. </w:t>
      </w:r>
      <w:r w:rsidR="00970571">
        <w:rPr>
          <w:noProof/>
        </w:rPr>
        <w:t>52</w:t>
      </w:r>
      <w:r w:rsidR="007152EE">
        <w:fldChar w:fldCharType="end"/>
      </w:r>
      <w:r w:rsidR="000A1E2A">
        <w:t>)</w:t>
      </w:r>
      <w:r w:rsidR="00C931C2">
        <w:t>.</w:t>
      </w:r>
    </w:p>
    <w:p w14:paraId="2842BD31" w14:textId="39AB03E0"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BB083B">
        <w:rPr>
          <w:sz w:val="21"/>
          <w:szCs w:val="21"/>
        </w:rPr>
        <w:t xml:space="preserve"> </w:t>
      </w:r>
      <w:r w:rsidR="00BB083B">
        <w:t>Prozent</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501" w:name="_Toc87517076"/>
      <w:bookmarkStart w:id="502" w:name="_Toc90140370"/>
      <w:r>
        <w:t>Baseline 2</w:t>
      </w:r>
      <w:bookmarkEnd w:id="501"/>
      <w:bookmarkEnd w:id="502"/>
    </w:p>
    <w:p w14:paraId="75DB5BD2" w14:textId="41284C93"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970571">
        <w:t xml:space="preserve">Abb. </w:t>
      </w:r>
      <w:r w:rsidR="00970571">
        <w:rPr>
          <w:noProof/>
        </w:rPr>
        <w:t>53</w:t>
      </w:r>
      <w:r w:rsidR="007152EE">
        <w:fldChar w:fldCharType="end"/>
      </w:r>
      <w:r w:rsidR="00363F1D">
        <w:t>).</w:t>
      </w:r>
    </w:p>
    <w:p w14:paraId="7D14FB91" w14:textId="591B6D21" w:rsidR="00363F1D" w:rsidRPr="00363F1D" w:rsidRDefault="004E3920" w:rsidP="009B0B5A">
      <w:pPr>
        <w:jc w:val="left"/>
      </w:pPr>
      <w:r>
        <w:rPr>
          <w:noProof/>
        </w:rPr>
        <w:lastRenderedPageBreak/>
        <mc:AlternateContent>
          <mc:Choice Requires="wps">
            <w:drawing>
              <wp:anchor distT="0" distB="0" distL="114300" distR="114300" simplePos="0" relativeHeight="251704320" behindDoc="0" locked="0" layoutInCell="1" allowOverlap="1" wp14:anchorId="580F192F" wp14:editId="5070F2D6">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503" w:name="_Ref87282594"/>
                            <w:bookmarkStart w:id="504" w:name="_Toc87517164"/>
                            <w:bookmarkStart w:id="505" w:name="_Toc90141428"/>
                            <w:r>
                              <w:t xml:space="preserve">Abb. </w:t>
                            </w:r>
                            <w:r w:rsidR="00172CB5">
                              <w:fldChar w:fldCharType="begin"/>
                            </w:r>
                            <w:r w:rsidR="00172CB5">
                              <w:instrText xml:space="preserve"> SEQ Abb. \* ARABIC </w:instrText>
                            </w:r>
                            <w:r w:rsidR="00172CB5">
                              <w:fldChar w:fldCharType="separate"/>
                            </w:r>
                            <w:r w:rsidR="000034B3">
                              <w:rPr>
                                <w:noProof/>
                              </w:rPr>
                              <w:t>53</w:t>
                            </w:r>
                            <w:r w:rsidR="00172CB5">
                              <w:rPr>
                                <w:noProof/>
                              </w:rPr>
                              <w:fldChar w:fldCharType="end"/>
                            </w:r>
                            <w:bookmarkEnd w:id="503"/>
                            <w:r>
                              <w:t xml:space="preserve">: </w:t>
                            </w:r>
                            <w:r w:rsidRPr="005D22E2">
                              <w:t xml:space="preserve">Häufigkeiten und Verteilung der Aussage 1 in Baseline </w:t>
                            </w:r>
                            <w:r>
                              <w:t>2</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506" w:name="_Ref87282594"/>
                      <w:bookmarkStart w:id="507" w:name="_Toc87517164"/>
                      <w:bookmarkStart w:id="508" w:name="_Toc90141428"/>
                      <w:r>
                        <w:t xml:space="preserve">Abb. </w:t>
                      </w:r>
                      <w:r w:rsidR="00172CB5">
                        <w:fldChar w:fldCharType="begin"/>
                      </w:r>
                      <w:r w:rsidR="00172CB5">
                        <w:instrText xml:space="preserve"> SEQ Abb. \* ARABIC </w:instrText>
                      </w:r>
                      <w:r w:rsidR="00172CB5">
                        <w:fldChar w:fldCharType="separate"/>
                      </w:r>
                      <w:r w:rsidR="000034B3">
                        <w:rPr>
                          <w:noProof/>
                        </w:rPr>
                        <w:t>53</w:t>
                      </w:r>
                      <w:r w:rsidR="00172CB5">
                        <w:rPr>
                          <w:noProof/>
                        </w:rPr>
                        <w:fldChar w:fldCharType="end"/>
                      </w:r>
                      <w:bookmarkEnd w:id="506"/>
                      <w:r>
                        <w:t xml:space="preserve">: </w:t>
                      </w:r>
                      <w:r w:rsidRPr="005D22E2">
                        <w:t xml:space="preserve">Häufigkeiten und Verteilung der Aussage 1 in Baseline </w:t>
                      </w:r>
                      <w:r>
                        <w:t>2</w:t>
                      </w:r>
                      <w:bookmarkEnd w:id="507"/>
                      <w:bookmarkEnd w:id="508"/>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5"/>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3F7A9D9E">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margin">
              <wp14:pctWidth>0</wp14:pctWidth>
            </wp14:sizeRelH>
            <wp14:sizeRelV relativeFrom="margin">
              <wp14:pctHeight>0</wp14:pctHeight>
            </wp14:sizeRelV>
          </wp:anchor>
        </w:drawing>
      </w:r>
    </w:p>
    <w:p w14:paraId="7F042909" w14:textId="50C22D5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w:t>
      </w:r>
      <w:r w:rsidR="00450B5E">
        <w:rPr>
          <w:sz w:val="21"/>
          <w:szCs w:val="21"/>
        </w:rPr>
        <w:t xml:space="preserve"> </w:t>
      </w:r>
      <w:r w:rsidR="00450B5E">
        <w:t>Prozent</w:t>
      </w:r>
      <w:r w:rsidR="003A07C9">
        <w:rPr>
          <w:sz w:val="21"/>
          <w:szCs w:val="21"/>
        </w:rPr>
        <w:t>) befindet sich zwischen den Werten 2,75 und 5.</w:t>
      </w:r>
      <w:r w:rsidR="00A04C0D">
        <w:rPr>
          <w:sz w:val="21"/>
          <w:szCs w:val="21"/>
        </w:rPr>
        <w:t xml:space="preserve"> Die Antenne der Box zeigt 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509" w:name="_Toc87517077"/>
      <w:bookmarkStart w:id="510" w:name="_Toc90140371"/>
      <w:r>
        <w:t>Baseline 3</w:t>
      </w:r>
      <w:bookmarkEnd w:id="509"/>
      <w:bookmarkEnd w:id="510"/>
    </w:p>
    <w:p w14:paraId="30A72BB0" w14:textId="47D44495"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5DFD9E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511" w:name="_Ref87282578"/>
                            <w:bookmarkStart w:id="512" w:name="_Toc87517165"/>
                            <w:bookmarkStart w:id="513" w:name="_Toc90141429"/>
                            <w:r>
                              <w:t xml:space="preserve">Abb. </w:t>
                            </w:r>
                            <w:r w:rsidR="00172CB5">
                              <w:fldChar w:fldCharType="begin"/>
                            </w:r>
                            <w:r w:rsidR="00172CB5">
                              <w:instrText xml:space="preserve"> SEQ Abb. \* ARABIC </w:instrText>
                            </w:r>
                            <w:r w:rsidR="00172CB5">
                              <w:fldChar w:fldCharType="separate"/>
                            </w:r>
                            <w:r w:rsidR="000034B3">
                              <w:rPr>
                                <w:noProof/>
                              </w:rPr>
                              <w:t>54</w:t>
                            </w:r>
                            <w:r w:rsidR="00172CB5">
                              <w:rPr>
                                <w:noProof/>
                              </w:rPr>
                              <w:fldChar w:fldCharType="end"/>
                            </w:r>
                            <w:bookmarkEnd w:id="511"/>
                            <w:r>
                              <w:t xml:space="preserve">: </w:t>
                            </w:r>
                            <w:r w:rsidRPr="00736427">
                              <w:t xml:space="preserve">Häufigkeiten und Verteilung der Aussage 1 in Baseline </w:t>
                            </w:r>
                            <w:r>
                              <w:t>3</w:t>
                            </w:r>
                            <w:bookmarkEnd w:id="512"/>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14" w:name="_Ref87282578"/>
                      <w:bookmarkStart w:id="515" w:name="_Toc87517165"/>
                      <w:bookmarkStart w:id="516" w:name="_Toc90141429"/>
                      <w:r>
                        <w:t xml:space="preserve">Abb. </w:t>
                      </w:r>
                      <w:r w:rsidR="00172CB5">
                        <w:fldChar w:fldCharType="begin"/>
                      </w:r>
                      <w:r w:rsidR="00172CB5">
                        <w:instrText xml:space="preserve"> SEQ Abb. \* ARABIC </w:instrText>
                      </w:r>
                      <w:r w:rsidR="00172CB5">
                        <w:fldChar w:fldCharType="separate"/>
                      </w:r>
                      <w:r w:rsidR="000034B3">
                        <w:rPr>
                          <w:noProof/>
                        </w:rPr>
                        <w:t>54</w:t>
                      </w:r>
                      <w:r w:rsidR="00172CB5">
                        <w:rPr>
                          <w:noProof/>
                        </w:rPr>
                        <w:fldChar w:fldCharType="end"/>
                      </w:r>
                      <w:bookmarkEnd w:id="514"/>
                      <w:r>
                        <w:t xml:space="preserve">: </w:t>
                      </w:r>
                      <w:r w:rsidRPr="00736427">
                        <w:t xml:space="preserve">Häufigkeiten und Verteilung der Aussage 1 in Baseline </w:t>
                      </w:r>
                      <w:r>
                        <w:t>3</w:t>
                      </w:r>
                      <w:bookmarkEnd w:id="515"/>
                      <w:bookmarkEnd w:id="516"/>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54CD5B8A">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970571">
        <w:t xml:space="preserve">Abb. </w:t>
      </w:r>
      <w:r w:rsidR="00970571">
        <w:rPr>
          <w:noProof/>
        </w:rPr>
        <w:t>54</w:t>
      </w:r>
      <w:r w:rsidR="007152EE">
        <w:fldChar w:fldCharType="end"/>
      </w:r>
      <w:r w:rsidR="00AC4E99">
        <w:t>).</w:t>
      </w:r>
    </w:p>
    <w:p w14:paraId="68431D5B" w14:textId="2C5AB710"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w:t>
      </w:r>
      <w:r w:rsidR="00D1756B">
        <w:rPr>
          <w:sz w:val="21"/>
          <w:szCs w:val="21"/>
        </w:rPr>
        <w:t xml:space="preserve"> </w:t>
      </w:r>
      <w:r w:rsidR="00D1756B">
        <w:t>Prozent</w:t>
      </w:r>
      <w:r w:rsidR="003A07C9">
        <w:rPr>
          <w:sz w:val="21"/>
          <w:szCs w:val="21"/>
        </w:rPr>
        <w:t>)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17" w:name="_Toc87517078"/>
      <w:bookmarkStart w:id="518" w:name="_Toc90140372"/>
      <w:r>
        <w:t>Szenario 1</w:t>
      </w:r>
      <w:bookmarkEnd w:id="517"/>
      <w:bookmarkEnd w:id="518"/>
    </w:p>
    <w:p w14:paraId="4D2E75BA" w14:textId="66EE8A09"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653DAA4D">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19" w:name="_Ref87282558"/>
                            <w:bookmarkStart w:id="520" w:name="_Toc87517166"/>
                            <w:bookmarkStart w:id="521" w:name="_Toc90141430"/>
                            <w:r>
                              <w:t xml:space="preserve">Abb. </w:t>
                            </w:r>
                            <w:r w:rsidR="00172CB5">
                              <w:fldChar w:fldCharType="begin"/>
                            </w:r>
                            <w:r w:rsidR="00172CB5">
                              <w:instrText xml:space="preserve"> SEQ Abb. \* ARABIC </w:instrText>
                            </w:r>
                            <w:r w:rsidR="00172CB5">
                              <w:fldChar w:fldCharType="separate"/>
                            </w:r>
                            <w:r w:rsidR="000034B3">
                              <w:rPr>
                                <w:noProof/>
                              </w:rPr>
                              <w:t>55</w:t>
                            </w:r>
                            <w:r w:rsidR="00172CB5">
                              <w:rPr>
                                <w:noProof/>
                              </w:rPr>
                              <w:fldChar w:fldCharType="end"/>
                            </w:r>
                            <w:bookmarkEnd w:id="519"/>
                            <w:r>
                              <w:t xml:space="preserve">: </w:t>
                            </w:r>
                            <w:r w:rsidRPr="00BD5985">
                              <w:t xml:space="preserve">Häufigkeiten und Verteilung der Aussage 1 in </w:t>
                            </w:r>
                            <w:r>
                              <w:t>Szenario</w:t>
                            </w:r>
                            <w:r w:rsidRPr="00BD5985">
                              <w:t xml:space="preserve"> 1</w:t>
                            </w:r>
                            <w:bookmarkEnd w:id="520"/>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22" w:name="_Ref87282558"/>
                      <w:bookmarkStart w:id="523" w:name="_Toc87517166"/>
                      <w:bookmarkStart w:id="524" w:name="_Toc90141430"/>
                      <w:r>
                        <w:t xml:space="preserve">Abb. </w:t>
                      </w:r>
                      <w:r w:rsidR="00172CB5">
                        <w:fldChar w:fldCharType="begin"/>
                      </w:r>
                      <w:r w:rsidR="00172CB5">
                        <w:instrText xml:space="preserve"> SEQ Abb. \* ARABIC </w:instrText>
                      </w:r>
                      <w:r w:rsidR="00172CB5">
                        <w:fldChar w:fldCharType="separate"/>
                      </w:r>
                      <w:r w:rsidR="000034B3">
                        <w:rPr>
                          <w:noProof/>
                        </w:rPr>
                        <w:t>55</w:t>
                      </w:r>
                      <w:r w:rsidR="00172CB5">
                        <w:rPr>
                          <w:noProof/>
                        </w:rPr>
                        <w:fldChar w:fldCharType="end"/>
                      </w:r>
                      <w:bookmarkEnd w:id="522"/>
                      <w:r>
                        <w:t xml:space="preserve">: </w:t>
                      </w:r>
                      <w:r w:rsidRPr="00BD5985">
                        <w:t xml:space="preserve">Häufigkeiten und Verteilung der Aussage 1 in </w:t>
                      </w:r>
                      <w:r>
                        <w:t>Szenario</w:t>
                      </w:r>
                      <w:r w:rsidRPr="00BD5985">
                        <w:t xml:space="preserve"> 1</w:t>
                      </w:r>
                      <w:bookmarkEnd w:id="523"/>
                      <w:bookmarkEnd w:id="524"/>
                    </w:p>
                  </w:txbxContent>
                </v:textbox>
                <w10:wrap type="topAndBottom"/>
              </v:shape>
            </w:pict>
          </mc:Fallback>
        </mc:AlternateContent>
      </w:r>
      <w:r w:rsidR="009B3A79">
        <w:t>Aussage 1 in Szenario 1 wurde ein Mal mit der Wertung 1 (trifft gar nicht zu</w:t>
      </w:r>
      <w:r w:rsidR="009A0886">
        <w:t>)</w:t>
      </w:r>
      <w:r w:rsidR="009B3A79">
        <w:t xml:space="preserve">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970571">
        <w:t xml:space="preserve">Abb. </w:t>
      </w:r>
      <w:r w:rsidR="00970571">
        <w:rPr>
          <w:noProof/>
        </w:rPr>
        <w:t>55</w:t>
      </w:r>
      <w:r w:rsidR="007152EE">
        <w:fldChar w:fldCharType="end"/>
      </w:r>
      <w:r w:rsidR="009B3A79">
        <w:t>).</w:t>
      </w:r>
    </w:p>
    <w:p w14:paraId="2DD837DE" w14:textId="2AACA49A" w:rsidR="0087687C" w:rsidRDefault="005E0EC6" w:rsidP="005E0EC6">
      <w:pPr>
        <w:jc w:val="left"/>
        <w:rPr>
          <w:noProof/>
        </w:rPr>
      </w:pPr>
      <w:r>
        <w:rPr>
          <w:noProof/>
        </w:rPr>
        <mc:AlternateContent>
          <mc:Choice Requires="cx1">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10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F63A32B">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anchor>
        </w:drawing>
      </w:r>
    </w:p>
    <w:p w14:paraId="2F853509" w14:textId="16D9D6B0"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w:t>
      </w:r>
      <w:r w:rsidR="00125C1E">
        <w:rPr>
          <w:sz w:val="21"/>
          <w:szCs w:val="21"/>
        </w:rPr>
        <w:t xml:space="preserve"> </w:t>
      </w:r>
      <w:r w:rsidR="00125C1E">
        <w:t>Prozent</w:t>
      </w:r>
      <w:r w:rsidR="00FF75F6">
        <w:rPr>
          <w:sz w:val="21"/>
          <w:szCs w:val="21"/>
        </w:rPr>
        <w:t>)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25" w:name="_Toc87517079"/>
      <w:bookmarkStart w:id="526" w:name="_Toc90140373"/>
      <w:r>
        <w:t>Szenario 2</w:t>
      </w:r>
      <w:bookmarkEnd w:id="525"/>
      <w:bookmarkEnd w:id="526"/>
    </w:p>
    <w:p w14:paraId="287CA13B" w14:textId="6075DD59"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5C778AC7">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27" w:name="_Ref87282541"/>
                            <w:bookmarkStart w:id="528" w:name="_Toc87517167"/>
                            <w:bookmarkStart w:id="529" w:name="_Toc90141431"/>
                            <w:r>
                              <w:t xml:space="preserve">Abb. </w:t>
                            </w:r>
                            <w:r w:rsidR="00172CB5">
                              <w:fldChar w:fldCharType="begin"/>
                            </w:r>
                            <w:r w:rsidR="00172CB5">
                              <w:instrText xml:space="preserve"> SEQ Abb. \* ARABIC </w:instrText>
                            </w:r>
                            <w:r w:rsidR="00172CB5">
                              <w:fldChar w:fldCharType="separate"/>
                            </w:r>
                            <w:r w:rsidR="000034B3">
                              <w:rPr>
                                <w:noProof/>
                              </w:rPr>
                              <w:t>56</w:t>
                            </w:r>
                            <w:r w:rsidR="00172CB5">
                              <w:rPr>
                                <w:noProof/>
                              </w:rPr>
                              <w:fldChar w:fldCharType="end"/>
                            </w:r>
                            <w:bookmarkEnd w:id="527"/>
                            <w:r>
                              <w:t xml:space="preserve">: </w:t>
                            </w:r>
                            <w:r w:rsidRPr="000C0B31">
                              <w:t xml:space="preserve">Häufigkeiten und Verteilung der Aussage 1 in </w:t>
                            </w:r>
                            <w:r>
                              <w:t>Szenario 2</w:t>
                            </w:r>
                            <w:bookmarkEnd w:id="528"/>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30" w:name="_Ref87282541"/>
                      <w:bookmarkStart w:id="531" w:name="_Toc87517167"/>
                      <w:bookmarkStart w:id="532" w:name="_Toc90141431"/>
                      <w:r>
                        <w:t xml:space="preserve">Abb. </w:t>
                      </w:r>
                      <w:r w:rsidR="00172CB5">
                        <w:fldChar w:fldCharType="begin"/>
                      </w:r>
                      <w:r w:rsidR="00172CB5">
                        <w:instrText xml:space="preserve"> SEQ Abb. \* ARABIC </w:instrText>
                      </w:r>
                      <w:r w:rsidR="00172CB5">
                        <w:fldChar w:fldCharType="separate"/>
                      </w:r>
                      <w:r w:rsidR="000034B3">
                        <w:rPr>
                          <w:noProof/>
                        </w:rPr>
                        <w:t>56</w:t>
                      </w:r>
                      <w:r w:rsidR="00172CB5">
                        <w:rPr>
                          <w:noProof/>
                        </w:rPr>
                        <w:fldChar w:fldCharType="end"/>
                      </w:r>
                      <w:bookmarkEnd w:id="530"/>
                      <w:r>
                        <w:t xml:space="preserve">: </w:t>
                      </w:r>
                      <w:r w:rsidRPr="000C0B31">
                        <w:t xml:space="preserve">Häufigkeiten und Verteilung der Aussage 1 in </w:t>
                      </w:r>
                      <w:r>
                        <w:t>Szenario 2</w:t>
                      </w:r>
                      <w:bookmarkEnd w:id="531"/>
                      <w:bookmarkEnd w:id="532"/>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970571">
        <w:t xml:space="preserve">Abb. </w:t>
      </w:r>
      <w:r w:rsidR="00970571">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1F92C321">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1CFD4D21" w14:textId="060432C3" w:rsidR="00CA7270" w:rsidRDefault="00CA7270" w:rsidP="00696E4F">
      <w:pPr>
        <w:jc w:val="left"/>
        <w:rPr>
          <w:sz w:val="21"/>
          <w:szCs w:val="21"/>
        </w:rPr>
      </w:pPr>
      <w:r>
        <w:lastRenderedPageBreak/>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72702B">
        <w:rPr>
          <w:sz w:val="21"/>
          <w:szCs w:val="21"/>
        </w:rPr>
        <w:t xml:space="preserve"> </w:t>
      </w:r>
      <w:r w:rsidR="0072702B">
        <w:t>Prozent</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33" w:name="_Toc87517080"/>
      <w:bookmarkStart w:id="534" w:name="_Toc90140374"/>
      <w:r>
        <w:t>Gesamte Wertung der Aussage 1</w:t>
      </w:r>
      <w:bookmarkEnd w:id="533"/>
      <w:bookmarkEnd w:id="534"/>
    </w:p>
    <w:p w14:paraId="20939065" w14:textId="2C03C76C"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970571">
        <w:t xml:space="preserve">Abb. </w:t>
      </w:r>
      <w:r w:rsidR="00970571">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p>
    <w:p w14:paraId="40FAB92A" w14:textId="58174410" w:rsidR="007E7F53" w:rsidRDefault="00E56D5F" w:rsidP="00DC23FE">
      <w:pPr>
        <w:keepNext/>
        <w:jc w:val="left"/>
      </w:pPr>
      <w:r>
        <w:rPr>
          <w:noProof/>
        </w:rPr>
        <w:drawing>
          <wp:inline distT="0" distB="0" distL="0" distR="0" wp14:anchorId="0746B58C" wp14:editId="5C549257">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E21A0D2" w14:textId="6A9D6098" w:rsidR="00FE24D4" w:rsidRDefault="007E7F53" w:rsidP="007E7F53">
      <w:pPr>
        <w:pStyle w:val="Beschriftung"/>
      </w:pPr>
      <w:bookmarkStart w:id="535" w:name="_Ref87517687"/>
      <w:bookmarkStart w:id="536" w:name="_Ref87517679"/>
      <w:bookmarkStart w:id="537" w:name="_Toc90141432"/>
      <w:r>
        <w:t xml:space="preserve">Abb. </w:t>
      </w:r>
      <w:r w:rsidR="00172CB5">
        <w:fldChar w:fldCharType="begin"/>
      </w:r>
      <w:r w:rsidR="00172CB5">
        <w:instrText xml:space="preserve"> SEQ Abb. \* ARABIC </w:instrText>
      </w:r>
      <w:r w:rsidR="00172CB5">
        <w:fldChar w:fldCharType="separate"/>
      </w:r>
      <w:r w:rsidR="00970571">
        <w:rPr>
          <w:noProof/>
        </w:rPr>
        <w:t>55</w:t>
      </w:r>
      <w:r w:rsidR="00172CB5">
        <w:rPr>
          <w:noProof/>
        </w:rPr>
        <w:fldChar w:fldCharType="end"/>
      </w:r>
      <w:bookmarkEnd w:id="535"/>
      <w:r>
        <w:t>: Mittelwerte und Median der Aussage 1</w:t>
      </w:r>
      <w:bookmarkEnd w:id="536"/>
      <w:bookmarkEnd w:id="537"/>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38" w:name="_Toc87517081"/>
      <w:bookmarkStart w:id="539" w:name="_Toc90140375"/>
      <w:r>
        <w:t>Aussage</w:t>
      </w:r>
      <w:r w:rsidR="005950C8">
        <w:t xml:space="preserve"> 2: </w:t>
      </w:r>
      <w:r w:rsidR="005950C8" w:rsidRPr="005950C8">
        <w:t>Sie haben Ihr Denken und Handeln in die VR projiziert.</w:t>
      </w:r>
      <w:bookmarkEnd w:id="538"/>
      <w:bookmarkEnd w:id="539"/>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40" w:name="_Toc87517082"/>
      <w:bookmarkStart w:id="541" w:name="_Toc90140376"/>
      <w:r>
        <w:t>Baseline 1</w:t>
      </w:r>
      <w:bookmarkEnd w:id="540"/>
      <w:bookmarkEnd w:id="541"/>
    </w:p>
    <w:p w14:paraId="626ECC84" w14:textId="77CE5653"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970571">
        <w:t xml:space="preserve">Abb. </w:t>
      </w:r>
      <w:r w:rsidR="00970571">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37F0D24">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42" w:name="_Ref87517187"/>
                            <w:bookmarkStart w:id="543" w:name="_Toc87517169"/>
                            <w:bookmarkStart w:id="544" w:name="_Toc90141433"/>
                            <w:r>
                              <w:t xml:space="preserve">Abb. </w:t>
                            </w:r>
                            <w:r w:rsidR="00172CB5">
                              <w:fldChar w:fldCharType="begin"/>
                            </w:r>
                            <w:r w:rsidR="00172CB5">
                              <w:instrText xml:space="preserve"> SEQ Abb. \* ARABIC </w:instrText>
                            </w:r>
                            <w:r w:rsidR="00172CB5">
                              <w:fldChar w:fldCharType="separate"/>
                            </w:r>
                            <w:r w:rsidR="000034B3">
                              <w:rPr>
                                <w:noProof/>
                              </w:rPr>
                              <w:t>58</w:t>
                            </w:r>
                            <w:r w:rsidR="00172CB5">
                              <w:rPr>
                                <w:noProof/>
                              </w:rPr>
                              <w:fldChar w:fldCharType="end"/>
                            </w:r>
                            <w:bookmarkEnd w:id="542"/>
                            <w:r>
                              <w:t xml:space="preserve">: </w:t>
                            </w:r>
                            <w:r w:rsidRPr="003D366E">
                              <w:t>Häufigkeiten und Verteilung der Aussage 2 in Baseline 1</w:t>
                            </w:r>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45" w:name="_Ref87517187"/>
                      <w:bookmarkStart w:id="546" w:name="_Toc87517169"/>
                      <w:bookmarkStart w:id="547" w:name="_Toc90141433"/>
                      <w:r>
                        <w:t xml:space="preserve">Abb. </w:t>
                      </w:r>
                      <w:r w:rsidR="00172CB5">
                        <w:fldChar w:fldCharType="begin"/>
                      </w:r>
                      <w:r w:rsidR="00172CB5">
                        <w:instrText xml:space="preserve"> SEQ Abb. \* ARABIC </w:instrText>
                      </w:r>
                      <w:r w:rsidR="00172CB5">
                        <w:fldChar w:fldCharType="separate"/>
                      </w:r>
                      <w:r w:rsidR="000034B3">
                        <w:rPr>
                          <w:noProof/>
                        </w:rPr>
                        <w:t>58</w:t>
                      </w:r>
                      <w:r w:rsidR="00172CB5">
                        <w:rPr>
                          <w:noProof/>
                        </w:rPr>
                        <w:fldChar w:fldCharType="end"/>
                      </w:r>
                      <w:bookmarkEnd w:id="545"/>
                      <w:r>
                        <w:t xml:space="preserve">: </w:t>
                      </w:r>
                      <w:r w:rsidRPr="003D366E">
                        <w:t>Häufigkeiten und Verteilung der Aussage 2 in Baseline 1</w:t>
                      </w:r>
                      <w:bookmarkEnd w:id="546"/>
                      <w:bookmarkEnd w:id="547"/>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7"/>
                  </a:graphicData>
                </a:graphic>
              </wp:anchor>
            </w:drawing>
          </mc:Choice>
          <mc:Fallback>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8"/>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12311D23">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anchor>
        </w:drawing>
      </w:r>
    </w:p>
    <w:p w14:paraId="7AA276CA" w14:textId="593C7472"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w:t>
      </w:r>
      <w:r w:rsidR="00CC6037">
        <w:rPr>
          <w:sz w:val="21"/>
          <w:szCs w:val="21"/>
        </w:rPr>
        <w:t xml:space="preserve"> </w:t>
      </w:r>
      <w:r w:rsidR="00CC6037">
        <w:t>Prozent</w:t>
      </w:r>
      <w:r w:rsidR="00F16131">
        <w:rPr>
          <w:sz w:val="21"/>
          <w:szCs w:val="21"/>
        </w:rPr>
        <w:t>)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48" w:name="_Toc87517083"/>
      <w:bookmarkStart w:id="549" w:name="_Toc90140377"/>
      <w:r>
        <w:t>Baseline 2</w:t>
      </w:r>
      <w:bookmarkEnd w:id="548"/>
      <w:bookmarkEnd w:id="549"/>
    </w:p>
    <w:p w14:paraId="1E385DD8" w14:textId="4F4621A3"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0137749A">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50" w:name="_Ref87282503"/>
                            <w:bookmarkStart w:id="551" w:name="_Toc87517170"/>
                            <w:bookmarkStart w:id="552" w:name="_Toc90141434"/>
                            <w:r>
                              <w:t xml:space="preserve">Abb. </w:t>
                            </w:r>
                            <w:r w:rsidR="00172CB5">
                              <w:fldChar w:fldCharType="begin"/>
                            </w:r>
                            <w:r w:rsidR="00172CB5">
                              <w:instrText xml:space="preserve"> SEQ Abb. \* ARABIC </w:instrText>
                            </w:r>
                            <w:r w:rsidR="00172CB5">
                              <w:fldChar w:fldCharType="separate"/>
                            </w:r>
                            <w:r w:rsidR="000034B3">
                              <w:rPr>
                                <w:noProof/>
                              </w:rPr>
                              <w:t>59</w:t>
                            </w:r>
                            <w:r w:rsidR="00172CB5">
                              <w:rPr>
                                <w:noProof/>
                              </w:rPr>
                              <w:fldChar w:fldCharType="end"/>
                            </w:r>
                            <w:bookmarkEnd w:id="550"/>
                            <w:r>
                              <w:t xml:space="preserve">: </w:t>
                            </w:r>
                            <w:r w:rsidRPr="00A91BE9">
                              <w:t xml:space="preserve">Häufigkeiten und Verteilung der Aussage </w:t>
                            </w:r>
                            <w:r>
                              <w:t>2</w:t>
                            </w:r>
                            <w:r w:rsidRPr="00A91BE9">
                              <w:t xml:space="preserve"> in Baseline </w:t>
                            </w:r>
                            <w:r>
                              <w:t>2</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53" w:name="_Ref87282503"/>
                      <w:bookmarkStart w:id="554" w:name="_Toc87517170"/>
                      <w:bookmarkStart w:id="555" w:name="_Toc90141434"/>
                      <w:r>
                        <w:t xml:space="preserve">Abb. </w:t>
                      </w:r>
                      <w:r w:rsidR="00172CB5">
                        <w:fldChar w:fldCharType="begin"/>
                      </w:r>
                      <w:r w:rsidR="00172CB5">
                        <w:instrText xml:space="preserve"> SEQ Abb. \* ARABIC </w:instrText>
                      </w:r>
                      <w:r w:rsidR="00172CB5">
                        <w:fldChar w:fldCharType="separate"/>
                      </w:r>
                      <w:r w:rsidR="000034B3">
                        <w:rPr>
                          <w:noProof/>
                        </w:rPr>
                        <w:t>59</w:t>
                      </w:r>
                      <w:r w:rsidR="00172CB5">
                        <w:rPr>
                          <w:noProof/>
                        </w:rPr>
                        <w:fldChar w:fldCharType="end"/>
                      </w:r>
                      <w:bookmarkEnd w:id="553"/>
                      <w:r>
                        <w:t xml:space="preserve">: </w:t>
                      </w:r>
                      <w:r w:rsidRPr="00A91BE9">
                        <w:t xml:space="preserve">Häufigkeiten und Verteilung der Aussage </w:t>
                      </w:r>
                      <w:r>
                        <w:t>2</w:t>
                      </w:r>
                      <w:r w:rsidRPr="00A91BE9">
                        <w:t xml:space="preserve"> in Baseline </w:t>
                      </w:r>
                      <w:r>
                        <w:t>2</w:t>
                      </w:r>
                      <w:bookmarkEnd w:id="554"/>
                      <w:bookmarkEnd w:id="555"/>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0"/>
                  </a:graphicData>
                </a:graphic>
              </wp:anchor>
            </w:drawing>
          </mc:Choice>
          <mc:Fallback>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11"/>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36B20CF8">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970571">
        <w:t xml:space="preserve">Abb. </w:t>
      </w:r>
      <w:r w:rsidR="00970571">
        <w:rPr>
          <w:noProof/>
        </w:rPr>
        <w:t>59</w:t>
      </w:r>
      <w:r w:rsidR="007152EE">
        <w:fldChar w:fldCharType="end"/>
      </w:r>
      <w:r w:rsidR="0033008A">
        <w:t>).</w:t>
      </w:r>
    </w:p>
    <w:p w14:paraId="56D0C701" w14:textId="04FCDF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w:t>
      </w:r>
      <w:r w:rsidR="009F258E">
        <w:rPr>
          <w:sz w:val="21"/>
          <w:szCs w:val="21"/>
        </w:rPr>
        <w:t xml:space="preserve"> </w:t>
      </w:r>
      <w:r w:rsidR="009F258E">
        <w:t>Prozent</w:t>
      </w:r>
      <w:r w:rsidR="00161F40">
        <w:rPr>
          <w:sz w:val="21"/>
          <w:szCs w:val="21"/>
        </w:rPr>
        <w:t>)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w:t>
      </w:r>
      <w:r w:rsidR="00E43C8E">
        <w:rPr>
          <w:sz w:val="21"/>
          <w:szCs w:val="21"/>
        </w:rPr>
        <w:t>aben</w:t>
      </w:r>
      <w:r w:rsidR="00286D3B">
        <w:rPr>
          <w:sz w:val="21"/>
          <w:szCs w:val="21"/>
        </w:rPr>
        <w:t xml:space="preserve">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56" w:name="_Toc87517084"/>
      <w:bookmarkStart w:id="557" w:name="_Toc90140378"/>
      <w:r>
        <w:lastRenderedPageBreak/>
        <w:t>Baseline 3</w:t>
      </w:r>
      <w:bookmarkEnd w:id="556"/>
      <w:bookmarkEnd w:id="557"/>
    </w:p>
    <w:p w14:paraId="2C98BB40" w14:textId="7288EF1D"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7A8652D">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58" w:name="_Ref87282470"/>
                            <w:bookmarkStart w:id="559" w:name="_Toc87517171"/>
                            <w:bookmarkStart w:id="560" w:name="_Toc90141435"/>
                            <w:r>
                              <w:t xml:space="preserve">Abb. </w:t>
                            </w:r>
                            <w:r w:rsidR="00172CB5">
                              <w:fldChar w:fldCharType="begin"/>
                            </w:r>
                            <w:r w:rsidR="00172CB5">
                              <w:instrText xml:space="preserve"> SEQ Abb. \* ARABIC </w:instrText>
                            </w:r>
                            <w:r w:rsidR="00172CB5">
                              <w:fldChar w:fldCharType="separate"/>
                            </w:r>
                            <w:r w:rsidR="000034B3">
                              <w:rPr>
                                <w:noProof/>
                              </w:rPr>
                              <w:t>60</w:t>
                            </w:r>
                            <w:r w:rsidR="00172CB5">
                              <w:rPr>
                                <w:noProof/>
                              </w:rPr>
                              <w:fldChar w:fldCharType="end"/>
                            </w:r>
                            <w:bookmarkEnd w:id="558"/>
                            <w:r>
                              <w:t xml:space="preserve">: </w:t>
                            </w:r>
                            <w:r w:rsidRPr="00BE324F">
                              <w:t xml:space="preserve">Häufigkeiten und Verteilung der Aussage </w:t>
                            </w:r>
                            <w:r>
                              <w:t>2</w:t>
                            </w:r>
                            <w:r w:rsidRPr="00BE324F">
                              <w:t xml:space="preserve"> in Baseline </w:t>
                            </w:r>
                            <w:r>
                              <w:t>3</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61" w:name="_Ref87282470"/>
                      <w:bookmarkStart w:id="562" w:name="_Toc87517171"/>
                      <w:bookmarkStart w:id="563" w:name="_Toc90141435"/>
                      <w:r>
                        <w:t xml:space="preserve">Abb. </w:t>
                      </w:r>
                      <w:r w:rsidR="00172CB5">
                        <w:fldChar w:fldCharType="begin"/>
                      </w:r>
                      <w:r w:rsidR="00172CB5">
                        <w:instrText xml:space="preserve"> SEQ Abb. \* ARABIC </w:instrText>
                      </w:r>
                      <w:r w:rsidR="00172CB5">
                        <w:fldChar w:fldCharType="separate"/>
                      </w:r>
                      <w:r w:rsidR="000034B3">
                        <w:rPr>
                          <w:noProof/>
                        </w:rPr>
                        <w:t>60</w:t>
                      </w:r>
                      <w:r w:rsidR="00172CB5">
                        <w:rPr>
                          <w:noProof/>
                        </w:rPr>
                        <w:fldChar w:fldCharType="end"/>
                      </w:r>
                      <w:bookmarkEnd w:id="561"/>
                      <w:r>
                        <w:t xml:space="preserve">: </w:t>
                      </w:r>
                      <w:r w:rsidRPr="00BE324F">
                        <w:t xml:space="preserve">Häufigkeiten und Verteilung der Aussage </w:t>
                      </w:r>
                      <w:r>
                        <w:t>2</w:t>
                      </w:r>
                      <w:r w:rsidRPr="00BE324F">
                        <w:t xml:space="preserve"> in Baseline </w:t>
                      </w:r>
                      <w:r>
                        <w:t>3</w:t>
                      </w:r>
                      <w:bookmarkEnd w:id="562"/>
                      <w:bookmarkEnd w:id="563"/>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970571">
        <w:t xml:space="preserve">Abb. </w:t>
      </w:r>
      <w:r w:rsidR="00970571">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3"/>
                  </a:graphicData>
                </a:graphic>
              </wp:anchor>
            </w:drawing>
          </mc:Choice>
          <mc:Fallback>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4"/>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6D6D46DF">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p>
    <w:p w14:paraId="4C7525E0" w14:textId="5074264B"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w:t>
      </w:r>
      <w:r w:rsidR="00896DC2">
        <w:rPr>
          <w:sz w:val="21"/>
          <w:szCs w:val="21"/>
        </w:rPr>
        <w:t xml:space="preserve"> </w:t>
      </w:r>
      <w:r w:rsidR="00896DC2">
        <w:t>Prozent</w:t>
      </w:r>
      <w:r w:rsidR="00161F40">
        <w:rPr>
          <w:sz w:val="21"/>
          <w:szCs w:val="21"/>
        </w:rPr>
        <w:t>)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64" w:name="_Toc87517085"/>
      <w:bookmarkStart w:id="565" w:name="_Toc90140379"/>
      <w:r>
        <w:t>Szenario 1</w:t>
      </w:r>
      <w:bookmarkEnd w:id="564"/>
      <w:bookmarkEnd w:id="565"/>
    </w:p>
    <w:p w14:paraId="57631C58" w14:textId="23B113AD"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1444C17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66" w:name="_Ref87282446"/>
                            <w:bookmarkStart w:id="567" w:name="_Toc87517172"/>
                            <w:bookmarkStart w:id="568" w:name="_Toc90141436"/>
                            <w:r>
                              <w:t xml:space="preserve">Abb. </w:t>
                            </w:r>
                            <w:r w:rsidR="00172CB5">
                              <w:fldChar w:fldCharType="begin"/>
                            </w:r>
                            <w:r w:rsidR="00172CB5">
                              <w:instrText xml:space="preserve"> SEQ Abb. \* ARABIC </w:instrText>
                            </w:r>
                            <w:r w:rsidR="00172CB5">
                              <w:fldChar w:fldCharType="separate"/>
                            </w:r>
                            <w:r w:rsidR="000034B3">
                              <w:rPr>
                                <w:noProof/>
                              </w:rPr>
                              <w:t>61</w:t>
                            </w:r>
                            <w:r w:rsidR="00172CB5">
                              <w:rPr>
                                <w:noProof/>
                              </w:rPr>
                              <w:fldChar w:fldCharType="end"/>
                            </w:r>
                            <w:bookmarkEnd w:id="566"/>
                            <w:r>
                              <w:t xml:space="preserve">: </w:t>
                            </w:r>
                            <w:r w:rsidRPr="008576B4">
                              <w:t xml:space="preserve">Häufigkeiten und Verteilung der Aussage </w:t>
                            </w:r>
                            <w:r>
                              <w:t>2</w:t>
                            </w:r>
                            <w:r w:rsidRPr="008576B4">
                              <w:t xml:space="preserve"> in </w:t>
                            </w:r>
                            <w:r>
                              <w:t>Szenario</w:t>
                            </w:r>
                            <w:r w:rsidRPr="008576B4">
                              <w:t xml:space="preserve"> 1</w:t>
                            </w:r>
                            <w:bookmarkEnd w:id="567"/>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69" w:name="_Ref87282446"/>
                      <w:bookmarkStart w:id="570" w:name="_Toc87517172"/>
                      <w:bookmarkStart w:id="571" w:name="_Toc90141436"/>
                      <w:r>
                        <w:t xml:space="preserve">Abb. </w:t>
                      </w:r>
                      <w:r w:rsidR="00172CB5">
                        <w:fldChar w:fldCharType="begin"/>
                      </w:r>
                      <w:r w:rsidR="00172CB5">
                        <w:instrText xml:space="preserve"> SEQ Abb. \* ARABIC </w:instrText>
                      </w:r>
                      <w:r w:rsidR="00172CB5">
                        <w:fldChar w:fldCharType="separate"/>
                      </w:r>
                      <w:r w:rsidR="000034B3">
                        <w:rPr>
                          <w:noProof/>
                        </w:rPr>
                        <w:t>61</w:t>
                      </w:r>
                      <w:r w:rsidR="00172CB5">
                        <w:rPr>
                          <w:noProof/>
                        </w:rPr>
                        <w:fldChar w:fldCharType="end"/>
                      </w:r>
                      <w:bookmarkEnd w:id="569"/>
                      <w:r>
                        <w:t xml:space="preserve">: </w:t>
                      </w:r>
                      <w:r w:rsidRPr="008576B4">
                        <w:t xml:space="preserve">Häufigkeiten und Verteilung der Aussage </w:t>
                      </w:r>
                      <w:r>
                        <w:t>2</w:t>
                      </w:r>
                      <w:r w:rsidRPr="008576B4">
                        <w:t xml:space="preserve"> in </w:t>
                      </w:r>
                      <w:r>
                        <w:t>Szenario</w:t>
                      </w:r>
                      <w:r w:rsidRPr="008576B4">
                        <w:t xml:space="preserve"> 1</w:t>
                      </w:r>
                      <w:bookmarkEnd w:id="570"/>
                      <w:bookmarkEnd w:id="571"/>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6"/>
                  </a:graphicData>
                </a:graphic>
              </wp:anchor>
            </w:drawing>
          </mc:Choice>
          <mc:Fallback>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7"/>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970571">
        <w:t xml:space="preserve">Abb. </w:t>
      </w:r>
      <w:r w:rsidR="00970571">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1E5476">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anchor>
        </w:drawing>
      </w:r>
    </w:p>
    <w:p w14:paraId="623A97DF" w14:textId="1C9058C7"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w:t>
      </w:r>
      <w:r w:rsidR="006C303D">
        <w:rPr>
          <w:sz w:val="21"/>
          <w:szCs w:val="21"/>
        </w:rPr>
        <w:t xml:space="preserve"> </w:t>
      </w:r>
      <w:r w:rsidR="006C303D">
        <w:t>Prozent</w:t>
      </w:r>
      <w:r w:rsidR="00D902FF">
        <w:rPr>
          <w:sz w:val="21"/>
          <w:szCs w:val="21"/>
        </w:rPr>
        <w:t>)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w:t>
      </w:r>
      <w:r w:rsidR="001F21D8">
        <w:rPr>
          <w:sz w:val="21"/>
          <w:szCs w:val="21"/>
        </w:rPr>
        <w:lastRenderedPageBreak/>
        <w:t xml:space="preserve">mehrheitliche 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72" w:name="_Toc87517086"/>
      <w:bookmarkStart w:id="573" w:name="_Toc90140380"/>
      <w:r>
        <w:t>Szenario 2</w:t>
      </w:r>
      <w:bookmarkEnd w:id="572"/>
      <w:bookmarkEnd w:id="573"/>
    </w:p>
    <w:p w14:paraId="43782A00" w14:textId="26A7F8DE"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689AF52D">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74" w:name="_Ref87282430"/>
                            <w:bookmarkStart w:id="575" w:name="_Toc87517173"/>
                            <w:bookmarkStart w:id="576" w:name="_Toc90141437"/>
                            <w:r>
                              <w:t xml:space="preserve">Abb. </w:t>
                            </w:r>
                            <w:r w:rsidR="00172CB5">
                              <w:fldChar w:fldCharType="begin"/>
                            </w:r>
                            <w:r w:rsidR="00172CB5">
                              <w:instrText xml:space="preserve"> SEQ Abb. \* ARABIC </w:instrText>
                            </w:r>
                            <w:r w:rsidR="00172CB5">
                              <w:fldChar w:fldCharType="separate"/>
                            </w:r>
                            <w:r w:rsidR="000034B3">
                              <w:rPr>
                                <w:noProof/>
                              </w:rPr>
                              <w:t>62</w:t>
                            </w:r>
                            <w:r w:rsidR="00172CB5">
                              <w:rPr>
                                <w:noProof/>
                              </w:rPr>
                              <w:fldChar w:fldCharType="end"/>
                            </w:r>
                            <w:bookmarkEnd w:id="574"/>
                            <w:r>
                              <w:t xml:space="preserve">: </w:t>
                            </w:r>
                            <w:r w:rsidRPr="00614E5A">
                              <w:t xml:space="preserve">Häufigkeiten und Verteilung der Aussage </w:t>
                            </w:r>
                            <w:r>
                              <w:t>2 in Szenario 2</w:t>
                            </w:r>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77" w:name="_Ref87282430"/>
                      <w:bookmarkStart w:id="578" w:name="_Toc87517173"/>
                      <w:bookmarkStart w:id="579" w:name="_Toc90141437"/>
                      <w:r>
                        <w:t xml:space="preserve">Abb. </w:t>
                      </w:r>
                      <w:r w:rsidR="00172CB5">
                        <w:fldChar w:fldCharType="begin"/>
                      </w:r>
                      <w:r w:rsidR="00172CB5">
                        <w:instrText xml:space="preserve"> SEQ Abb. \* ARABIC </w:instrText>
                      </w:r>
                      <w:r w:rsidR="00172CB5">
                        <w:fldChar w:fldCharType="separate"/>
                      </w:r>
                      <w:r w:rsidR="000034B3">
                        <w:rPr>
                          <w:noProof/>
                        </w:rPr>
                        <w:t>62</w:t>
                      </w:r>
                      <w:r w:rsidR="00172CB5">
                        <w:rPr>
                          <w:noProof/>
                        </w:rPr>
                        <w:fldChar w:fldCharType="end"/>
                      </w:r>
                      <w:bookmarkEnd w:id="577"/>
                      <w:r>
                        <w:t xml:space="preserve">: </w:t>
                      </w:r>
                      <w:r w:rsidRPr="00614E5A">
                        <w:t xml:space="preserve">Häufigkeiten und Verteilung der Aussage </w:t>
                      </w:r>
                      <w:r>
                        <w:t>2 in Szenario 2</w:t>
                      </w:r>
                      <w:bookmarkEnd w:id="578"/>
                      <w:bookmarkEnd w:id="579"/>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970571">
        <w:t xml:space="preserve">Abb. </w:t>
      </w:r>
      <w:r w:rsidR="00970571">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9"/>
                  </a:graphicData>
                </a:graphic>
              </wp:anchor>
            </w:drawing>
          </mc:Choice>
          <mc:Fallback>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20"/>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31A046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anchor>
        </w:drawing>
      </w:r>
    </w:p>
    <w:p w14:paraId="4B37A293" w14:textId="42FFF918"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w:t>
      </w:r>
      <w:r w:rsidR="00E650F1">
        <w:rPr>
          <w:sz w:val="21"/>
          <w:szCs w:val="21"/>
        </w:rPr>
        <w:t xml:space="preserve"> </w:t>
      </w:r>
      <w:r w:rsidR="00E650F1">
        <w:t>Prozent</w:t>
      </w:r>
      <w:r w:rsidR="00966CD6">
        <w:rPr>
          <w:sz w:val="21"/>
          <w:szCs w:val="21"/>
        </w:rPr>
        <w:t>)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80" w:name="_Toc87517087"/>
      <w:bookmarkStart w:id="581" w:name="_Toc90140381"/>
      <w:r>
        <w:lastRenderedPageBreak/>
        <w:t>Gesamte Wertung der Aussage 2</w:t>
      </w:r>
      <w:bookmarkEnd w:id="580"/>
      <w:bookmarkEnd w:id="581"/>
    </w:p>
    <w:p w14:paraId="07B43FBD" w14:textId="47FBB8EE"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970571">
        <w:t xml:space="preserve">Abb. </w:t>
      </w:r>
      <w:r w:rsidR="00970571">
        <w:rPr>
          <w:noProof/>
        </w:rPr>
        <w:t>61</w:t>
      </w:r>
      <w:r w:rsidR="006D7CDA">
        <w:fldChar w:fldCharType="end"/>
      </w:r>
      <w:r>
        <w:t>). Die Gesamtwertung in allen Durchgängen zeigt einen durchschnittlichen Mittelwert von 4,2</w:t>
      </w:r>
      <w:r w:rsidR="00BF11CE">
        <w:t xml:space="preserve"> 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w:t>
      </w:r>
    </w:p>
    <w:p w14:paraId="467673C5" w14:textId="77777777" w:rsidR="006D7CDA" w:rsidRDefault="004B1D3E" w:rsidP="006D7CDA">
      <w:pPr>
        <w:keepNext/>
        <w:jc w:val="center"/>
      </w:pPr>
      <w:r>
        <w:rPr>
          <w:noProof/>
        </w:rPr>
        <w:drawing>
          <wp:inline distT="0" distB="0" distL="0" distR="0" wp14:anchorId="1074359D" wp14:editId="6CB68377">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166C1E5A" w14:textId="62E4F323" w:rsidR="004B1D3E" w:rsidRDefault="006D7CDA" w:rsidP="006D7CDA">
      <w:pPr>
        <w:pStyle w:val="Beschriftung"/>
      </w:pPr>
      <w:bookmarkStart w:id="582" w:name="_Ref87518779"/>
      <w:bookmarkStart w:id="583" w:name="_Toc90141438"/>
      <w:r>
        <w:t xml:space="preserve">Abb. </w:t>
      </w:r>
      <w:r w:rsidR="00172CB5">
        <w:fldChar w:fldCharType="begin"/>
      </w:r>
      <w:r w:rsidR="00172CB5">
        <w:instrText xml:space="preserve"> S</w:instrText>
      </w:r>
      <w:r w:rsidR="00172CB5">
        <w:instrText xml:space="preserve">EQ Abb. \* ARABIC </w:instrText>
      </w:r>
      <w:r w:rsidR="00172CB5">
        <w:fldChar w:fldCharType="separate"/>
      </w:r>
      <w:r w:rsidR="00970571">
        <w:rPr>
          <w:noProof/>
        </w:rPr>
        <w:t>61</w:t>
      </w:r>
      <w:r w:rsidR="00172CB5">
        <w:rPr>
          <w:noProof/>
        </w:rPr>
        <w:fldChar w:fldCharType="end"/>
      </w:r>
      <w:bookmarkEnd w:id="582"/>
      <w:r>
        <w:t>: Mittelwerte und Median der Aussage 2</w:t>
      </w:r>
      <w:bookmarkEnd w:id="583"/>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84" w:name="_Toc87517088"/>
      <w:bookmarkStart w:id="585" w:name="_Toc90140382"/>
      <w:r>
        <w:t xml:space="preserve">Aussage </w:t>
      </w:r>
      <w:r w:rsidR="005950C8">
        <w:t>3</w:t>
      </w:r>
      <w:r>
        <w:t xml:space="preserve">: </w:t>
      </w:r>
      <w:r w:rsidR="00406CE6" w:rsidRPr="00406CE6">
        <w:t>Die physische Umgebung war Ihnen sehr bewusst, während Sie in VR waren.</w:t>
      </w:r>
      <w:bookmarkEnd w:id="584"/>
      <w:bookmarkEnd w:id="585"/>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86" w:name="_Toc87517089"/>
      <w:bookmarkStart w:id="587" w:name="_Toc90140383"/>
      <w:r>
        <w:t>Baseline 1</w:t>
      </w:r>
      <w:bookmarkEnd w:id="586"/>
      <w:bookmarkEnd w:id="587"/>
    </w:p>
    <w:p w14:paraId="473063CC" w14:textId="30ED5D64" w:rsidR="006F11DC" w:rsidRPr="006F11DC" w:rsidRDefault="006D7CDA" w:rsidP="006F11DC">
      <w:r>
        <w:rPr>
          <w:noProof/>
        </w:rPr>
        <w:drawing>
          <wp:anchor distT="0" distB="0" distL="114300" distR="114300" simplePos="0" relativeHeight="251678720" behindDoc="0" locked="0" layoutInCell="1" allowOverlap="1" wp14:anchorId="104052DD" wp14:editId="30DE579B">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5CD39406">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88" w:name="_Ref87282404"/>
                            <w:bookmarkStart w:id="589" w:name="_Toc87517174"/>
                            <w:bookmarkStart w:id="590" w:name="_Toc90141439"/>
                            <w:r>
                              <w:t xml:space="preserve">Abb. </w:t>
                            </w:r>
                            <w:r w:rsidR="00172CB5">
                              <w:fldChar w:fldCharType="begin"/>
                            </w:r>
                            <w:r w:rsidR="00172CB5">
                              <w:instrText xml:space="preserve"> SEQ Abb. \* ARABIC </w:instrText>
                            </w:r>
                            <w:r w:rsidR="00172CB5">
                              <w:fldChar w:fldCharType="separate"/>
                            </w:r>
                            <w:r w:rsidR="000034B3">
                              <w:rPr>
                                <w:noProof/>
                              </w:rPr>
                              <w:t>64</w:t>
                            </w:r>
                            <w:r w:rsidR="00172CB5">
                              <w:rPr>
                                <w:noProof/>
                              </w:rPr>
                              <w:fldChar w:fldCharType="end"/>
                            </w:r>
                            <w:bookmarkEnd w:id="588"/>
                            <w:r>
                              <w:t xml:space="preserve">: </w:t>
                            </w:r>
                            <w:r w:rsidRPr="008E5546">
                              <w:t xml:space="preserve">Häufigkeiten und Verteilung der Aussage </w:t>
                            </w:r>
                            <w:r>
                              <w:t>3</w:t>
                            </w:r>
                            <w:r w:rsidRPr="008E5546">
                              <w:t xml:space="preserve"> in Baseline </w:t>
                            </w:r>
                            <w:r>
                              <w:t>1</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91" w:name="_Ref87282404"/>
                      <w:bookmarkStart w:id="592" w:name="_Toc87517174"/>
                      <w:bookmarkStart w:id="593" w:name="_Toc90141439"/>
                      <w:r>
                        <w:t xml:space="preserve">Abb. </w:t>
                      </w:r>
                      <w:r w:rsidR="00172CB5">
                        <w:fldChar w:fldCharType="begin"/>
                      </w:r>
                      <w:r w:rsidR="00172CB5">
                        <w:instrText xml:space="preserve"> SEQ Abb. \* ARABIC </w:instrText>
                      </w:r>
                      <w:r w:rsidR="00172CB5">
                        <w:fldChar w:fldCharType="separate"/>
                      </w:r>
                      <w:r w:rsidR="000034B3">
                        <w:rPr>
                          <w:noProof/>
                        </w:rPr>
                        <w:t>64</w:t>
                      </w:r>
                      <w:r w:rsidR="00172CB5">
                        <w:rPr>
                          <w:noProof/>
                        </w:rPr>
                        <w:fldChar w:fldCharType="end"/>
                      </w:r>
                      <w:bookmarkEnd w:id="591"/>
                      <w:r>
                        <w:t xml:space="preserve">: </w:t>
                      </w:r>
                      <w:r w:rsidRPr="008E5546">
                        <w:t xml:space="preserve">Häufigkeiten und Verteilung der Aussage </w:t>
                      </w:r>
                      <w:r>
                        <w:t>3</w:t>
                      </w:r>
                      <w:r w:rsidRPr="008E5546">
                        <w:t xml:space="preserve"> in Baseline </w:t>
                      </w:r>
                      <w:r>
                        <w:t>1</w:t>
                      </w:r>
                      <w:bookmarkEnd w:id="592"/>
                      <w:bookmarkEnd w:id="593"/>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4"/>
                  </a:graphicData>
                </a:graphic>
              </wp:anchor>
            </w:drawing>
          </mc:Choice>
          <mc:Fallback>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5"/>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970571">
        <w:t xml:space="preserve">Abb. </w:t>
      </w:r>
      <w:r w:rsidR="00970571">
        <w:rPr>
          <w:noProof/>
        </w:rPr>
        <w:t>64</w:t>
      </w:r>
      <w:r w:rsidR="009E13C0">
        <w:fldChar w:fldCharType="end"/>
      </w:r>
      <w:r w:rsidR="006F11DC">
        <w:t>).</w:t>
      </w:r>
    </w:p>
    <w:p w14:paraId="2D2A3166" w14:textId="40EBBCB8" w:rsidR="006F11DC" w:rsidRPr="006F11DC" w:rsidRDefault="006F11DC" w:rsidP="00BB40EC">
      <w:pPr>
        <w:jc w:val="left"/>
      </w:pPr>
    </w:p>
    <w:p w14:paraId="41EE4F44" w14:textId="10017466" w:rsidR="00AA3F7D" w:rsidRDefault="00AA3F7D" w:rsidP="00AA3F7D">
      <w:pPr>
        <w:jc w:val="left"/>
      </w:pPr>
      <w:r>
        <w:lastRenderedPageBreak/>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ie Mehrheit</w:t>
      </w:r>
      <w:r w:rsidR="00B90049">
        <w:rPr>
          <w:sz w:val="21"/>
          <w:szCs w:val="21"/>
        </w:rPr>
        <w:t xml:space="preserve"> der Bewertungen (mind. 75</w:t>
      </w:r>
      <w:r w:rsidR="00074355">
        <w:rPr>
          <w:sz w:val="21"/>
          <w:szCs w:val="21"/>
        </w:rPr>
        <w:t xml:space="preserve"> </w:t>
      </w:r>
      <w:r w:rsidR="00074355">
        <w:t>Prozent</w:t>
      </w:r>
      <w:r w:rsidR="00B90049">
        <w:rPr>
          <w:sz w:val="21"/>
          <w:szCs w:val="21"/>
        </w:rPr>
        <w:t>)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94" w:name="_Toc87517090"/>
      <w:bookmarkStart w:id="595" w:name="_Toc90140384"/>
      <w:r>
        <w:t>Baseline 2</w:t>
      </w:r>
      <w:bookmarkEnd w:id="594"/>
      <w:bookmarkEnd w:id="595"/>
    </w:p>
    <w:p w14:paraId="199D48DD" w14:textId="61FB58E0"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970571">
        <w:t xml:space="preserve">Abb. </w:t>
      </w:r>
      <w:r w:rsidR="00970571">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7C206349">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96" w:name="_Ref87282373"/>
                            <w:bookmarkStart w:id="597" w:name="_Toc87517175"/>
                            <w:bookmarkStart w:id="598" w:name="_Toc90141440"/>
                            <w:r>
                              <w:t xml:space="preserve">Abb. </w:t>
                            </w:r>
                            <w:r w:rsidR="00172CB5">
                              <w:fldChar w:fldCharType="begin"/>
                            </w:r>
                            <w:r w:rsidR="00172CB5">
                              <w:instrText xml:space="preserve"> SEQ Abb. \* ARABIC </w:instrText>
                            </w:r>
                            <w:r w:rsidR="00172CB5">
                              <w:fldChar w:fldCharType="separate"/>
                            </w:r>
                            <w:r w:rsidR="000034B3">
                              <w:rPr>
                                <w:noProof/>
                              </w:rPr>
                              <w:t>65</w:t>
                            </w:r>
                            <w:r w:rsidR="00172CB5">
                              <w:rPr>
                                <w:noProof/>
                              </w:rPr>
                              <w:fldChar w:fldCharType="end"/>
                            </w:r>
                            <w:bookmarkEnd w:id="596"/>
                            <w:r>
                              <w:t xml:space="preserve">: </w:t>
                            </w:r>
                            <w:r w:rsidRPr="00853D02">
                              <w:t xml:space="preserve">Häufigkeiten und Verteilung der Aussage </w:t>
                            </w:r>
                            <w:r>
                              <w:t>3</w:t>
                            </w:r>
                            <w:r w:rsidRPr="00853D02">
                              <w:t xml:space="preserve"> in Baseline </w:t>
                            </w:r>
                            <w:r>
                              <w:t>2</w:t>
                            </w:r>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99" w:name="_Ref87282373"/>
                      <w:bookmarkStart w:id="600" w:name="_Toc87517175"/>
                      <w:bookmarkStart w:id="601" w:name="_Toc90141440"/>
                      <w:r>
                        <w:t xml:space="preserve">Abb. </w:t>
                      </w:r>
                      <w:r w:rsidR="00172CB5">
                        <w:fldChar w:fldCharType="begin"/>
                      </w:r>
                      <w:r w:rsidR="00172CB5">
                        <w:instrText xml:space="preserve"> SEQ Abb. \* ARABIC </w:instrText>
                      </w:r>
                      <w:r w:rsidR="00172CB5">
                        <w:fldChar w:fldCharType="separate"/>
                      </w:r>
                      <w:r w:rsidR="000034B3">
                        <w:rPr>
                          <w:noProof/>
                        </w:rPr>
                        <w:t>65</w:t>
                      </w:r>
                      <w:r w:rsidR="00172CB5">
                        <w:rPr>
                          <w:noProof/>
                        </w:rPr>
                        <w:fldChar w:fldCharType="end"/>
                      </w:r>
                      <w:bookmarkEnd w:id="599"/>
                      <w:r>
                        <w:t xml:space="preserve">: </w:t>
                      </w:r>
                      <w:r w:rsidRPr="00853D02">
                        <w:t xml:space="preserve">Häufigkeiten und Verteilung der Aussage </w:t>
                      </w:r>
                      <w:r>
                        <w:t>3</w:t>
                      </w:r>
                      <w:r w:rsidRPr="00853D02">
                        <w:t xml:space="preserve"> in Baseline </w:t>
                      </w:r>
                      <w:r>
                        <w:t>2</w:t>
                      </w:r>
                      <w:bookmarkEnd w:id="600"/>
                      <w:bookmarkEnd w:id="601"/>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3CEE0B4C">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anchor>
        </w:drawing>
      </w:r>
      <w:r w:rsidR="00E965F8" w:rsidRPr="00E965F8">
        <w:rPr>
          <w:noProof/>
        </w:rPr>
        <w:t xml:space="preserve"> </w:t>
      </w:r>
    </w:p>
    <w:p w14:paraId="1DD083CF" w14:textId="2AD3034C"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w:t>
      </w:r>
      <w:r w:rsidR="007A47E7">
        <w:rPr>
          <w:sz w:val="21"/>
          <w:szCs w:val="21"/>
        </w:rPr>
        <w:t xml:space="preserve"> </w:t>
      </w:r>
      <w:r w:rsidR="007A47E7">
        <w:t>Prozent</w:t>
      </w:r>
      <w:r w:rsidR="0065286B">
        <w:rPr>
          <w:sz w:val="21"/>
          <w:szCs w:val="21"/>
        </w:rPr>
        <w:t>)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Der Vergleich des Mittelwerts (4,17) und des Medians (5), lässt eine mehrheitliche Zustimmung interpretieren. Dem überwiegend</w:t>
      </w:r>
      <w:r w:rsidR="00F472E1">
        <w:rPr>
          <w:sz w:val="21"/>
          <w:szCs w:val="21"/>
        </w:rPr>
        <w:t>en</w:t>
      </w:r>
      <w:r w:rsidR="000A481A">
        <w:rPr>
          <w:sz w:val="21"/>
          <w:szCs w:val="21"/>
        </w:rPr>
        <w:t xml:space="preserv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602" w:name="_Toc87517091"/>
      <w:bookmarkStart w:id="603" w:name="_Toc90140385"/>
      <w:r>
        <w:t>Baseline 3</w:t>
      </w:r>
      <w:bookmarkEnd w:id="602"/>
      <w:bookmarkEnd w:id="603"/>
    </w:p>
    <w:p w14:paraId="01427938" w14:textId="0A56B297"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970571">
        <w:t xml:space="preserve">Abb. </w:t>
      </w:r>
      <w:r w:rsidR="00970571">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33426C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604" w:name="_Ref87282352"/>
                            <w:bookmarkStart w:id="605" w:name="_Toc87517176"/>
                            <w:bookmarkStart w:id="606" w:name="_Toc90141441"/>
                            <w:r>
                              <w:t xml:space="preserve">Abb. </w:t>
                            </w:r>
                            <w:r w:rsidR="00172CB5">
                              <w:fldChar w:fldCharType="begin"/>
                            </w:r>
                            <w:r w:rsidR="00172CB5">
                              <w:instrText xml:space="preserve"> SEQ Abb. \* ARABIC </w:instrText>
                            </w:r>
                            <w:r w:rsidR="00172CB5">
                              <w:fldChar w:fldCharType="separate"/>
                            </w:r>
                            <w:r w:rsidR="000034B3">
                              <w:rPr>
                                <w:noProof/>
                              </w:rPr>
                              <w:t>66</w:t>
                            </w:r>
                            <w:r w:rsidR="00172CB5">
                              <w:rPr>
                                <w:noProof/>
                              </w:rPr>
                              <w:fldChar w:fldCharType="end"/>
                            </w:r>
                            <w:bookmarkEnd w:id="604"/>
                            <w:r>
                              <w:t xml:space="preserve">: </w:t>
                            </w:r>
                            <w:r w:rsidRPr="00C00E2A">
                              <w:t xml:space="preserve">Häufigkeiten und Verteilung der Aussage </w:t>
                            </w:r>
                            <w:r>
                              <w:t>3</w:t>
                            </w:r>
                            <w:r w:rsidRPr="00C00E2A">
                              <w:t xml:space="preserve"> in Baseline </w:t>
                            </w:r>
                            <w:r>
                              <w:t>3</w:t>
                            </w:r>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607" w:name="_Ref87282352"/>
                      <w:bookmarkStart w:id="608" w:name="_Toc87517176"/>
                      <w:bookmarkStart w:id="609" w:name="_Toc90141441"/>
                      <w:r>
                        <w:t xml:space="preserve">Abb. </w:t>
                      </w:r>
                      <w:r w:rsidR="00172CB5">
                        <w:fldChar w:fldCharType="begin"/>
                      </w:r>
                      <w:r w:rsidR="00172CB5">
                        <w:instrText xml:space="preserve"> SEQ Abb. \* ARABIC </w:instrText>
                      </w:r>
                      <w:r w:rsidR="00172CB5">
                        <w:fldChar w:fldCharType="separate"/>
                      </w:r>
                      <w:r w:rsidR="000034B3">
                        <w:rPr>
                          <w:noProof/>
                        </w:rPr>
                        <w:t>66</w:t>
                      </w:r>
                      <w:r w:rsidR="00172CB5">
                        <w:rPr>
                          <w:noProof/>
                        </w:rPr>
                        <w:fldChar w:fldCharType="end"/>
                      </w:r>
                      <w:bookmarkEnd w:id="607"/>
                      <w:r>
                        <w:t xml:space="preserve">: </w:t>
                      </w:r>
                      <w:r w:rsidRPr="00C00E2A">
                        <w:t xml:space="preserve">Häufigkeiten und Verteilung der Aussage </w:t>
                      </w:r>
                      <w:r>
                        <w:t>3</w:t>
                      </w:r>
                      <w:r w:rsidRPr="00C00E2A">
                        <w:t xml:space="preserve"> in Baseline </w:t>
                      </w:r>
                      <w:r>
                        <w:t>3</w:t>
                      </w:r>
                      <w:bookmarkEnd w:id="608"/>
                      <w:bookmarkEnd w:id="609"/>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52C12A4A">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0"/>
                  </a:graphicData>
                </a:graphic>
              </wp:anchor>
            </w:drawing>
          </mc:Choice>
          <mc:Fallback>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31"/>
                        <a:stretch>
                          <a:fillRect/>
                        </a:stretch>
                      </pic:blipFill>
                      <pic:spPr>
                        <a:xfrm>
                          <a:off x="0" y="0"/>
                          <a:ext cx="2411730" cy="1979930"/>
                        </a:xfrm>
                        <a:prstGeom prst="rect">
                          <a:avLst/>
                        </a:prstGeom>
                      </pic:spPr>
                    </pic:pic>
                  </a:graphicData>
                </a:graphic>
              </wp:anchor>
            </w:drawing>
          </mc:Fallback>
        </mc:AlternateContent>
      </w:r>
    </w:p>
    <w:p w14:paraId="0979CDDD" w14:textId="03C7E26B"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w:t>
      </w:r>
      <w:r w:rsidR="003E142F">
        <w:rPr>
          <w:sz w:val="21"/>
          <w:szCs w:val="21"/>
        </w:rPr>
        <w:t xml:space="preserve"> </w:t>
      </w:r>
      <w:r w:rsidR="003E142F">
        <w:t>Prozent</w:t>
      </w:r>
      <w:r w:rsidR="00FF4589">
        <w:rPr>
          <w:sz w:val="21"/>
          <w:szCs w:val="21"/>
        </w:rPr>
        <w:t>)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w:t>
      </w:r>
      <w:r w:rsidR="0097631B">
        <w:rPr>
          <w:sz w:val="21"/>
          <w:szCs w:val="21"/>
        </w:rPr>
        <w:t>en</w:t>
      </w:r>
      <w:r w:rsidR="00A332B6">
        <w:rPr>
          <w:sz w:val="21"/>
          <w:szCs w:val="21"/>
        </w:rPr>
        <w:t xml:space="preserve"> Teil der Probanden (5/6) war die physische Umgebung sehr bewusst (Wertung 4 und 5) und lediglich ein Teilnehmer nicht (Wertung 1).</w:t>
      </w:r>
    </w:p>
    <w:p w14:paraId="157700C6" w14:textId="374FF0A8" w:rsidR="0023586C" w:rsidRDefault="0023586C" w:rsidP="0023586C">
      <w:pPr>
        <w:pStyle w:val="berschrift5"/>
      </w:pPr>
      <w:bookmarkStart w:id="610" w:name="_Toc87517092"/>
      <w:bookmarkStart w:id="611" w:name="_Toc90140386"/>
      <w:r>
        <w:t>Szenario 1</w:t>
      </w:r>
      <w:bookmarkEnd w:id="610"/>
      <w:bookmarkEnd w:id="611"/>
    </w:p>
    <w:p w14:paraId="10D03167" w14:textId="147B6D11"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6B240084">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12" w:name="_Ref87282338"/>
                            <w:bookmarkStart w:id="613" w:name="_Toc87517177"/>
                            <w:bookmarkStart w:id="614" w:name="_Toc90141442"/>
                            <w:r>
                              <w:t xml:space="preserve">Abb. </w:t>
                            </w:r>
                            <w:r w:rsidR="00172CB5">
                              <w:fldChar w:fldCharType="begin"/>
                            </w:r>
                            <w:r w:rsidR="00172CB5">
                              <w:instrText xml:space="preserve"> SEQ Abb. \* ARABIC </w:instrText>
                            </w:r>
                            <w:r w:rsidR="00172CB5">
                              <w:fldChar w:fldCharType="separate"/>
                            </w:r>
                            <w:r w:rsidR="000034B3">
                              <w:rPr>
                                <w:noProof/>
                              </w:rPr>
                              <w:t>67</w:t>
                            </w:r>
                            <w:r w:rsidR="00172CB5">
                              <w:rPr>
                                <w:noProof/>
                              </w:rPr>
                              <w:fldChar w:fldCharType="end"/>
                            </w:r>
                            <w:bookmarkEnd w:id="612"/>
                            <w:r>
                              <w:t xml:space="preserve">: </w:t>
                            </w:r>
                            <w:r w:rsidRPr="007D40F2">
                              <w:t xml:space="preserve">Häufigkeiten und Verteilung der Aussage </w:t>
                            </w:r>
                            <w:r>
                              <w:t>3</w:t>
                            </w:r>
                            <w:r w:rsidRPr="007D40F2">
                              <w:t xml:space="preserve"> in </w:t>
                            </w:r>
                            <w:r>
                              <w:t>Szenario</w:t>
                            </w:r>
                            <w:r w:rsidRPr="007D40F2">
                              <w:t xml:space="preserve"> 1</w:t>
                            </w:r>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15" w:name="_Ref87282338"/>
                      <w:bookmarkStart w:id="616" w:name="_Toc87517177"/>
                      <w:bookmarkStart w:id="617" w:name="_Toc90141442"/>
                      <w:r>
                        <w:t xml:space="preserve">Abb. </w:t>
                      </w:r>
                      <w:r w:rsidR="00172CB5">
                        <w:fldChar w:fldCharType="begin"/>
                      </w:r>
                      <w:r w:rsidR="00172CB5">
                        <w:instrText xml:space="preserve"> SEQ Abb. \* ARABIC </w:instrText>
                      </w:r>
                      <w:r w:rsidR="00172CB5">
                        <w:fldChar w:fldCharType="separate"/>
                      </w:r>
                      <w:r w:rsidR="000034B3">
                        <w:rPr>
                          <w:noProof/>
                        </w:rPr>
                        <w:t>67</w:t>
                      </w:r>
                      <w:r w:rsidR="00172CB5">
                        <w:rPr>
                          <w:noProof/>
                        </w:rPr>
                        <w:fldChar w:fldCharType="end"/>
                      </w:r>
                      <w:bookmarkEnd w:id="615"/>
                      <w:r>
                        <w:t xml:space="preserve">: </w:t>
                      </w:r>
                      <w:r w:rsidRPr="007D40F2">
                        <w:t xml:space="preserve">Häufigkeiten und Verteilung der Aussage </w:t>
                      </w:r>
                      <w:r>
                        <w:t>3</w:t>
                      </w:r>
                      <w:r w:rsidRPr="007D40F2">
                        <w:t xml:space="preserve"> in </w:t>
                      </w:r>
                      <w:r>
                        <w:t>Szenario</w:t>
                      </w:r>
                      <w:r w:rsidRPr="007D40F2">
                        <w:t xml:space="preserve"> 1</w:t>
                      </w:r>
                      <w:bookmarkEnd w:id="616"/>
                      <w:bookmarkEnd w:id="617"/>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970571">
        <w:t xml:space="preserve">Abb. </w:t>
      </w:r>
      <w:r w:rsidR="00970571">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2"/>
                  </a:graphicData>
                </a:graphic>
              </wp:anchor>
            </w:drawing>
          </mc:Choice>
          <mc:Fallback>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33"/>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F58F0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anchor>
        </w:drawing>
      </w:r>
      <w:r w:rsidRPr="0066573F">
        <w:rPr>
          <w:noProof/>
        </w:rPr>
        <w:t xml:space="preserve"> </w:t>
      </w:r>
    </w:p>
    <w:p w14:paraId="1E9EF75F" w14:textId="2D08A873"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w:t>
      </w:r>
      <w:r w:rsidR="00512B25">
        <w:rPr>
          <w:sz w:val="21"/>
          <w:szCs w:val="21"/>
        </w:rPr>
        <w:t xml:space="preserve"> </w:t>
      </w:r>
      <w:r w:rsidR="00512B25">
        <w:t>Prozent</w:t>
      </w:r>
      <w:r w:rsidR="002A231F">
        <w:rPr>
          <w:sz w:val="21"/>
          <w:szCs w:val="21"/>
        </w:rPr>
        <w:t>)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18" w:name="_Toc87517093"/>
      <w:bookmarkStart w:id="619" w:name="_Toc90140387"/>
      <w:r>
        <w:lastRenderedPageBreak/>
        <w:t>Szenario 2</w:t>
      </w:r>
      <w:bookmarkEnd w:id="618"/>
      <w:bookmarkEnd w:id="619"/>
    </w:p>
    <w:p w14:paraId="6FE0EB29" w14:textId="6939AB06"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5B7D4F65">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20" w:name="_Ref87282323"/>
                            <w:bookmarkStart w:id="621" w:name="_Toc87517178"/>
                            <w:bookmarkStart w:id="622" w:name="_Toc90141443"/>
                            <w:r>
                              <w:t xml:space="preserve">Abb. </w:t>
                            </w:r>
                            <w:r w:rsidR="00172CB5">
                              <w:fldChar w:fldCharType="begin"/>
                            </w:r>
                            <w:r w:rsidR="00172CB5">
                              <w:instrText xml:space="preserve"> SEQ Abb. \* ARAB</w:instrText>
                            </w:r>
                            <w:r w:rsidR="00172CB5">
                              <w:instrText xml:space="preserve">IC </w:instrText>
                            </w:r>
                            <w:r w:rsidR="00172CB5">
                              <w:fldChar w:fldCharType="separate"/>
                            </w:r>
                            <w:r w:rsidR="000034B3">
                              <w:rPr>
                                <w:noProof/>
                              </w:rPr>
                              <w:t>68</w:t>
                            </w:r>
                            <w:r w:rsidR="00172CB5">
                              <w:rPr>
                                <w:noProof/>
                              </w:rPr>
                              <w:fldChar w:fldCharType="end"/>
                            </w:r>
                            <w:bookmarkEnd w:id="620"/>
                            <w:r>
                              <w:t xml:space="preserve">: </w:t>
                            </w:r>
                            <w:r w:rsidRPr="00641E4A">
                              <w:t xml:space="preserve">Häufigkeiten und Verteilung der Aussage </w:t>
                            </w:r>
                            <w:r>
                              <w:t>3</w:t>
                            </w:r>
                            <w:r w:rsidRPr="00641E4A">
                              <w:t xml:space="preserve"> in </w:t>
                            </w:r>
                            <w:r>
                              <w:t>Szenario 2</w:t>
                            </w:r>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23" w:name="_Ref87282323"/>
                      <w:bookmarkStart w:id="624" w:name="_Toc87517178"/>
                      <w:bookmarkStart w:id="625" w:name="_Toc90141443"/>
                      <w:r>
                        <w:t xml:space="preserve">Abb. </w:t>
                      </w:r>
                      <w:r w:rsidR="00172CB5">
                        <w:fldChar w:fldCharType="begin"/>
                      </w:r>
                      <w:r w:rsidR="00172CB5">
                        <w:instrText xml:space="preserve"> SEQ Abb. \* ARAB</w:instrText>
                      </w:r>
                      <w:r w:rsidR="00172CB5">
                        <w:instrText xml:space="preserve">IC </w:instrText>
                      </w:r>
                      <w:r w:rsidR="00172CB5">
                        <w:fldChar w:fldCharType="separate"/>
                      </w:r>
                      <w:r w:rsidR="000034B3">
                        <w:rPr>
                          <w:noProof/>
                        </w:rPr>
                        <w:t>68</w:t>
                      </w:r>
                      <w:r w:rsidR="00172CB5">
                        <w:rPr>
                          <w:noProof/>
                        </w:rPr>
                        <w:fldChar w:fldCharType="end"/>
                      </w:r>
                      <w:bookmarkEnd w:id="623"/>
                      <w:r>
                        <w:t xml:space="preserve">: </w:t>
                      </w:r>
                      <w:r w:rsidRPr="00641E4A">
                        <w:t xml:space="preserve">Häufigkeiten und Verteilung der Aussage </w:t>
                      </w:r>
                      <w:r>
                        <w:t>3</w:t>
                      </w:r>
                      <w:r w:rsidRPr="00641E4A">
                        <w:t xml:space="preserve"> in </w:t>
                      </w:r>
                      <w:r>
                        <w:t>Szenario 2</w:t>
                      </w:r>
                      <w:bookmarkEnd w:id="624"/>
                      <w:bookmarkEnd w:id="625"/>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970571">
        <w:t xml:space="preserve">Abb. </w:t>
      </w:r>
      <w:r w:rsidR="00970571">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64AC0E9D">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009F0F0E" w:rsidRPr="009F0F0E">
        <w:rPr>
          <w:noProof/>
        </w:rPr>
        <w:t xml:space="preserve"> </w:t>
      </w:r>
    </w:p>
    <w:p w14:paraId="52796A77" w14:textId="1F5822B5"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w:t>
      </w:r>
      <w:r w:rsidR="00232831">
        <w:rPr>
          <w:sz w:val="21"/>
          <w:szCs w:val="21"/>
        </w:rPr>
        <w:t xml:space="preserve"> </w:t>
      </w:r>
      <w:r w:rsidR="00232831">
        <w:t>Prozent</w:t>
      </w:r>
      <w:r w:rsidR="000421F1">
        <w:rPr>
          <w:sz w:val="21"/>
          <w:szCs w:val="21"/>
        </w:rPr>
        <w:t>)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26" w:name="_Toc87517094"/>
      <w:bookmarkStart w:id="627" w:name="_Toc90140388"/>
      <w:r>
        <w:t xml:space="preserve">Gesamte Wertung der Aussage </w:t>
      </w:r>
      <w:r w:rsidR="005B4BE7">
        <w:t>3</w:t>
      </w:r>
      <w:bookmarkEnd w:id="626"/>
      <w:bookmarkEnd w:id="627"/>
    </w:p>
    <w:p w14:paraId="3EC6BE4D" w14:textId="41BFCB76"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970571">
        <w:t xml:space="preserve">Abb. </w:t>
      </w:r>
      <w:r w:rsidR="00970571">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w:t>
      </w:r>
    </w:p>
    <w:p w14:paraId="4095008E" w14:textId="77777777" w:rsidR="002631AF" w:rsidRDefault="00455546" w:rsidP="002631AF">
      <w:pPr>
        <w:keepNext/>
        <w:jc w:val="center"/>
      </w:pPr>
      <w:r>
        <w:rPr>
          <w:noProof/>
        </w:rPr>
        <w:drawing>
          <wp:inline distT="0" distB="0" distL="0" distR="0" wp14:anchorId="5A05C4E7" wp14:editId="37B979DF">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20B36264" w14:textId="32C2FECF" w:rsidR="00A1026C" w:rsidRDefault="002631AF" w:rsidP="002631AF">
      <w:pPr>
        <w:pStyle w:val="Beschriftung"/>
      </w:pPr>
      <w:bookmarkStart w:id="628" w:name="_Ref87519391"/>
      <w:bookmarkStart w:id="629" w:name="_Toc90141444"/>
      <w:r>
        <w:t xml:space="preserve">Abb. </w:t>
      </w:r>
      <w:r w:rsidR="00172CB5">
        <w:fldChar w:fldCharType="begin"/>
      </w:r>
      <w:r w:rsidR="00172CB5">
        <w:instrText xml:space="preserve"> </w:instrText>
      </w:r>
      <w:r w:rsidR="00172CB5">
        <w:instrText xml:space="preserve">SEQ Abb. \* ARABIC </w:instrText>
      </w:r>
      <w:r w:rsidR="00172CB5">
        <w:fldChar w:fldCharType="separate"/>
      </w:r>
      <w:r w:rsidR="00970571">
        <w:rPr>
          <w:noProof/>
        </w:rPr>
        <w:t>67</w:t>
      </w:r>
      <w:r w:rsidR="00172CB5">
        <w:rPr>
          <w:noProof/>
        </w:rPr>
        <w:fldChar w:fldCharType="end"/>
      </w:r>
      <w:bookmarkEnd w:id="628"/>
      <w:r>
        <w:t>: Mittelwerte und Median der Aussage 3</w:t>
      </w:r>
      <w:bookmarkEnd w:id="629"/>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30" w:name="_Toc87517095"/>
      <w:bookmarkStart w:id="631" w:name="_Toc90140389"/>
      <w:r>
        <w:t xml:space="preserve">Aussage </w:t>
      </w:r>
      <w:r w:rsidR="005950C8">
        <w:t>4</w:t>
      </w:r>
      <w:r>
        <w:t xml:space="preserve">: </w:t>
      </w:r>
      <w:r w:rsidRPr="00762F48">
        <w:t>Das Bewusstsein über die physische Umgebung hat Sie in Ihrer Bewegungsfreiheit beeinflusst.</w:t>
      </w:r>
      <w:bookmarkEnd w:id="630"/>
      <w:bookmarkEnd w:id="631"/>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32" w:name="_Toc87517096"/>
      <w:bookmarkStart w:id="633" w:name="_Toc90140390"/>
      <w:r>
        <w:t>Baseline 1</w:t>
      </w:r>
      <w:bookmarkEnd w:id="632"/>
      <w:bookmarkEnd w:id="633"/>
    </w:p>
    <w:p w14:paraId="62E60E14" w14:textId="0E731DF3"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1853BDF">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34" w:name="_Ref87282304"/>
                            <w:bookmarkStart w:id="635" w:name="_Toc87517179"/>
                            <w:bookmarkStart w:id="636" w:name="_Toc90141445"/>
                            <w:r>
                              <w:t xml:space="preserve">Abb. </w:t>
                            </w:r>
                            <w:r w:rsidR="00172CB5">
                              <w:fldChar w:fldCharType="begin"/>
                            </w:r>
                            <w:r w:rsidR="00172CB5">
                              <w:instrText xml:space="preserve"> SEQ Abb. \* ARABIC </w:instrText>
                            </w:r>
                            <w:r w:rsidR="00172CB5">
                              <w:fldChar w:fldCharType="separate"/>
                            </w:r>
                            <w:r w:rsidR="000034B3">
                              <w:rPr>
                                <w:noProof/>
                              </w:rPr>
                              <w:t>70</w:t>
                            </w:r>
                            <w:r w:rsidR="00172CB5">
                              <w:rPr>
                                <w:noProof/>
                              </w:rPr>
                              <w:fldChar w:fldCharType="end"/>
                            </w:r>
                            <w:bookmarkEnd w:id="634"/>
                            <w:r>
                              <w:t xml:space="preserve">: </w:t>
                            </w:r>
                            <w:r w:rsidRPr="00F81662">
                              <w:t xml:space="preserve">Häufigkeiten und Verteilung der Aussage </w:t>
                            </w:r>
                            <w:r>
                              <w:t>4</w:t>
                            </w:r>
                            <w:r w:rsidRPr="00F81662">
                              <w:t xml:space="preserve"> in Baseline 1</w:t>
                            </w:r>
                            <w:bookmarkEnd w:id="635"/>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37" w:name="_Ref87282304"/>
                      <w:bookmarkStart w:id="638" w:name="_Toc87517179"/>
                      <w:bookmarkStart w:id="639" w:name="_Toc90141445"/>
                      <w:r>
                        <w:t xml:space="preserve">Abb. </w:t>
                      </w:r>
                      <w:r w:rsidR="00172CB5">
                        <w:fldChar w:fldCharType="begin"/>
                      </w:r>
                      <w:r w:rsidR="00172CB5">
                        <w:instrText xml:space="preserve"> SEQ Abb. \* ARABIC </w:instrText>
                      </w:r>
                      <w:r w:rsidR="00172CB5">
                        <w:fldChar w:fldCharType="separate"/>
                      </w:r>
                      <w:r w:rsidR="000034B3">
                        <w:rPr>
                          <w:noProof/>
                        </w:rPr>
                        <w:t>70</w:t>
                      </w:r>
                      <w:r w:rsidR="00172CB5">
                        <w:rPr>
                          <w:noProof/>
                        </w:rPr>
                        <w:fldChar w:fldCharType="end"/>
                      </w:r>
                      <w:bookmarkEnd w:id="637"/>
                      <w:r>
                        <w:t xml:space="preserve">: </w:t>
                      </w:r>
                      <w:r w:rsidRPr="00F81662">
                        <w:t xml:space="preserve">Häufigkeiten und Verteilung der Aussage </w:t>
                      </w:r>
                      <w:r>
                        <w:t>4</w:t>
                      </w:r>
                      <w:r w:rsidRPr="00F81662">
                        <w:t xml:space="preserve"> in Baseline 1</w:t>
                      </w:r>
                      <w:bookmarkEnd w:id="638"/>
                      <w:bookmarkEnd w:id="639"/>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970571">
        <w:t xml:space="preserve">Abb. </w:t>
      </w:r>
      <w:r w:rsidR="00970571">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9"/>
                  </a:graphicData>
                </a:graphic>
              </wp:anchor>
            </w:drawing>
          </mc:Choice>
          <mc:Fallback>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40"/>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50381616">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anchor>
        </w:drawing>
      </w:r>
      <w:r w:rsidRPr="006752D8">
        <w:rPr>
          <w:noProof/>
        </w:rPr>
        <w:t xml:space="preserve"> </w:t>
      </w:r>
    </w:p>
    <w:p w14:paraId="75D80E45" w14:textId="4BB61E71"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w:t>
      </w:r>
      <w:r w:rsidR="00872D34">
        <w:rPr>
          <w:sz w:val="21"/>
          <w:szCs w:val="21"/>
        </w:rPr>
        <w:t xml:space="preserve"> </w:t>
      </w:r>
      <w:r w:rsidR="00872D34">
        <w:t>Prozent</w:t>
      </w:r>
      <w:r w:rsidR="003E404C">
        <w:rPr>
          <w:sz w:val="21"/>
          <w:szCs w:val="21"/>
        </w:rPr>
        <w:t>)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r w:rsidR="00056B91">
        <w:rPr>
          <w:sz w:val="21"/>
          <w:szCs w:val="21"/>
        </w:rPr>
        <w:t>s</w:t>
      </w:r>
      <w:r w:rsidR="000C369A" w:rsidRPr="000C369A">
        <w:rPr>
          <w:sz w:val="21"/>
          <w:szCs w:val="21"/>
        </w:rPr>
        <w:t>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40" w:name="_Toc87517097"/>
      <w:bookmarkStart w:id="641" w:name="_Toc90140391"/>
      <w:r>
        <w:lastRenderedPageBreak/>
        <w:t>Baseline 2</w:t>
      </w:r>
      <w:bookmarkEnd w:id="640"/>
      <w:bookmarkEnd w:id="641"/>
    </w:p>
    <w:p w14:paraId="1E99CDB8" w14:textId="4009471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2B4225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42" w:name="_Ref87282285"/>
                            <w:bookmarkStart w:id="643" w:name="_Toc87517180"/>
                            <w:bookmarkStart w:id="644" w:name="_Toc90141446"/>
                            <w:r>
                              <w:t xml:space="preserve">Abb. </w:t>
                            </w:r>
                            <w:r w:rsidR="00172CB5">
                              <w:fldChar w:fldCharType="begin"/>
                            </w:r>
                            <w:r w:rsidR="00172CB5">
                              <w:instrText xml:space="preserve"> SEQ Abb. \* ARABIC </w:instrText>
                            </w:r>
                            <w:r w:rsidR="00172CB5">
                              <w:fldChar w:fldCharType="separate"/>
                            </w:r>
                            <w:r w:rsidR="000034B3">
                              <w:rPr>
                                <w:noProof/>
                              </w:rPr>
                              <w:t>71</w:t>
                            </w:r>
                            <w:r w:rsidR="00172CB5">
                              <w:rPr>
                                <w:noProof/>
                              </w:rPr>
                              <w:fldChar w:fldCharType="end"/>
                            </w:r>
                            <w:bookmarkEnd w:id="642"/>
                            <w:r w:rsidRPr="00A62CBE">
                              <w:t xml:space="preserve">: Häufigkeiten und Verteilung der Aussage 4 in Baseline </w:t>
                            </w:r>
                            <w:r>
                              <w:t>2</w:t>
                            </w:r>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45" w:name="_Ref87282285"/>
                      <w:bookmarkStart w:id="646" w:name="_Toc87517180"/>
                      <w:bookmarkStart w:id="647" w:name="_Toc90141446"/>
                      <w:r>
                        <w:t xml:space="preserve">Abb. </w:t>
                      </w:r>
                      <w:r w:rsidR="00172CB5">
                        <w:fldChar w:fldCharType="begin"/>
                      </w:r>
                      <w:r w:rsidR="00172CB5">
                        <w:instrText xml:space="preserve"> SEQ Abb. \* ARABIC </w:instrText>
                      </w:r>
                      <w:r w:rsidR="00172CB5">
                        <w:fldChar w:fldCharType="separate"/>
                      </w:r>
                      <w:r w:rsidR="000034B3">
                        <w:rPr>
                          <w:noProof/>
                        </w:rPr>
                        <w:t>71</w:t>
                      </w:r>
                      <w:r w:rsidR="00172CB5">
                        <w:rPr>
                          <w:noProof/>
                        </w:rPr>
                        <w:fldChar w:fldCharType="end"/>
                      </w:r>
                      <w:bookmarkEnd w:id="645"/>
                      <w:r w:rsidRPr="00A62CBE">
                        <w:t xml:space="preserve">: Häufigkeiten und Verteilung der Aussage 4 in Baseline </w:t>
                      </w:r>
                      <w:r>
                        <w:t>2</w:t>
                      </w:r>
                      <w:bookmarkEnd w:id="646"/>
                      <w:bookmarkEnd w:id="647"/>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2"/>
                  </a:graphicData>
                </a:graphic>
              </wp:anchor>
            </w:drawing>
          </mc:Choice>
          <mc:Fallback>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43"/>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970571">
        <w:t xml:space="preserve">Abb. </w:t>
      </w:r>
      <w:r w:rsidR="00970571">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4B23AA4C">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anchor>
        </w:drawing>
      </w:r>
      <w:r w:rsidR="00885B56" w:rsidRPr="00885B56">
        <w:rPr>
          <w:noProof/>
        </w:rPr>
        <w:t xml:space="preserve"> </w:t>
      </w:r>
    </w:p>
    <w:p w14:paraId="0BB988D2" w14:textId="0E458F62"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w:t>
      </w:r>
      <w:r w:rsidR="00C04DAD">
        <w:rPr>
          <w:sz w:val="21"/>
          <w:szCs w:val="21"/>
        </w:rPr>
        <w:t xml:space="preserve"> </w:t>
      </w:r>
      <w:r w:rsidR="00C04DAD">
        <w:t>Prozent</w:t>
      </w:r>
      <w:r w:rsidR="00B84CAD">
        <w:rPr>
          <w:sz w:val="21"/>
          <w:szCs w:val="21"/>
        </w:rPr>
        <w:t>)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648" w:name="_Toc87517098"/>
      <w:bookmarkStart w:id="649" w:name="_Toc90140392"/>
      <w:r>
        <w:t>Baseline 3</w:t>
      </w:r>
      <w:bookmarkEnd w:id="648"/>
      <w:bookmarkEnd w:id="649"/>
    </w:p>
    <w:p w14:paraId="1783D7BE" w14:textId="4214A989"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970571">
        <w:t xml:space="preserve">Abb. </w:t>
      </w:r>
      <w:r w:rsidR="00970571">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324912B5">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50" w:name="_Ref87282267"/>
                            <w:bookmarkStart w:id="651" w:name="_Toc87517181"/>
                            <w:bookmarkStart w:id="652" w:name="_Toc90141447"/>
                            <w:r>
                              <w:t xml:space="preserve">Abb. </w:t>
                            </w:r>
                            <w:r w:rsidR="00172CB5">
                              <w:fldChar w:fldCharType="begin"/>
                            </w:r>
                            <w:r w:rsidR="00172CB5">
                              <w:instrText xml:space="preserve"> SEQ Abb. \* ARABIC </w:instrText>
                            </w:r>
                            <w:r w:rsidR="00172CB5">
                              <w:fldChar w:fldCharType="separate"/>
                            </w:r>
                            <w:r w:rsidR="000034B3">
                              <w:rPr>
                                <w:noProof/>
                              </w:rPr>
                              <w:t>72</w:t>
                            </w:r>
                            <w:r w:rsidR="00172CB5">
                              <w:rPr>
                                <w:noProof/>
                              </w:rPr>
                              <w:fldChar w:fldCharType="end"/>
                            </w:r>
                            <w:bookmarkEnd w:id="650"/>
                            <w:r w:rsidRPr="0039777F">
                              <w:t xml:space="preserve">: Häufigkeiten und Verteilung der Aussage 4 in Baseline </w:t>
                            </w:r>
                            <w:r>
                              <w:t>3</w:t>
                            </w:r>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53" w:name="_Ref87282267"/>
                      <w:bookmarkStart w:id="654" w:name="_Toc87517181"/>
                      <w:bookmarkStart w:id="655" w:name="_Toc90141447"/>
                      <w:r>
                        <w:t xml:space="preserve">Abb. </w:t>
                      </w:r>
                      <w:r w:rsidR="00172CB5">
                        <w:fldChar w:fldCharType="begin"/>
                      </w:r>
                      <w:r w:rsidR="00172CB5">
                        <w:instrText xml:space="preserve"> SEQ Abb. \* ARABIC </w:instrText>
                      </w:r>
                      <w:r w:rsidR="00172CB5">
                        <w:fldChar w:fldCharType="separate"/>
                      </w:r>
                      <w:r w:rsidR="000034B3">
                        <w:rPr>
                          <w:noProof/>
                        </w:rPr>
                        <w:t>72</w:t>
                      </w:r>
                      <w:r w:rsidR="00172CB5">
                        <w:rPr>
                          <w:noProof/>
                        </w:rPr>
                        <w:fldChar w:fldCharType="end"/>
                      </w:r>
                      <w:bookmarkEnd w:id="653"/>
                      <w:r w:rsidRPr="0039777F">
                        <w:t xml:space="preserve">: Häufigkeiten und Verteilung der Aussage 4 in Baseline </w:t>
                      </w:r>
                      <w:r>
                        <w:t>3</w:t>
                      </w:r>
                      <w:bookmarkEnd w:id="654"/>
                      <w:bookmarkEnd w:id="655"/>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5"/>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6"/>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403A5311">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anchor>
        </w:drawing>
      </w:r>
      <w:r w:rsidR="00354FA1" w:rsidRPr="00354FA1">
        <w:rPr>
          <w:noProof/>
        </w:rPr>
        <w:t xml:space="preserve"> </w:t>
      </w:r>
    </w:p>
    <w:p w14:paraId="127D76EA" w14:textId="2E202085"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656" w:name="_Toc87517099"/>
      <w:bookmarkStart w:id="657" w:name="_Toc90140393"/>
      <w:r>
        <w:t>Szenario 1</w:t>
      </w:r>
      <w:bookmarkEnd w:id="656"/>
      <w:bookmarkEnd w:id="657"/>
    </w:p>
    <w:p w14:paraId="362997F4" w14:textId="43578082"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189194F6">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58" w:name="_Ref87282247"/>
                            <w:bookmarkStart w:id="659" w:name="_Toc87517182"/>
                            <w:bookmarkStart w:id="660" w:name="_Toc90141448"/>
                            <w:r>
                              <w:t xml:space="preserve">Abb. </w:t>
                            </w:r>
                            <w:r w:rsidR="00172CB5">
                              <w:fldChar w:fldCharType="begin"/>
                            </w:r>
                            <w:r w:rsidR="00172CB5">
                              <w:instrText xml:space="preserve"> SEQ Abb. \* ARABIC </w:instrText>
                            </w:r>
                            <w:r w:rsidR="00172CB5">
                              <w:fldChar w:fldCharType="separate"/>
                            </w:r>
                            <w:r w:rsidR="000034B3">
                              <w:rPr>
                                <w:noProof/>
                              </w:rPr>
                              <w:t>73</w:t>
                            </w:r>
                            <w:r w:rsidR="00172CB5">
                              <w:rPr>
                                <w:noProof/>
                              </w:rPr>
                              <w:fldChar w:fldCharType="end"/>
                            </w:r>
                            <w:bookmarkEnd w:id="658"/>
                            <w:r w:rsidRPr="000A3F59">
                              <w:t xml:space="preserve">: Häufigkeiten und Verteilung der Aussage 4 in </w:t>
                            </w:r>
                            <w:r>
                              <w:t>Szenario</w:t>
                            </w:r>
                            <w:r w:rsidRPr="000A3F59">
                              <w:t xml:space="preserve"> 1</w:t>
                            </w:r>
                            <w:bookmarkEnd w:id="659"/>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61" w:name="_Ref87282247"/>
                      <w:bookmarkStart w:id="662" w:name="_Toc87517182"/>
                      <w:bookmarkStart w:id="663" w:name="_Toc90141448"/>
                      <w:r>
                        <w:t xml:space="preserve">Abb. </w:t>
                      </w:r>
                      <w:r w:rsidR="00172CB5">
                        <w:fldChar w:fldCharType="begin"/>
                      </w:r>
                      <w:r w:rsidR="00172CB5">
                        <w:instrText xml:space="preserve"> SEQ Abb. \* ARABIC </w:instrText>
                      </w:r>
                      <w:r w:rsidR="00172CB5">
                        <w:fldChar w:fldCharType="separate"/>
                      </w:r>
                      <w:r w:rsidR="000034B3">
                        <w:rPr>
                          <w:noProof/>
                        </w:rPr>
                        <w:t>73</w:t>
                      </w:r>
                      <w:r w:rsidR="00172CB5">
                        <w:rPr>
                          <w:noProof/>
                        </w:rPr>
                        <w:fldChar w:fldCharType="end"/>
                      </w:r>
                      <w:bookmarkEnd w:id="661"/>
                      <w:r w:rsidRPr="000A3F59">
                        <w:t xml:space="preserve">: Häufigkeiten und Verteilung der Aussage 4 in </w:t>
                      </w:r>
                      <w:r>
                        <w:t>Szenario</w:t>
                      </w:r>
                      <w:r w:rsidRPr="000A3F59">
                        <w:t xml:space="preserve"> 1</w:t>
                      </w:r>
                      <w:bookmarkEnd w:id="662"/>
                      <w:bookmarkEnd w:id="663"/>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8"/>
                  </a:graphicData>
                </a:graphic>
              </wp:anchor>
            </w:drawing>
          </mc:Choice>
          <mc:Fallback>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9"/>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970571">
        <w:t xml:space="preserve">Abb. </w:t>
      </w:r>
      <w:r w:rsidR="00970571">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085C116E">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anchor>
        </w:drawing>
      </w:r>
      <w:r w:rsidR="00F969C4" w:rsidRPr="00F969C4">
        <w:rPr>
          <w:noProof/>
        </w:rPr>
        <w:t xml:space="preserve"> </w:t>
      </w:r>
    </w:p>
    <w:p w14:paraId="3604E3CF" w14:textId="52E234E8"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007ADF">
        <w:rPr>
          <w:sz w:val="21"/>
          <w:szCs w:val="21"/>
        </w:rPr>
        <w:t xml:space="preserve"> </w:t>
      </w:r>
      <w:r w:rsidR="00007ADF">
        <w:t>Prozent</w:t>
      </w:r>
      <w:r w:rsidR="00E11AB4">
        <w:rPr>
          <w:sz w:val="21"/>
          <w:szCs w:val="21"/>
        </w:rPr>
        <w:t>) befinde</w:t>
      </w:r>
      <w:r w:rsidR="00B87D26">
        <w:rPr>
          <w:sz w:val="21"/>
          <w:szCs w:val="21"/>
        </w:rPr>
        <w:t>n</w:t>
      </w:r>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w:t>
      </w:r>
      <w:r w:rsidR="006F2B52">
        <w:rPr>
          <w:sz w:val="21"/>
          <w:szCs w:val="21"/>
        </w:rPr>
        <w:lastRenderedPageBreak/>
        <w:t>gegenüber</w:t>
      </w:r>
      <w:r w:rsidR="005A4397">
        <w:rPr>
          <w:sz w:val="21"/>
          <w:szCs w:val="21"/>
        </w:rPr>
        <w:t xml:space="preserve"> 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664" w:name="_Toc87517100"/>
      <w:bookmarkStart w:id="665" w:name="_Toc90140394"/>
      <w:r>
        <w:t>Szenario 2</w:t>
      </w:r>
      <w:bookmarkEnd w:id="664"/>
      <w:bookmarkEnd w:id="665"/>
    </w:p>
    <w:p w14:paraId="61CEF386" w14:textId="7E187D9D"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F15522C">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66" w:name="_Ref87282232"/>
                            <w:bookmarkStart w:id="667" w:name="_Toc87517183"/>
                            <w:bookmarkStart w:id="668" w:name="_Toc90141449"/>
                            <w:r>
                              <w:t xml:space="preserve">Abb. </w:t>
                            </w:r>
                            <w:r w:rsidR="00172CB5">
                              <w:fldChar w:fldCharType="begin"/>
                            </w:r>
                            <w:r w:rsidR="00172CB5">
                              <w:instrText xml:space="preserve"> SEQ Abb. \* ARABIC </w:instrText>
                            </w:r>
                            <w:r w:rsidR="00172CB5">
                              <w:fldChar w:fldCharType="separate"/>
                            </w:r>
                            <w:r w:rsidR="000034B3">
                              <w:rPr>
                                <w:noProof/>
                              </w:rPr>
                              <w:t>74</w:t>
                            </w:r>
                            <w:r w:rsidR="00172CB5">
                              <w:rPr>
                                <w:noProof/>
                              </w:rPr>
                              <w:fldChar w:fldCharType="end"/>
                            </w:r>
                            <w:bookmarkEnd w:id="666"/>
                            <w:r w:rsidRPr="00CF2402">
                              <w:t>: Häufigkeiten und Verteilung der Aussage 4 in</w:t>
                            </w:r>
                            <w:r>
                              <w:t xml:space="preserve"> Szenario 2</w:t>
                            </w:r>
                            <w:bookmarkEnd w:id="667"/>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69" w:name="_Ref87282232"/>
                      <w:bookmarkStart w:id="670" w:name="_Toc87517183"/>
                      <w:bookmarkStart w:id="671" w:name="_Toc90141449"/>
                      <w:r>
                        <w:t xml:space="preserve">Abb. </w:t>
                      </w:r>
                      <w:r w:rsidR="00172CB5">
                        <w:fldChar w:fldCharType="begin"/>
                      </w:r>
                      <w:r w:rsidR="00172CB5">
                        <w:instrText xml:space="preserve"> SEQ Abb. \* ARABIC </w:instrText>
                      </w:r>
                      <w:r w:rsidR="00172CB5">
                        <w:fldChar w:fldCharType="separate"/>
                      </w:r>
                      <w:r w:rsidR="000034B3">
                        <w:rPr>
                          <w:noProof/>
                        </w:rPr>
                        <w:t>74</w:t>
                      </w:r>
                      <w:r w:rsidR="00172CB5">
                        <w:rPr>
                          <w:noProof/>
                        </w:rPr>
                        <w:fldChar w:fldCharType="end"/>
                      </w:r>
                      <w:bookmarkEnd w:id="669"/>
                      <w:r w:rsidRPr="00CF2402">
                        <w:t>: Häufigkeiten und Verteilung der Aussage 4 in</w:t>
                      </w:r>
                      <w:r>
                        <w:t xml:space="preserve"> Szenario 2</w:t>
                      </w:r>
                      <w:bookmarkEnd w:id="670"/>
                      <w:bookmarkEnd w:id="671"/>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970571">
        <w:t xml:space="preserve">Abb. </w:t>
      </w:r>
      <w:r w:rsidR="00970571">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1"/>
                  </a:graphicData>
                </a:graphic>
              </wp:anchor>
            </w:drawing>
          </mc:Choice>
          <mc:Fallback>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52"/>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56BA25CA">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anchor>
        </w:drawing>
      </w:r>
      <w:r w:rsidRPr="004E0152">
        <w:rPr>
          <w:noProof/>
        </w:rPr>
        <w:t xml:space="preserve"> </w:t>
      </w:r>
    </w:p>
    <w:p w14:paraId="47FFC373" w14:textId="5AADAFE9"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w:t>
      </w:r>
      <w:r w:rsidR="00F9598E">
        <w:rPr>
          <w:sz w:val="21"/>
          <w:szCs w:val="21"/>
        </w:rPr>
        <w:t xml:space="preserve"> </w:t>
      </w:r>
      <w:r w:rsidR="00F9598E">
        <w:t>Prozent</w:t>
      </w:r>
      <w:r w:rsidR="0049747D">
        <w:rPr>
          <w:sz w:val="21"/>
          <w:szCs w:val="21"/>
        </w:rPr>
        <w:t>) befinde</w:t>
      </w:r>
      <w:r w:rsidR="003C2420">
        <w:rPr>
          <w:sz w:val="21"/>
          <w:szCs w:val="21"/>
        </w:rPr>
        <w:t>n</w:t>
      </w:r>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72" w:name="_Toc87517101"/>
      <w:bookmarkStart w:id="673" w:name="_Toc90140395"/>
      <w:r>
        <w:lastRenderedPageBreak/>
        <w:t>Gesamte Wertung der Aussage 4</w:t>
      </w:r>
      <w:bookmarkEnd w:id="672"/>
      <w:bookmarkEnd w:id="673"/>
    </w:p>
    <w:p w14:paraId="139BA2CF" w14:textId="5BDDE894"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970571">
        <w:t xml:space="preserve">Abb. </w:t>
      </w:r>
      <w:r w:rsidR="00970571">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w:t>
      </w:r>
    </w:p>
    <w:p w14:paraId="6C6B281E" w14:textId="77777777" w:rsidR="0085626F" w:rsidRDefault="00B851E5" w:rsidP="0085626F">
      <w:pPr>
        <w:keepNext/>
        <w:jc w:val="center"/>
      </w:pPr>
      <w:r>
        <w:rPr>
          <w:noProof/>
        </w:rPr>
        <w:drawing>
          <wp:inline distT="0" distB="0" distL="0" distR="0" wp14:anchorId="66A125FF" wp14:editId="3E489E02">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517DB0B7" w14:textId="61ADC7DE" w:rsidR="007D1139" w:rsidRDefault="0085626F" w:rsidP="0085626F">
      <w:pPr>
        <w:pStyle w:val="Beschriftung"/>
      </w:pPr>
      <w:bookmarkStart w:id="674" w:name="_Ref87522462"/>
      <w:bookmarkStart w:id="675" w:name="_Toc90141450"/>
      <w:r>
        <w:t xml:space="preserve">Abb. </w:t>
      </w:r>
      <w:r w:rsidR="00172CB5">
        <w:fldChar w:fldCharType="begin"/>
      </w:r>
      <w:r w:rsidR="00172CB5">
        <w:instrText xml:space="preserve"> SEQ Abb. \* ARABIC </w:instrText>
      </w:r>
      <w:r w:rsidR="00172CB5">
        <w:fldChar w:fldCharType="separate"/>
      </w:r>
      <w:r w:rsidR="00970571">
        <w:rPr>
          <w:noProof/>
        </w:rPr>
        <w:t>73</w:t>
      </w:r>
      <w:r w:rsidR="00172CB5">
        <w:rPr>
          <w:noProof/>
        </w:rPr>
        <w:fldChar w:fldCharType="end"/>
      </w:r>
      <w:bookmarkEnd w:id="674"/>
      <w:r>
        <w:t>: Mittelwerte und Median der Aussage 4</w:t>
      </w:r>
      <w:bookmarkEnd w:id="675"/>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76" w:name="_Toc87517102"/>
      <w:bookmarkStart w:id="677" w:name="_Toc90140396"/>
      <w:r>
        <w:t xml:space="preserve">Aussage 5: </w:t>
      </w:r>
      <w:r w:rsidR="00D4515E" w:rsidRPr="00D4515E">
        <w:t>Der negative Malus in der virtuellen Umgebung hat Ihren Bewegungsverhalten beeinflusst.</w:t>
      </w:r>
      <w:bookmarkEnd w:id="676"/>
      <w:bookmarkEnd w:id="677"/>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78" w:name="_Toc87517103"/>
      <w:bookmarkStart w:id="679" w:name="_Toc90140397"/>
      <w:r>
        <w:t>Szenario 2</w:t>
      </w:r>
      <w:bookmarkEnd w:id="678"/>
      <w:bookmarkEnd w:id="679"/>
    </w:p>
    <w:p w14:paraId="6EF81279" w14:textId="76ED61E4" w:rsidR="00BE5535" w:rsidRPr="00BE5535" w:rsidRDefault="005D4A5B" w:rsidP="00BE5535">
      <w:r>
        <w:rPr>
          <w:noProof/>
        </w:rPr>
        <w:drawing>
          <wp:anchor distT="0" distB="0" distL="114300" distR="114300" simplePos="0" relativeHeight="251699200" behindDoc="0" locked="0" layoutInCell="1" allowOverlap="1" wp14:anchorId="49C201FA" wp14:editId="02E29496">
            <wp:simplePos x="0" y="0"/>
            <wp:positionH relativeFrom="column">
              <wp:posOffset>36830</wp:posOffset>
            </wp:positionH>
            <wp:positionV relativeFrom="paragraph">
              <wp:posOffset>484505</wp:posOffset>
            </wp:positionV>
            <wp:extent cx="3431540" cy="1990090"/>
            <wp:effectExtent l="0" t="0" r="16510" b="1016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margin">
              <wp14:pctWidth>0</wp14:pctWidth>
            </wp14:sizeRelH>
            <wp14:sizeRelV relativeFrom="margin">
              <wp14:pctHeight>0</wp14:pctHeight>
            </wp14:sizeRelV>
          </wp:anchor>
        </w:drawing>
      </w:r>
      <w:r w:rsidR="00B34494">
        <w:rPr>
          <w:noProof/>
        </w:rPr>
        <mc:AlternateContent>
          <mc:Choice Requires="wps">
            <w:drawing>
              <wp:anchor distT="0" distB="0" distL="114300" distR="114300" simplePos="0" relativeHeight="251743232" behindDoc="0" locked="0" layoutInCell="1" allowOverlap="1" wp14:anchorId="5C9F31E5" wp14:editId="496AFA82">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80" w:name="_Ref87282215"/>
                            <w:bookmarkStart w:id="681" w:name="_Toc87517184"/>
                            <w:bookmarkStart w:id="682" w:name="_Toc90141451"/>
                            <w:r>
                              <w:t xml:space="preserve">Abb. </w:t>
                            </w:r>
                            <w:r w:rsidR="00172CB5">
                              <w:fldChar w:fldCharType="begin"/>
                            </w:r>
                            <w:r w:rsidR="00172CB5">
                              <w:instrText xml:space="preserve"> SEQ Abb. \* ARABIC </w:instrText>
                            </w:r>
                            <w:r w:rsidR="00172CB5">
                              <w:fldChar w:fldCharType="separate"/>
                            </w:r>
                            <w:r w:rsidR="000034B3">
                              <w:rPr>
                                <w:noProof/>
                              </w:rPr>
                              <w:t>76</w:t>
                            </w:r>
                            <w:r w:rsidR="00172CB5">
                              <w:rPr>
                                <w:noProof/>
                              </w:rPr>
                              <w:fldChar w:fldCharType="end"/>
                            </w:r>
                            <w:bookmarkEnd w:id="680"/>
                            <w:r w:rsidRPr="005B20B5">
                              <w:t xml:space="preserve">: Häufigkeiten und Verteilung der Aussage </w:t>
                            </w:r>
                            <w:r>
                              <w:t>5</w:t>
                            </w:r>
                            <w:r w:rsidRPr="005B20B5">
                              <w:t xml:space="preserve"> in </w:t>
                            </w:r>
                            <w:r>
                              <w:t>Szenario 2</w:t>
                            </w:r>
                            <w:bookmarkEnd w:id="681"/>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83" w:name="_Ref87282215"/>
                      <w:bookmarkStart w:id="684" w:name="_Toc87517184"/>
                      <w:bookmarkStart w:id="685" w:name="_Toc90141451"/>
                      <w:r>
                        <w:t xml:space="preserve">Abb. </w:t>
                      </w:r>
                      <w:r w:rsidR="00172CB5">
                        <w:fldChar w:fldCharType="begin"/>
                      </w:r>
                      <w:r w:rsidR="00172CB5">
                        <w:instrText xml:space="preserve"> SEQ Abb. \* ARABIC </w:instrText>
                      </w:r>
                      <w:r w:rsidR="00172CB5">
                        <w:fldChar w:fldCharType="separate"/>
                      </w:r>
                      <w:r w:rsidR="000034B3">
                        <w:rPr>
                          <w:noProof/>
                        </w:rPr>
                        <w:t>76</w:t>
                      </w:r>
                      <w:r w:rsidR="00172CB5">
                        <w:rPr>
                          <w:noProof/>
                        </w:rPr>
                        <w:fldChar w:fldCharType="end"/>
                      </w:r>
                      <w:bookmarkEnd w:id="683"/>
                      <w:r w:rsidRPr="005B20B5">
                        <w:t xml:space="preserve">: Häufigkeiten und Verteilung der Aussage </w:t>
                      </w:r>
                      <w:r>
                        <w:t>5</w:t>
                      </w:r>
                      <w:r w:rsidRPr="005B20B5">
                        <w:t xml:space="preserve"> in </w:t>
                      </w:r>
                      <w:r>
                        <w:t>Szenario 2</w:t>
                      </w:r>
                      <w:bookmarkEnd w:id="684"/>
                      <w:bookmarkEnd w:id="685"/>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6"/>
                  </a:graphicData>
                </a:graphic>
              </wp:anchor>
            </w:drawing>
          </mc:Choice>
          <mc:Fallback>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7"/>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970571">
        <w:t xml:space="preserve">Abb. </w:t>
      </w:r>
      <w:r w:rsidR="00970571">
        <w:rPr>
          <w:noProof/>
        </w:rPr>
        <w:t>76</w:t>
      </w:r>
      <w:r w:rsidR="009E13C0">
        <w:fldChar w:fldCharType="end"/>
      </w:r>
      <w:r w:rsidR="00BE5535">
        <w:t>).</w:t>
      </w:r>
    </w:p>
    <w:p w14:paraId="5AA01C9D" w14:textId="73FAAB4E" w:rsidR="000978E8" w:rsidRDefault="00E46CED" w:rsidP="00E46CED">
      <w:pPr>
        <w:jc w:val="left"/>
        <w:rPr>
          <w:noProof/>
        </w:rPr>
      </w:pPr>
      <w:r w:rsidRPr="00E46CED">
        <w:rPr>
          <w:noProof/>
        </w:rPr>
        <w:lastRenderedPageBreak/>
        <w:t xml:space="preserve"> </w:t>
      </w:r>
    </w:p>
    <w:p w14:paraId="07EB1C8D" w14:textId="5047BD07" w:rsidR="00DF67AD" w:rsidRPr="00DF67AD" w:rsidRDefault="00E46CED" w:rsidP="00DF67AD">
      <w:pPr>
        <w:jc w:val="left"/>
        <w:rPr>
          <w:sz w:val="21"/>
          <w:szCs w:val="21"/>
        </w:rPr>
      </w:pPr>
      <w:r>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86" w:name="_Toc82686296"/>
      <w:bookmarkStart w:id="687" w:name="_Toc87517104"/>
      <w:bookmarkStart w:id="688" w:name="_Toc90140398"/>
      <w:r>
        <w:t>Auswertung der qualitativen Daten</w:t>
      </w:r>
      <w:bookmarkEnd w:id="686"/>
      <w:bookmarkEnd w:id="687"/>
      <w:bookmarkEnd w:id="688"/>
    </w:p>
    <w:p w14:paraId="2873B6A0" w14:textId="2AE32BCD"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ausgewertet</w:t>
      </w:r>
      <w:r w:rsidR="007575F8">
        <w:rPr>
          <w:sz w:val="21"/>
          <w:szCs w:val="21"/>
        </w:rPr>
        <w:t xml:space="preserve"> </w:t>
      </w:r>
      <w:r w:rsidR="003C22AC">
        <w:rPr>
          <w:sz w:val="21"/>
          <w:szCs w:val="21"/>
        </w:rPr>
        <w:t>und zusammengefasst.</w:t>
      </w:r>
      <w:r w:rsidR="00B76E12">
        <w:rPr>
          <w:sz w:val="21"/>
          <w:szCs w:val="21"/>
        </w:rPr>
        <w:t xml:space="preserve"> Eine Übersicht aller vollständigen Antworten befinde</w:t>
      </w:r>
      <w:r w:rsidR="000C6B9A">
        <w:rPr>
          <w:sz w:val="21"/>
          <w:szCs w:val="21"/>
        </w:rPr>
        <w:t>t</w:t>
      </w:r>
      <w:r w:rsidR="00B76E12">
        <w:rPr>
          <w:sz w:val="21"/>
          <w:szCs w:val="21"/>
        </w:rPr>
        <w:t xml:space="preserve"> sich im Anhang 2.</w:t>
      </w:r>
    </w:p>
    <w:p w14:paraId="7FEDB86A" w14:textId="5BF75617" w:rsidR="005B6FB7" w:rsidRDefault="00281480" w:rsidP="00406CE6">
      <w:pPr>
        <w:pStyle w:val="berschrift4"/>
      </w:pPr>
      <w:bookmarkStart w:id="689" w:name="_Toc82686297"/>
      <w:bookmarkStart w:id="690" w:name="_Toc87517105"/>
      <w:bookmarkStart w:id="691" w:name="_Toc90140399"/>
      <w:r>
        <w:t>Frage 10: Was fanden Sie generell besonders positiv?</w:t>
      </w:r>
      <w:bookmarkEnd w:id="689"/>
      <w:bookmarkEnd w:id="690"/>
      <w:bookmarkEnd w:id="691"/>
    </w:p>
    <w:p w14:paraId="4307FDE9" w14:textId="7B4CCD78" w:rsidR="00EF7CF5" w:rsidRPr="00EF7CF5" w:rsidRDefault="00EF7CF5" w:rsidP="00EF7CF5">
      <w:r>
        <w:t>Allgemein wurde die virtuelle Umgebung von Proband 2 und 8 als sehr spaßig empfunden.</w:t>
      </w:r>
      <w:r w:rsidR="00160CFE">
        <w:t xml:space="preserve"> Ebenso waren d</w:t>
      </w:r>
      <w:r w:rsidR="000C6B9A">
        <w:t>ie</w:t>
      </w:r>
      <w:r w:rsidR="00160CFE">
        <w:t xml:space="preserv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92" w:name="_Toc82686298"/>
      <w:bookmarkStart w:id="693" w:name="_Toc87517106"/>
      <w:bookmarkStart w:id="694" w:name="_Toc90140400"/>
      <w:r>
        <w:t>Frage 11: Was fanden Sie generell negativ?</w:t>
      </w:r>
      <w:bookmarkEnd w:id="692"/>
      <w:bookmarkEnd w:id="693"/>
      <w:bookmarkEnd w:id="694"/>
    </w:p>
    <w:p w14:paraId="554E22ED" w14:textId="2089263C"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w:t>
      </w:r>
      <w:r w:rsidR="008B0F09">
        <w:t>Rein- und Rausgehen</w:t>
      </w:r>
      <w:r w:rsidR="00F51C42">
        <w:t xml:space="preserve">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95" w:name="_Toc82686299"/>
      <w:bookmarkStart w:id="696" w:name="_Toc87517107"/>
      <w:bookmarkStart w:id="697" w:name="_Toc90140401"/>
      <w:r>
        <w:t>Frage 12: Was genau hat Sie beim negativen Malus beeinflusst?</w:t>
      </w:r>
      <w:bookmarkEnd w:id="695"/>
      <w:bookmarkEnd w:id="696"/>
      <w:bookmarkEnd w:id="697"/>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98" w:name="_Toc82686300"/>
      <w:bookmarkStart w:id="699" w:name="_Toc87517108"/>
      <w:bookmarkStart w:id="700" w:name="_Toc90140402"/>
      <w:r>
        <w:t>Frage 13: Welche konkreten Verbesserungsvorschläge haben Sie im Bereich Malus oder allgemein?</w:t>
      </w:r>
      <w:bookmarkEnd w:id="698"/>
      <w:bookmarkEnd w:id="699"/>
      <w:bookmarkEnd w:id="700"/>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701" w:name="_Toc82686301"/>
      <w:bookmarkStart w:id="702" w:name="_Toc87517109"/>
      <w:bookmarkStart w:id="703" w:name="_Toc90140403"/>
      <w:r>
        <w:lastRenderedPageBreak/>
        <w:t>Diskussion</w:t>
      </w:r>
      <w:bookmarkEnd w:id="701"/>
      <w:bookmarkEnd w:id="702"/>
      <w:bookmarkEnd w:id="703"/>
    </w:p>
    <w:p w14:paraId="4D54737A" w14:textId="1C39E150"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66593A2D" w:rsidR="003F4EF2" w:rsidRDefault="003F4EF2" w:rsidP="003504E5">
      <w:r>
        <w:t>Die Ergebnisse der Aussagen in den verschiedenen Szenarien decken sich auch mit den Freitext</w:t>
      </w:r>
      <w:r w:rsidR="00EF05EF">
        <w:t>a</w:t>
      </w:r>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704" w:name="_Toc90140404"/>
      <w:r>
        <w:lastRenderedPageBreak/>
        <w:t>Fazit</w:t>
      </w:r>
      <w:bookmarkEnd w:id="704"/>
    </w:p>
    <w:p w14:paraId="7FE56E66" w14:textId="62B80A9E"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zeigen die Aussagen und Freitextantworten einen Effekt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705" w:name="_Abbildungsverzeichnis" w:displacedByCustomXml="next"/>
    <w:bookmarkEnd w:id="705" w:displacedByCustomXml="next"/>
    <w:bookmarkStart w:id="706" w:name="_Toc87517110" w:displacedByCustomXml="next"/>
    <w:bookmarkStart w:id="707" w:name="_Toc82686302" w:displacedByCustomXml="next"/>
    <w:bookmarkStart w:id="708" w:name="_Toc90140405"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708"/>
          <w:bookmarkEnd w:id="707"/>
          <w:bookmarkEnd w:id="706"/>
        </w:p>
        <w:sdt>
          <w:sdtPr>
            <w:id w:val="111145805"/>
            <w:bibliography/>
          </w:sdtPr>
          <w:sdtEndPr/>
          <w:sdtContent>
            <w:p w14:paraId="632498E1" w14:textId="77777777" w:rsidR="00970571"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970571" w14:paraId="1BDD523E" w14:textId="77777777">
                <w:trPr>
                  <w:divId w:val="251862881"/>
                  <w:tblCellSpacing w:w="15" w:type="dxa"/>
                </w:trPr>
                <w:tc>
                  <w:tcPr>
                    <w:tcW w:w="50" w:type="pct"/>
                    <w:hideMark/>
                  </w:tcPr>
                  <w:p w14:paraId="59C06ACF" w14:textId="0F30EDEF" w:rsidR="00970571" w:rsidRDefault="00970571">
                    <w:pPr>
                      <w:pStyle w:val="Literaturverzeichnis"/>
                      <w:rPr>
                        <w:noProof/>
                        <w:sz w:val="24"/>
                      </w:rPr>
                    </w:pPr>
                    <w:r>
                      <w:rPr>
                        <w:noProof/>
                      </w:rPr>
                      <w:t xml:space="preserve">[1] </w:t>
                    </w:r>
                  </w:p>
                </w:tc>
                <w:tc>
                  <w:tcPr>
                    <w:tcW w:w="0" w:type="auto"/>
                    <w:hideMark/>
                  </w:tcPr>
                  <w:p w14:paraId="45CE714C" w14:textId="77777777" w:rsidR="00970571" w:rsidRDefault="00970571">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970571" w14:paraId="5B731CEF" w14:textId="77777777">
                <w:trPr>
                  <w:divId w:val="251862881"/>
                  <w:tblCellSpacing w:w="15" w:type="dxa"/>
                </w:trPr>
                <w:tc>
                  <w:tcPr>
                    <w:tcW w:w="50" w:type="pct"/>
                    <w:hideMark/>
                  </w:tcPr>
                  <w:p w14:paraId="14A8E201" w14:textId="77777777" w:rsidR="00970571" w:rsidRDefault="00970571">
                    <w:pPr>
                      <w:pStyle w:val="Literaturverzeichnis"/>
                      <w:rPr>
                        <w:noProof/>
                      </w:rPr>
                    </w:pPr>
                    <w:r>
                      <w:rPr>
                        <w:noProof/>
                      </w:rPr>
                      <w:t xml:space="preserve">[2] </w:t>
                    </w:r>
                  </w:p>
                </w:tc>
                <w:tc>
                  <w:tcPr>
                    <w:tcW w:w="0" w:type="auto"/>
                    <w:hideMark/>
                  </w:tcPr>
                  <w:p w14:paraId="2DF2ECCC" w14:textId="77777777" w:rsidR="00970571" w:rsidRDefault="00970571">
                    <w:pPr>
                      <w:pStyle w:val="Literaturverzeichnis"/>
                      <w:rPr>
                        <w:noProof/>
                      </w:rPr>
                    </w:pPr>
                    <w:r>
                      <w:rPr>
                        <w:noProof/>
                      </w:rPr>
                      <w:t>„Fact Sheet: Augmented Reality (AR),“ 16 11 2020. [Online]. Available: https://www.bitkom.org/Bitkom/Publikationen/Fact-Sheet-Augmented-Reality-AR-Virtual-Reality-VR. [Zugriff am 29 07 2021].</w:t>
                    </w:r>
                  </w:p>
                </w:tc>
              </w:tr>
              <w:tr w:rsidR="00970571" w14:paraId="0319CD8B" w14:textId="77777777">
                <w:trPr>
                  <w:divId w:val="251862881"/>
                  <w:tblCellSpacing w:w="15" w:type="dxa"/>
                </w:trPr>
                <w:tc>
                  <w:tcPr>
                    <w:tcW w:w="50" w:type="pct"/>
                    <w:hideMark/>
                  </w:tcPr>
                  <w:p w14:paraId="6A29D9F5" w14:textId="77777777" w:rsidR="00970571" w:rsidRDefault="00970571">
                    <w:pPr>
                      <w:pStyle w:val="Literaturverzeichnis"/>
                      <w:rPr>
                        <w:noProof/>
                      </w:rPr>
                    </w:pPr>
                    <w:r>
                      <w:rPr>
                        <w:noProof/>
                      </w:rPr>
                      <w:t xml:space="preserve">[3] </w:t>
                    </w:r>
                  </w:p>
                </w:tc>
                <w:tc>
                  <w:tcPr>
                    <w:tcW w:w="0" w:type="auto"/>
                    <w:hideMark/>
                  </w:tcPr>
                  <w:p w14:paraId="629B83BD" w14:textId="77777777" w:rsidR="00970571" w:rsidRDefault="00970571">
                    <w:pPr>
                      <w:pStyle w:val="Literaturverzeichnis"/>
                      <w:rPr>
                        <w:noProof/>
                      </w:rPr>
                    </w:pPr>
                    <w:r>
                      <w:rPr>
                        <w:noProof/>
                      </w:rPr>
                      <w:t>H. Cherni, N. Métayer und N. Souliman, „Literature review of locomotion techniques in virtual reality,“ 2020.</w:t>
                    </w:r>
                  </w:p>
                </w:tc>
              </w:tr>
              <w:tr w:rsidR="00970571" w14:paraId="62DC1F46" w14:textId="77777777">
                <w:trPr>
                  <w:divId w:val="251862881"/>
                  <w:tblCellSpacing w:w="15" w:type="dxa"/>
                </w:trPr>
                <w:tc>
                  <w:tcPr>
                    <w:tcW w:w="50" w:type="pct"/>
                    <w:hideMark/>
                  </w:tcPr>
                  <w:p w14:paraId="0FEF05D8" w14:textId="77777777" w:rsidR="00970571" w:rsidRDefault="00970571">
                    <w:pPr>
                      <w:pStyle w:val="Literaturverzeichnis"/>
                      <w:rPr>
                        <w:noProof/>
                      </w:rPr>
                    </w:pPr>
                    <w:r>
                      <w:rPr>
                        <w:noProof/>
                      </w:rPr>
                      <w:t xml:space="preserve">[4] </w:t>
                    </w:r>
                  </w:p>
                </w:tc>
                <w:tc>
                  <w:tcPr>
                    <w:tcW w:w="0" w:type="auto"/>
                    <w:hideMark/>
                  </w:tcPr>
                  <w:p w14:paraId="5FBFF9B9" w14:textId="77777777" w:rsidR="00970571" w:rsidRDefault="00970571">
                    <w:pPr>
                      <w:pStyle w:val="Literaturverzeichnis"/>
                      <w:rPr>
                        <w:noProof/>
                      </w:rPr>
                    </w:pPr>
                    <w:r>
                      <w:rPr>
                        <w:noProof/>
                      </w:rPr>
                      <w:t>„Augmented und Virtual Reality,“ 07 04 2021. [Online]. Available: https://www.bitkom.org/Bitkom/Publikationen/Augmented-und-Virtual-Reality. [Zugriff am 29 07 2021].</w:t>
                    </w:r>
                  </w:p>
                </w:tc>
              </w:tr>
              <w:tr w:rsidR="00970571" w14:paraId="5B0FE2B1" w14:textId="77777777">
                <w:trPr>
                  <w:divId w:val="251862881"/>
                  <w:tblCellSpacing w:w="15" w:type="dxa"/>
                </w:trPr>
                <w:tc>
                  <w:tcPr>
                    <w:tcW w:w="50" w:type="pct"/>
                    <w:hideMark/>
                  </w:tcPr>
                  <w:p w14:paraId="31A89DF1" w14:textId="77777777" w:rsidR="00970571" w:rsidRDefault="00970571">
                    <w:pPr>
                      <w:pStyle w:val="Literaturverzeichnis"/>
                      <w:rPr>
                        <w:noProof/>
                      </w:rPr>
                    </w:pPr>
                    <w:r>
                      <w:rPr>
                        <w:noProof/>
                      </w:rPr>
                      <w:t xml:space="preserve">[5] </w:t>
                    </w:r>
                  </w:p>
                </w:tc>
                <w:tc>
                  <w:tcPr>
                    <w:tcW w:w="0" w:type="auto"/>
                    <w:hideMark/>
                  </w:tcPr>
                  <w:p w14:paraId="2CBFF467" w14:textId="77777777" w:rsidR="00970571" w:rsidRDefault="00970571">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970571" w14:paraId="6336414C" w14:textId="77777777">
                <w:trPr>
                  <w:divId w:val="251862881"/>
                  <w:tblCellSpacing w:w="15" w:type="dxa"/>
                </w:trPr>
                <w:tc>
                  <w:tcPr>
                    <w:tcW w:w="50" w:type="pct"/>
                    <w:hideMark/>
                  </w:tcPr>
                  <w:p w14:paraId="0B7880E3" w14:textId="77777777" w:rsidR="00970571" w:rsidRDefault="00970571">
                    <w:pPr>
                      <w:pStyle w:val="Literaturverzeichnis"/>
                      <w:rPr>
                        <w:noProof/>
                      </w:rPr>
                    </w:pPr>
                    <w:r>
                      <w:rPr>
                        <w:noProof/>
                      </w:rPr>
                      <w:t xml:space="preserve">[6] </w:t>
                    </w:r>
                  </w:p>
                </w:tc>
                <w:tc>
                  <w:tcPr>
                    <w:tcW w:w="0" w:type="auto"/>
                    <w:hideMark/>
                  </w:tcPr>
                  <w:p w14:paraId="28F53D1D" w14:textId="77777777" w:rsidR="00970571" w:rsidRDefault="00970571">
                    <w:pPr>
                      <w:pStyle w:val="Literaturverzeichnis"/>
                      <w:rPr>
                        <w:noProof/>
                      </w:rPr>
                    </w:pPr>
                    <w:r>
                      <w:rPr>
                        <w:noProof/>
                      </w:rPr>
                      <w:t>M. Slater und S. Wilbur, „A Framework for Immersive Virtual Environments (FIVE): Speculations on the Role of Presence in Virtual Environments,“ 1997.</w:t>
                    </w:r>
                  </w:p>
                </w:tc>
              </w:tr>
              <w:tr w:rsidR="00970571" w14:paraId="1202FDEA" w14:textId="77777777">
                <w:trPr>
                  <w:divId w:val="251862881"/>
                  <w:tblCellSpacing w:w="15" w:type="dxa"/>
                </w:trPr>
                <w:tc>
                  <w:tcPr>
                    <w:tcW w:w="50" w:type="pct"/>
                    <w:hideMark/>
                  </w:tcPr>
                  <w:p w14:paraId="3373F08E" w14:textId="77777777" w:rsidR="00970571" w:rsidRDefault="00970571">
                    <w:pPr>
                      <w:pStyle w:val="Literaturverzeichnis"/>
                      <w:rPr>
                        <w:noProof/>
                      </w:rPr>
                    </w:pPr>
                    <w:r>
                      <w:rPr>
                        <w:noProof/>
                      </w:rPr>
                      <w:t xml:space="preserve">[7] </w:t>
                    </w:r>
                  </w:p>
                </w:tc>
                <w:tc>
                  <w:tcPr>
                    <w:tcW w:w="0" w:type="auto"/>
                    <w:hideMark/>
                  </w:tcPr>
                  <w:p w14:paraId="01E0394D" w14:textId="77777777" w:rsidR="00970571" w:rsidRDefault="00970571">
                    <w:pPr>
                      <w:pStyle w:val="Literaturverzeichnis"/>
                      <w:rPr>
                        <w:noProof/>
                      </w:rPr>
                    </w:pPr>
                    <w:r>
                      <w:rPr>
                        <w:noProof/>
                      </w:rPr>
                      <w:t>A. L. Simeone, I. Mavridou und W. Powell, „Altering User Movement Behaviour in Virtual Environments,“ April 2017.</w:t>
                    </w:r>
                  </w:p>
                </w:tc>
              </w:tr>
              <w:tr w:rsidR="00970571" w14:paraId="327D372B" w14:textId="77777777">
                <w:trPr>
                  <w:divId w:val="251862881"/>
                  <w:tblCellSpacing w:w="15" w:type="dxa"/>
                </w:trPr>
                <w:tc>
                  <w:tcPr>
                    <w:tcW w:w="50" w:type="pct"/>
                    <w:hideMark/>
                  </w:tcPr>
                  <w:p w14:paraId="17D3C3AB" w14:textId="77777777" w:rsidR="00970571" w:rsidRDefault="00970571">
                    <w:pPr>
                      <w:pStyle w:val="Literaturverzeichnis"/>
                      <w:rPr>
                        <w:noProof/>
                      </w:rPr>
                    </w:pPr>
                    <w:r>
                      <w:rPr>
                        <w:noProof/>
                      </w:rPr>
                      <w:t xml:space="preserve">[8] </w:t>
                    </w:r>
                  </w:p>
                </w:tc>
                <w:tc>
                  <w:tcPr>
                    <w:tcW w:w="0" w:type="auto"/>
                    <w:hideMark/>
                  </w:tcPr>
                  <w:p w14:paraId="32063071" w14:textId="77777777" w:rsidR="00970571" w:rsidRDefault="00970571">
                    <w:pPr>
                      <w:pStyle w:val="Literaturverzeichnis"/>
                      <w:rPr>
                        <w:noProof/>
                      </w:rPr>
                    </w:pPr>
                    <w:r>
                      <w:rPr>
                        <w:noProof/>
                      </w:rPr>
                      <w:t>M. Usoh, K. Arthur, M. C. Whitton, R. Bastos, A. Steed, M. Slater und F. P. Brooks, „Walking &gt; Walking-in-Place &gt; Flying, in Virtual Environments,“ 1999.</w:t>
                    </w:r>
                  </w:p>
                </w:tc>
              </w:tr>
              <w:tr w:rsidR="00970571" w14:paraId="6F224363" w14:textId="77777777">
                <w:trPr>
                  <w:divId w:val="251862881"/>
                  <w:tblCellSpacing w:w="15" w:type="dxa"/>
                </w:trPr>
                <w:tc>
                  <w:tcPr>
                    <w:tcW w:w="50" w:type="pct"/>
                    <w:hideMark/>
                  </w:tcPr>
                  <w:p w14:paraId="08BA377A" w14:textId="77777777" w:rsidR="00970571" w:rsidRDefault="00970571">
                    <w:pPr>
                      <w:pStyle w:val="Literaturverzeichnis"/>
                      <w:rPr>
                        <w:noProof/>
                      </w:rPr>
                    </w:pPr>
                    <w:r>
                      <w:rPr>
                        <w:noProof/>
                      </w:rPr>
                      <w:t xml:space="preserve">[9] </w:t>
                    </w:r>
                  </w:p>
                </w:tc>
                <w:tc>
                  <w:tcPr>
                    <w:tcW w:w="0" w:type="auto"/>
                    <w:hideMark/>
                  </w:tcPr>
                  <w:p w14:paraId="6AEF0867" w14:textId="77777777" w:rsidR="00970571" w:rsidRDefault="00970571">
                    <w:pPr>
                      <w:pStyle w:val="Literaturverzeichnis"/>
                      <w:rPr>
                        <w:noProof/>
                      </w:rPr>
                    </w:pPr>
                    <w:r>
                      <w:rPr>
                        <w:noProof/>
                      </w:rPr>
                      <w:t>R. A. Ruddle und S. Lessels, „The Benefits of Using a Walking Interface,“ April 2009.</w:t>
                    </w:r>
                  </w:p>
                </w:tc>
              </w:tr>
              <w:tr w:rsidR="00970571" w14:paraId="7626DCB8" w14:textId="77777777">
                <w:trPr>
                  <w:divId w:val="251862881"/>
                  <w:tblCellSpacing w:w="15" w:type="dxa"/>
                </w:trPr>
                <w:tc>
                  <w:tcPr>
                    <w:tcW w:w="50" w:type="pct"/>
                    <w:hideMark/>
                  </w:tcPr>
                  <w:p w14:paraId="1080236E" w14:textId="77777777" w:rsidR="00970571" w:rsidRDefault="00970571">
                    <w:pPr>
                      <w:pStyle w:val="Literaturverzeichnis"/>
                      <w:rPr>
                        <w:noProof/>
                      </w:rPr>
                    </w:pPr>
                    <w:r>
                      <w:rPr>
                        <w:noProof/>
                      </w:rPr>
                      <w:t xml:space="preserve">[10] </w:t>
                    </w:r>
                  </w:p>
                </w:tc>
                <w:tc>
                  <w:tcPr>
                    <w:tcW w:w="0" w:type="auto"/>
                    <w:hideMark/>
                  </w:tcPr>
                  <w:p w14:paraId="1EDBED2F" w14:textId="77777777" w:rsidR="00970571" w:rsidRDefault="00970571">
                    <w:pPr>
                      <w:pStyle w:val="Literaturverzeichnis"/>
                      <w:rPr>
                        <w:noProof/>
                      </w:rPr>
                    </w:pPr>
                    <w:r>
                      <w:rPr>
                        <w:noProof/>
                      </w:rPr>
                      <w:t>R. A. Ruddle, E. Volkova und H. H. Bülthoff, „Learning to Walk in Virtual Reality,“ Mai 2013.</w:t>
                    </w:r>
                  </w:p>
                </w:tc>
              </w:tr>
              <w:tr w:rsidR="00970571" w14:paraId="26211738" w14:textId="77777777">
                <w:trPr>
                  <w:divId w:val="251862881"/>
                  <w:tblCellSpacing w:w="15" w:type="dxa"/>
                </w:trPr>
                <w:tc>
                  <w:tcPr>
                    <w:tcW w:w="50" w:type="pct"/>
                    <w:hideMark/>
                  </w:tcPr>
                  <w:p w14:paraId="4BEE64F8" w14:textId="77777777" w:rsidR="00970571" w:rsidRDefault="00970571">
                    <w:pPr>
                      <w:pStyle w:val="Literaturverzeichnis"/>
                      <w:rPr>
                        <w:noProof/>
                      </w:rPr>
                    </w:pPr>
                    <w:r>
                      <w:rPr>
                        <w:noProof/>
                      </w:rPr>
                      <w:t xml:space="preserve">[11] </w:t>
                    </w:r>
                  </w:p>
                </w:tc>
                <w:tc>
                  <w:tcPr>
                    <w:tcW w:w="0" w:type="auto"/>
                    <w:hideMark/>
                  </w:tcPr>
                  <w:p w14:paraId="13A46E1D" w14:textId="77777777" w:rsidR="00970571" w:rsidRDefault="00970571">
                    <w:pPr>
                      <w:pStyle w:val="Literaturverzeichnis"/>
                      <w:rPr>
                        <w:noProof/>
                      </w:rPr>
                    </w:pPr>
                    <w:r>
                      <w:rPr>
                        <w:noProof/>
                      </w:rPr>
                      <w:t>M. C. Whitton, J. V. Cohn, J. Feasel, P. Zimmons, S. Razzaque, S. .. Poulton, B. McLeod und F. P. Brooks, Jr., „Comparing VE Locomotion Interfaces,“ März 2005.</w:t>
                    </w:r>
                  </w:p>
                </w:tc>
              </w:tr>
              <w:tr w:rsidR="00970571" w14:paraId="503A470A" w14:textId="77777777">
                <w:trPr>
                  <w:divId w:val="251862881"/>
                  <w:tblCellSpacing w:w="15" w:type="dxa"/>
                </w:trPr>
                <w:tc>
                  <w:tcPr>
                    <w:tcW w:w="50" w:type="pct"/>
                    <w:hideMark/>
                  </w:tcPr>
                  <w:p w14:paraId="5E847A29" w14:textId="77777777" w:rsidR="00970571" w:rsidRDefault="00970571">
                    <w:pPr>
                      <w:pStyle w:val="Literaturverzeichnis"/>
                      <w:rPr>
                        <w:noProof/>
                      </w:rPr>
                    </w:pPr>
                    <w:r>
                      <w:rPr>
                        <w:noProof/>
                      </w:rPr>
                      <w:t xml:space="preserve">[12] </w:t>
                    </w:r>
                  </w:p>
                </w:tc>
                <w:tc>
                  <w:tcPr>
                    <w:tcW w:w="0" w:type="auto"/>
                    <w:hideMark/>
                  </w:tcPr>
                  <w:p w14:paraId="1B4F674A" w14:textId="77777777" w:rsidR="00970571" w:rsidRDefault="00970571">
                    <w:pPr>
                      <w:pStyle w:val="Literaturverzeichnis"/>
                      <w:rPr>
                        <w:noProof/>
                      </w:rPr>
                    </w:pPr>
                    <w:r>
                      <w:rPr>
                        <w:noProof/>
                      </w:rPr>
                      <w:t>S. Razzaque, Z. Kohn und M. C. Whitton, „Redirected Walking,“ 2001.</w:t>
                    </w:r>
                  </w:p>
                </w:tc>
              </w:tr>
              <w:tr w:rsidR="00970571" w14:paraId="362E1640" w14:textId="77777777">
                <w:trPr>
                  <w:divId w:val="251862881"/>
                  <w:tblCellSpacing w:w="15" w:type="dxa"/>
                </w:trPr>
                <w:tc>
                  <w:tcPr>
                    <w:tcW w:w="50" w:type="pct"/>
                    <w:hideMark/>
                  </w:tcPr>
                  <w:p w14:paraId="66C43D92" w14:textId="77777777" w:rsidR="00970571" w:rsidRDefault="00970571">
                    <w:pPr>
                      <w:pStyle w:val="Literaturverzeichnis"/>
                      <w:rPr>
                        <w:noProof/>
                      </w:rPr>
                    </w:pPr>
                    <w:r>
                      <w:rPr>
                        <w:noProof/>
                      </w:rPr>
                      <w:t xml:space="preserve">[13] </w:t>
                    </w:r>
                  </w:p>
                </w:tc>
                <w:tc>
                  <w:tcPr>
                    <w:tcW w:w="0" w:type="auto"/>
                    <w:hideMark/>
                  </w:tcPr>
                  <w:p w14:paraId="117AFC4F" w14:textId="77777777" w:rsidR="00970571" w:rsidRDefault="00970571">
                    <w:pPr>
                      <w:pStyle w:val="Literaturverzeichnis"/>
                      <w:rPr>
                        <w:noProof/>
                      </w:rPr>
                    </w:pPr>
                    <w:r>
                      <w:rPr>
                        <w:noProof/>
                      </w:rPr>
                      <w:t>E. A. Suma, G. Bruder, F. Steinicke, D. M. Krum und M. Bolas, „A Taxonomy for Deploying Redirection Techniques in Immersive Virtual Environments,“ 2012.</w:t>
                    </w:r>
                  </w:p>
                </w:tc>
              </w:tr>
              <w:tr w:rsidR="00970571" w14:paraId="4CCA22AE" w14:textId="77777777">
                <w:trPr>
                  <w:divId w:val="251862881"/>
                  <w:tblCellSpacing w:w="15" w:type="dxa"/>
                </w:trPr>
                <w:tc>
                  <w:tcPr>
                    <w:tcW w:w="50" w:type="pct"/>
                    <w:hideMark/>
                  </w:tcPr>
                  <w:p w14:paraId="21186DE4" w14:textId="77777777" w:rsidR="00970571" w:rsidRDefault="00970571">
                    <w:pPr>
                      <w:pStyle w:val="Literaturverzeichnis"/>
                      <w:rPr>
                        <w:noProof/>
                      </w:rPr>
                    </w:pPr>
                    <w:r>
                      <w:rPr>
                        <w:noProof/>
                      </w:rPr>
                      <w:t xml:space="preserve">[14] </w:t>
                    </w:r>
                  </w:p>
                </w:tc>
                <w:tc>
                  <w:tcPr>
                    <w:tcW w:w="0" w:type="auto"/>
                    <w:hideMark/>
                  </w:tcPr>
                  <w:p w14:paraId="413C9919" w14:textId="77777777" w:rsidR="00970571" w:rsidRDefault="00970571">
                    <w:pPr>
                      <w:pStyle w:val="Literaturverzeichnis"/>
                      <w:rPr>
                        <w:noProof/>
                      </w:rPr>
                    </w:pPr>
                    <w:r>
                      <w:rPr>
                        <w:noProof/>
                      </w:rPr>
                      <w:t>F. Steinicke, G. Bruder, L. Kohli, J. Jerald und K. Hinrichs, „Taxonomy and Implementation of Redirection Techniques for Ubiquitous Passive Haptic Feedback,“ 2008.</w:t>
                    </w:r>
                  </w:p>
                </w:tc>
              </w:tr>
              <w:tr w:rsidR="00970571" w14:paraId="44CD82CC" w14:textId="77777777">
                <w:trPr>
                  <w:divId w:val="251862881"/>
                  <w:tblCellSpacing w:w="15" w:type="dxa"/>
                </w:trPr>
                <w:tc>
                  <w:tcPr>
                    <w:tcW w:w="50" w:type="pct"/>
                    <w:hideMark/>
                  </w:tcPr>
                  <w:p w14:paraId="01A15BCF" w14:textId="77777777" w:rsidR="00970571" w:rsidRDefault="00970571">
                    <w:pPr>
                      <w:pStyle w:val="Literaturverzeichnis"/>
                      <w:rPr>
                        <w:noProof/>
                      </w:rPr>
                    </w:pPr>
                    <w:r>
                      <w:rPr>
                        <w:noProof/>
                      </w:rPr>
                      <w:t xml:space="preserve">[15] </w:t>
                    </w:r>
                  </w:p>
                </w:tc>
                <w:tc>
                  <w:tcPr>
                    <w:tcW w:w="0" w:type="auto"/>
                    <w:hideMark/>
                  </w:tcPr>
                  <w:p w14:paraId="264BCB93" w14:textId="77777777" w:rsidR="00970571" w:rsidRDefault="00970571">
                    <w:pPr>
                      <w:pStyle w:val="Literaturverzeichnis"/>
                      <w:rPr>
                        <w:noProof/>
                      </w:rPr>
                    </w:pPr>
                    <w:r>
                      <w:rPr>
                        <w:noProof/>
                      </w:rPr>
                      <w:t>B. Williams, G. Narasimham, T. P. McNamara, T. H. Carr, J. J. Rieser und B. Bodenheimer, „Updating orientation in large virtual environments using scaled translational gain,“ 2006.</w:t>
                    </w:r>
                  </w:p>
                </w:tc>
              </w:tr>
              <w:tr w:rsidR="00970571" w14:paraId="5D8E9B46" w14:textId="77777777">
                <w:trPr>
                  <w:divId w:val="251862881"/>
                  <w:tblCellSpacing w:w="15" w:type="dxa"/>
                </w:trPr>
                <w:tc>
                  <w:tcPr>
                    <w:tcW w:w="50" w:type="pct"/>
                    <w:hideMark/>
                  </w:tcPr>
                  <w:p w14:paraId="1B1F9A86" w14:textId="77777777" w:rsidR="00970571" w:rsidRDefault="00970571">
                    <w:pPr>
                      <w:pStyle w:val="Literaturverzeichnis"/>
                      <w:rPr>
                        <w:noProof/>
                      </w:rPr>
                    </w:pPr>
                    <w:r>
                      <w:rPr>
                        <w:noProof/>
                      </w:rPr>
                      <w:t xml:space="preserve">[16] </w:t>
                    </w:r>
                  </w:p>
                </w:tc>
                <w:tc>
                  <w:tcPr>
                    <w:tcW w:w="0" w:type="auto"/>
                    <w:hideMark/>
                  </w:tcPr>
                  <w:p w14:paraId="2677D0B6" w14:textId="77777777" w:rsidR="00970571" w:rsidRDefault="00970571">
                    <w:pPr>
                      <w:pStyle w:val="Literaturverzeichnis"/>
                      <w:rPr>
                        <w:noProof/>
                      </w:rPr>
                    </w:pPr>
                    <w:r>
                      <w:rPr>
                        <w:noProof/>
                      </w:rPr>
                      <w:t>F. Steinicke, G. Bruder, J. Jerald, H. Frenz und M. Lappe, „Analyses of Human Sensitivity to Redirected Walking,“ 2008.</w:t>
                    </w:r>
                  </w:p>
                </w:tc>
              </w:tr>
              <w:tr w:rsidR="00970571" w14:paraId="18169B6D" w14:textId="77777777">
                <w:trPr>
                  <w:divId w:val="251862881"/>
                  <w:tblCellSpacing w:w="15" w:type="dxa"/>
                </w:trPr>
                <w:tc>
                  <w:tcPr>
                    <w:tcW w:w="50" w:type="pct"/>
                    <w:hideMark/>
                  </w:tcPr>
                  <w:p w14:paraId="42E7BF5F" w14:textId="77777777" w:rsidR="00970571" w:rsidRDefault="00970571">
                    <w:pPr>
                      <w:pStyle w:val="Literaturverzeichnis"/>
                      <w:rPr>
                        <w:noProof/>
                      </w:rPr>
                    </w:pPr>
                    <w:r>
                      <w:rPr>
                        <w:noProof/>
                      </w:rPr>
                      <w:lastRenderedPageBreak/>
                      <w:t xml:space="preserve">[17] </w:t>
                    </w:r>
                  </w:p>
                </w:tc>
                <w:tc>
                  <w:tcPr>
                    <w:tcW w:w="0" w:type="auto"/>
                    <w:hideMark/>
                  </w:tcPr>
                  <w:p w14:paraId="4FA56B6A" w14:textId="77777777" w:rsidR="00970571" w:rsidRDefault="00970571">
                    <w:pPr>
                      <w:pStyle w:val="Literaturverzeichnis"/>
                      <w:rPr>
                        <w:noProof/>
                      </w:rPr>
                    </w:pPr>
                    <w:r>
                      <w:rPr>
                        <w:noProof/>
                      </w:rPr>
                      <w:t>F. Steinicke, G. Bruder, T. Ropinski und K. Hinrichs, „Moving Towards Generally Applicable Redirected Walking,“ 2008.</w:t>
                    </w:r>
                  </w:p>
                </w:tc>
              </w:tr>
              <w:tr w:rsidR="00970571" w14:paraId="31A31C8B" w14:textId="77777777">
                <w:trPr>
                  <w:divId w:val="251862881"/>
                  <w:tblCellSpacing w:w="15" w:type="dxa"/>
                </w:trPr>
                <w:tc>
                  <w:tcPr>
                    <w:tcW w:w="50" w:type="pct"/>
                    <w:hideMark/>
                  </w:tcPr>
                  <w:p w14:paraId="365556E0" w14:textId="77777777" w:rsidR="00970571" w:rsidRDefault="00970571">
                    <w:pPr>
                      <w:pStyle w:val="Literaturverzeichnis"/>
                      <w:rPr>
                        <w:noProof/>
                      </w:rPr>
                    </w:pPr>
                    <w:r>
                      <w:rPr>
                        <w:noProof/>
                      </w:rPr>
                      <w:t xml:space="preserve">[18] </w:t>
                    </w:r>
                  </w:p>
                </w:tc>
                <w:tc>
                  <w:tcPr>
                    <w:tcW w:w="0" w:type="auto"/>
                    <w:hideMark/>
                  </w:tcPr>
                  <w:p w14:paraId="02F2A4A6" w14:textId="77777777" w:rsidR="00970571" w:rsidRDefault="00970571">
                    <w:pPr>
                      <w:pStyle w:val="Literaturverzeichnis"/>
                      <w:rPr>
                        <w:noProof/>
                      </w:rPr>
                    </w:pPr>
                    <w:r>
                      <w:rPr>
                        <w:noProof/>
                      </w:rPr>
                      <w:t>V. Interrante, L. Anderson und B. Ries, „Distance Perception in Immersive Virtual Environments, Revisited,“ 2006.</w:t>
                    </w:r>
                  </w:p>
                </w:tc>
              </w:tr>
              <w:tr w:rsidR="00970571" w14:paraId="0404BC64" w14:textId="77777777">
                <w:trPr>
                  <w:divId w:val="251862881"/>
                  <w:tblCellSpacing w:w="15" w:type="dxa"/>
                </w:trPr>
                <w:tc>
                  <w:tcPr>
                    <w:tcW w:w="50" w:type="pct"/>
                    <w:hideMark/>
                  </w:tcPr>
                  <w:p w14:paraId="598AC8BA" w14:textId="77777777" w:rsidR="00970571" w:rsidRDefault="00970571">
                    <w:pPr>
                      <w:pStyle w:val="Literaturverzeichnis"/>
                      <w:rPr>
                        <w:noProof/>
                      </w:rPr>
                    </w:pPr>
                    <w:r>
                      <w:rPr>
                        <w:noProof/>
                      </w:rPr>
                      <w:t xml:space="preserve">[19] </w:t>
                    </w:r>
                  </w:p>
                </w:tc>
                <w:tc>
                  <w:tcPr>
                    <w:tcW w:w="0" w:type="auto"/>
                    <w:hideMark/>
                  </w:tcPr>
                  <w:p w14:paraId="3C437C4F" w14:textId="77777777" w:rsidR="00970571" w:rsidRDefault="00970571">
                    <w:pPr>
                      <w:pStyle w:val="Literaturverzeichnis"/>
                      <w:rPr>
                        <w:noProof/>
                      </w:rPr>
                    </w:pPr>
                    <w:r>
                      <w:rPr>
                        <w:noProof/>
                      </w:rPr>
                      <w:t>G. Bruder, F. Steinicke und P. Wieland, „Self-Motion Illusions in Immersive Virtual Reality Environments,“ 2011.</w:t>
                    </w:r>
                  </w:p>
                </w:tc>
              </w:tr>
              <w:tr w:rsidR="00970571" w14:paraId="74B619E3" w14:textId="77777777">
                <w:trPr>
                  <w:divId w:val="251862881"/>
                  <w:tblCellSpacing w:w="15" w:type="dxa"/>
                </w:trPr>
                <w:tc>
                  <w:tcPr>
                    <w:tcW w:w="50" w:type="pct"/>
                    <w:hideMark/>
                  </w:tcPr>
                  <w:p w14:paraId="44BC0C10" w14:textId="77777777" w:rsidR="00970571" w:rsidRDefault="00970571">
                    <w:pPr>
                      <w:pStyle w:val="Literaturverzeichnis"/>
                      <w:rPr>
                        <w:noProof/>
                      </w:rPr>
                    </w:pPr>
                    <w:r>
                      <w:rPr>
                        <w:noProof/>
                      </w:rPr>
                      <w:t xml:space="preserve">[20] </w:t>
                    </w:r>
                  </w:p>
                </w:tc>
                <w:tc>
                  <w:tcPr>
                    <w:tcW w:w="0" w:type="auto"/>
                    <w:hideMark/>
                  </w:tcPr>
                  <w:p w14:paraId="7D27A371" w14:textId="77777777" w:rsidR="00970571" w:rsidRDefault="00970571">
                    <w:pPr>
                      <w:pStyle w:val="Literaturverzeichnis"/>
                      <w:rPr>
                        <w:noProof/>
                      </w:rPr>
                    </w:pPr>
                    <w:r>
                      <w:rPr>
                        <w:noProof/>
                      </w:rPr>
                      <w:t>F. Steinicke, G. Bruder, J. Jerald, H. Frenz und M. Lappe, „Estimation of Detection Thresholds for Redirected Walking Techniques,“ 2009.</w:t>
                    </w:r>
                  </w:p>
                </w:tc>
              </w:tr>
              <w:tr w:rsidR="00970571" w14:paraId="3B91C511" w14:textId="77777777">
                <w:trPr>
                  <w:divId w:val="251862881"/>
                  <w:tblCellSpacing w:w="15" w:type="dxa"/>
                </w:trPr>
                <w:tc>
                  <w:tcPr>
                    <w:tcW w:w="50" w:type="pct"/>
                    <w:hideMark/>
                  </w:tcPr>
                  <w:p w14:paraId="090C12C7" w14:textId="77777777" w:rsidR="00970571" w:rsidRDefault="00970571">
                    <w:pPr>
                      <w:pStyle w:val="Literaturverzeichnis"/>
                      <w:rPr>
                        <w:noProof/>
                      </w:rPr>
                    </w:pPr>
                    <w:r>
                      <w:rPr>
                        <w:noProof/>
                      </w:rPr>
                      <w:t xml:space="preserve">[21] </w:t>
                    </w:r>
                  </w:p>
                </w:tc>
                <w:tc>
                  <w:tcPr>
                    <w:tcW w:w="0" w:type="auto"/>
                    <w:hideMark/>
                  </w:tcPr>
                  <w:p w14:paraId="2F3912C4" w14:textId="77777777" w:rsidR="00970571" w:rsidRDefault="00970571">
                    <w:pPr>
                      <w:pStyle w:val="Literaturverzeichnis"/>
                      <w:rPr>
                        <w:noProof/>
                      </w:rPr>
                    </w:pPr>
                    <w:r>
                      <w:rPr>
                        <w:noProof/>
                      </w:rPr>
                      <w:t>F. Steinicke, G. Bruder, K. Hinrichs und A. Steed, „Gradual transitions and their effects on presence and distance estimation,“ 2009.</w:t>
                    </w:r>
                  </w:p>
                </w:tc>
              </w:tr>
              <w:tr w:rsidR="00970571" w14:paraId="7F841849" w14:textId="77777777">
                <w:trPr>
                  <w:divId w:val="251862881"/>
                  <w:tblCellSpacing w:w="15" w:type="dxa"/>
                </w:trPr>
                <w:tc>
                  <w:tcPr>
                    <w:tcW w:w="50" w:type="pct"/>
                    <w:hideMark/>
                  </w:tcPr>
                  <w:p w14:paraId="6241EB2D" w14:textId="77777777" w:rsidR="00970571" w:rsidRDefault="00970571">
                    <w:pPr>
                      <w:pStyle w:val="Literaturverzeichnis"/>
                      <w:rPr>
                        <w:noProof/>
                      </w:rPr>
                    </w:pPr>
                    <w:r>
                      <w:rPr>
                        <w:noProof/>
                      </w:rPr>
                      <w:t xml:space="preserve">[22] </w:t>
                    </w:r>
                  </w:p>
                </w:tc>
                <w:tc>
                  <w:tcPr>
                    <w:tcW w:w="0" w:type="auto"/>
                    <w:hideMark/>
                  </w:tcPr>
                  <w:p w14:paraId="15E7FA90" w14:textId="77777777" w:rsidR="00970571" w:rsidRDefault="00970571">
                    <w:pPr>
                      <w:pStyle w:val="Literaturverzeichnis"/>
                      <w:rPr>
                        <w:noProof/>
                      </w:rPr>
                    </w:pPr>
                    <w:r>
                      <w:rPr>
                        <w:noProof/>
                      </w:rPr>
                      <w:t>B. Williams, G. Narasimham, B. Rump und T. McNamara, „Exploring Large Virtual Environments with an HMD when Physical Space is Limited,“ 2007.</w:t>
                    </w:r>
                  </w:p>
                </w:tc>
              </w:tr>
              <w:tr w:rsidR="00970571" w14:paraId="7F75083A" w14:textId="77777777">
                <w:trPr>
                  <w:divId w:val="251862881"/>
                  <w:tblCellSpacing w:w="15" w:type="dxa"/>
                </w:trPr>
                <w:tc>
                  <w:tcPr>
                    <w:tcW w:w="50" w:type="pct"/>
                    <w:hideMark/>
                  </w:tcPr>
                  <w:p w14:paraId="09A4AEA5" w14:textId="77777777" w:rsidR="00970571" w:rsidRDefault="00970571">
                    <w:pPr>
                      <w:pStyle w:val="Literaturverzeichnis"/>
                      <w:rPr>
                        <w:noProof/>
                      </w:rPr>
                    </w:pPr>
                    <w:r>
                      <w:rPr>
                        <w:noProof/>
                      </w:rPr>
                      <w:t xml:space="preserve">[23] </w:t>
                    </w:r>
                  </w:p>
                </w:tc>
                <w:tc>
                  <w:tcPr>
                    <w:tcW w:w="0" w:type="auto"/>
                    <w:hideMark/>
                  </w:tcPr>
                  <w:p w14:paraId="0DCCA8D1" w14:textId="77777777" w:rsidR="00970571" w:rsidRDefault="00970571">
                    <w:pPr>
                      <w:pStyle w:val="Literaturverzeichnis"/>
                      <w:rPr>
                        <w:noProof/>
                      </w:rPr>
                    </w:pPr>
                    <w:r>
                      <w:rPr>
                        <w:noProof/>
                      </w:rPr>
                      <w:t>E. Suma, S. Clark, S. Finkelstein und Z. Wartell, „Leveraging Change Blindness for Redirection in Virtual Environments,“ 2011.</w:t>
                    </w:r>
                  </w:p>
                </w:tc>
              </w:tr>
              <w:tr w:rsidR="00970571" w14:paraId="4245387E" w14:textId="77777777">
                <w:trPr>
                  <w:divId w:val="251862881"/>
                  <w:tblCellSpacing w:w="15" w:type="dxa"/>
                </w:trPr>
                <w:tc>
                  <w:tcPr>
                    <w:tcW w:w="50" w:type="pct"/>
                    <w:hideMark/>
                  </w:tcPr>
                  <w:p w14:paraId="47C9A303" w14:textId="77777777" w:rsidR="00970571" w:rsidRDefault="00970571">
                    <w:pPr>
                      <w:pStyle w:val="Literaturverzeichnis"/>
                      <w:rPr>
                        <w:noProof/>
                      </w:rPr>
                    </w:pPr>
                    <w:r>
                      <w:rPr>
                        <w:noProof/>
                      </w:rPr>
                      <w:t xml:space="preserve">[24] </w:t>
                    </w:r>
                  </w:p>
                </w:tc>
                <w:tc>
                  <w:tcPr>
                    <w:tcW w:w="0" w:type="auto"/>
                    <w:hideMark/>
                  </w:tcPr>
                  <w:p w14:paraId="1D7F935E" w14:textId="77777777" w:rsidR="00970571" w:rsidRDefault="00970571">
                    <w:pPr>
                      <w:pStyle w:val="Literaturverzeichnis"/>
                      <w:rPr>
                        <w:noProof/>
                      </w:rPr>
                    </w:pPr>
                    <w:r>
                      <w:rPr>
                        <w:noProof/>
                      </w:rPr>
                      <w:t>D. Simons, „Current Approaches to Change Blindness,“ 2000.</w:t>
                    </w:r>
                  </w:p>
                </w:tc>
              </w:tr>
              <w:tr w:rsidR="00970571" w14:paraId="1DB1142B" w14:textId="77777777">
                <w:trPr>
                  <w:divId w:val="251862881"/>
                  <w:tblCellSpacing w:w="15" w:type="dxa"/>
                </w:trPr>
                <w:tc>
                  <w:tcPr>
                    <w:tcW w:w="50" w:type="pct"/>
                    <w:hideMark/>
                  </w:tcPr>
                  <w:p w14:paraId="74950E37" w14:textId="77777777" w:rsidR="00970571" w:rsidRDefault="00970571">
                    <w:pPr>
                      <w:pStyle w:val="Literaturverzeichnis"/>
                      <w:rPr>
                        <w:noProof/>
                      </w:rPr>
                    </w:pPr>
                    <w:r>
                      <w:rPr>
                        <w:noProof/>
                      </w:rPr>
                      <w:t xml:space="preserve">[25] </w:t>
                    </w:r>
                  </w:p>
                </w:tc>
                <w:tc>
                  <w:tcPr>
                    <w:tcW w:w="0" w:type="auto"/>
                    <w:hideMark/>
                  </w:tcPr>
                  <w:p w14:paraId="154F4905" w14:textId="77777777" w:rsidR="00970571" w:rsidRDefault="00970571">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970571" w14:paraId="2152387F" w14:textId="77777777">
                <w:trPr>
                  <w:divId w:val="251862881"/>
                  <w:tblCellSpacing w:w="15" w:type="dxa"/>
                </w:trPr>
                <w:tc>
                  <w:tcPr>
                    <w:tcW w:w="50" w:type="pct"/>
                    <w:hideMark/>
                  </w:tcPr>
                  <w:p w14:paraId="2D5F76CF" w14:textId="77777777" w:rsidR="00970571" w:rsidRDefault="00970571">
                    <w:pPr>
                      <w:pStyle w:val="Literaturverzeichnis"/>
                      <w:rPr>
                        <w:noProof/>
                      </w:rPr>
                    </w:pPr>
                    <w:r>
                      <w:rPr>
                        <w:noProof/>
                      </w:rPr>
                      <w:t xml:space="preserve">[26] </w:t>
                    </w:r>
                  </w:p>
                </w:tc>
                <w:tc>
                  <w:tcPr>
                    <w:tcW w:w="0" w:type="auto"/>
                    <w:hideMark/>
                  </w:tcPr>
                  <w:p w14:paraId="425DBE16" w14:textId="77777777" w:rsidR="00970571" w:rsidRDefault="00970571">
                    <w:pPr>
                      <w:pStyle w:val="Literaturverzeichnis"/>
                      <w:rPr>
                        <w:noProof/>
                      </w:rPr>
                    </w:pPr>
                    <w:r>
                      <w:rPr>
                        <w:noProof/>
                      </w:rPr>
                      <w:t>B. Williams, S. Bailey, G. Narasimham, M. Li und B. Bodenheimer, „Evaluation of Walking in Place on a Wii Balance Board to Explore a Virtual Environment,“ 2011.</w:t>
                    </w:r>
                  </w:p>
                </w:tc>
              </w:tr>
              <w:tr w:rsidR="00970571" w14:paraId="78F67106" w14:textId="77777777">
                <w:trPr>
                  <w:divId w:val="251862881"/>
                  <w:tblCellSpacing w:w="15" w:type="dxa"/>
                </w:trPr>
                <w:tc>
                  <w:tcPr>
                    <w:tcW w:w="50" w:type="pct"/>
                    <w:hideMark/>
                  </w:tcPr>
                  <w:p w14:paraId="6A4E2631" w14:textId="77777777" w:rsidR="00970571" w:rsidRDefault="00970571">
                    <w:pPr>
                      <w:pStyle w:val="Literaturverzeichnis"/>
                      <w:rPr>
                        <w:noProof/>
                      </w:rPr>
                    </w:pPr>
                    <w:r>
                      <w:rPr>
                        <w:noProof/>
                      </w:rPr>
                      <w:t xml:space="preserve">[27] </w:t>
                    </w:r>
                  </w:p>
                </w:tc>
                <w:tc>
                  <w:tcPr>
                    <w:tcW w:w="0" w:type="auto"/>
                    <w:hideMark/>
                  </w:tcPr>
                  <w:p w14:paraId="531C1FA2" w14:textId="77777777" w:rsidR="00970571" w:rsidRDefault="00970571">
                    <w:pPr>
                      <w:pStyle w:val="Literaturverzeichnis"/>
                      <w:rPr>
                        <w:noProof/>
                      </w:rPr>
                    </w:pPr>
                    <w:r>
                      <w:rPr>
                        <w:noProof/>
                      </w:rPr>
                      <w:t>M. Slater, M. Usoh und A. Steed, „Taking Steps: The Influence of a Walking´Technique on Presence in Virtual Reality,“ 1995.</w:t>
                    </w:r>
                  </w:p>
                </w:tc>
              </w:tr>
              <w:tr w:rsidR="00970571" w14:paraId="72D23A26" w14:textId="77777777">
                <w:trPr>
                  <w:divId w:val="251862881"/>
                  <w:tblCellSpacing w:w="15" w:type="dxa"/>
                </w:trPr>
                <w:tc>
                  <w:tcPr>
                    <w:tcW w:w="50" w:type="pct"/>
                    <w:hideMark/>
                  </w:tcPr>
                  <w:p w14:paraId="215AF7F4" w14:textId="77777777" w:rsidR="00970571" w:rsidRDefault="00970571">
                    <w:pPr>
                      <w:pStyle w:val="Literaturverzeichnis"/>
                      <w:rPr>
                        <w:noProof/>
                      </w:rPr>
                    </w:pPr>
                    <w:r>
                      <w:rPr>
                        <w:noProof/>
                      </w:rPr>
                      <w:t xml:space="preserve">[28] </w:t>
                    </w:r>
                  </w:p>
                </w:tc>
                <w:tc>
                  <w:tcPr>
                    <w:tcW w:w="0" w:type="auto"/>
                    <w:hideMark/>
                  </w:tcPr>
                  <w:p w14:paraId="39E72063" w14:textId="77777777" w:rsidR="00970571" w:rsidRDefault="00970571">
                    <w:pPr>
                      <w:pStyle w:val="Literaturverzeichnis"/>
                      <w:rPr>
                        <w:noProof/>
                      </w:rPr>
                    </w:pPr>
                    <w:r>
                      <w:rPr>
                        <w:noProof/>
                      </w:rPr>
                      <w:t>D. Zielinski, R. McMahan und R. Brady, „Shadow Walking: an Unencumbered Locomotion Technique for Systems with Under-floor Projection,“ 2011.</w:t>
                    </w:r>
                  </w:p>
                </w:tc>
              </w:tr>
              <w:tr w:rsidR="00970571" w14:paraId="18480FE6" w14:textId="77777777">
                <w:trPr>
                  <w:divId w:val="251862881"/>
                  <w:tblCellSpacing w:w="15" w:type="dxa"/>
                </w:trPr>
                <w:tc>
                  <w:tcPr>
                    <w:tcW w:w="50" w:type="pct"/>
                    <w:hideMark/>
                  </w:tcPr>
                  <w:p w14:paraId="060DA8E3" w14:textId="77777777" w:rsidR="00970571" w:rsidRDefault="00970571">
                    <w:pPr>
                      <w:pStyle w:val="Literaturverzeichnis"/>
                      <w:rPr>
                        <w:noProof/>
                      </w:rPr>
                    </w:pPr>
                    <w:r>
                      <w:rPr>
                        <w:noProof/>
                      </w:rPr>
                      <w:t xml:space="preserve">[29] </w:t>
                    </w:r>
                  </w:p>
                </w:tc>
                <w:tc>
                  <w:tcPr>
                    <w:tcW w:w="0" w:type="auto"/>
                    <w:hideMark/>
                  </w:tcPr>
                  <w:p w14:paraId="5514C14A" w14:textId="77777777" w:rsidR="00970571" w:rsidRDefault="00970571">
                    <w:pPr>
                      <w:pStyle w:val="Literaturverzeichnis"/>
                      <w:rPr>
                        <w:noProof/>
                      </w:rPr>
                    </w:pPr>
                    <w:r>
                      <w:rPr>
                        <w:noProof/>
                      </w:rPr>
                      <w:t>J. Lee, S. C. Ahn und J. Hwang, „A Walking-in-Place Method for Virtual Reality Using Position and Orientation Tracking,“ 2018.</w:t>
                    </w:r>
                  </w:p>
                </w:tc>
              </w:tr>
              <w:tr w:rsidR="00970571" w14:paraId="756E1E17" w14:textId="77777777">
                <w:trPr>
                  <w:divId w:val="251862881"/>
                  <w:tblCellSpacing w:w="15" w:type="dxa"/>
                </w:trPr>
                <w:tc>
                  <w:tcPr>
                    <w:tcW w:w="50" w:type="pct"/>
                    <w:hideMark/>
                  </w:tcPr>
                  <w:p w14:paraId="1F96A021" w14:textId="77777777" w:rsidR="00970571" w:rsidRDefault="00970571">
                    <w:pPr>
                      <w:pStyle w:val="Literaturverzeichnis"/>
                      <w:rPr>
                        <w:noProof/>
                      </w:rPr>
                    </w:pPr>
                    <w:r>
                      <w:rPr>
                        <w:noProof/>
                      </w:rPr>
                      <w:t xml:space="preserve">[30] </w:t>
                    </w:r>
                  </w:p>
                </w:tc>
                <w:tc>
                  <w:tcPr>
                    <w:tcW w:w="0" w:type="auto"/>
                    <w:hideMark/>
                  </w:tcPr>
                  <w:p w14:paraId="7089E6F4" w14:textId="77777777" w:rsidR="00970571" w:rsidRDefault="00970571">
                    <w:pPr>
                      <w:pStyle w:val="Literaturverzeichnis"/>
                      <w:rPr>
                        <w:noProof/>
                      </w:rPr>
                    </w:pPr>
                    <w:r>
                      <w:rPr>
                        <w:noProof/>
                      </w:rPr>
                      <w:t>F. Buttussi und L. Chittaro, „Locomotion in Place in Virtual Reality: A Comparative Evaluation of Joystick, Teleport, and Leaning,“ 2020.</w:t>
                    </w:r>
                  </w:p>
                </w:tc>
              </w:tr>
              <w:tr w:rsidR="00970571" w14:paraId="02C2BD8E" w14:textId="77777777">
                <w:trPr>
                  <w:divId w:val="251862881"/>
                  <w:tblCellSpacing w:w="15" w:type="dxa"/>
                </w:trPr>
                <w:tc>
                  <w:tcPr>
                    <w:tcW w:w="50" w:type="pct"/>
                    <w:hideMark/>
                  </w:tcPr>
                  <w:p w14:paraId="1C855783" w14:textId="77777777" w:rsidR="00970571" w:rsidRDefault="00970571">
                    <w:pPr>
                      <w:pStyle w:val="Literaturverzeichnis"/>
                      <w:rPr>
                        <w:noProof/>
                      </w:rPr>
                    </w:pPr>
                    <w:r>
                      <w:rPr>
                        <w:noProof/>
                      </w:rPr>
                      <w:t xml:space="preserve">[31] </w:t>
                    </w:r>
                  </w:p>
                </w:tc>
                <w:tc>
                  <w:tcPr>
                    <w:tcW w:w="0" w:type="auto"/>
                    <w:hideMark/>
                  </w:tcPr>
                  <w:p w14:paraId="427AF982" w14:textId="77777777" w:rsidR="00970571" w:rsidRDefault="00970571">
                    <w:pPr>
                      <w:pStyle w:val="Literaturverzeichnis"/>
                      <w:rPr>
                        <w:noProof/>
                      </w:rPr>
                    </w:pPr>
                    <w:r>
                      <w:rPr>
                        <w:noProof/>
                      </w:rPr>
                      <w:t>M. P. Jacob Habgood, D. Moore, D. Wilson und S. Alapont, „Rapid, Continuous Movement Between Nodes as an Accessible Virtual Reality Locomotion Technique,“ 2018.</w:t>
                    </w:r>
                  </w:p>
                </w:tc>
              </w:tr>
              <w:tr w:rsidR="00970571" w14:paraId="43133B10" w14:textId="77777777">
                <w:trPr>
                  <w:divId w:val="251862881"/>
                  <w:tblCellSpacing w:w="15" w:type="dxa"/>
                </w:trPr>
                <w:tc>
                  <w:tcPr>
                    <w:tcW w:w="50" w:type="pct"/>
                    <w:hideMark/>
                  </w:tcPr>
                  <w:p w14:paraId="03EEB573" w14:textId="77777777" w:rsidR="00970571" w:rsidRDefault="00970571">
                    <w:pPr>
                      <w:pStyle w:val="Literaturverzeichnis"/>
                      <w:rPr>
                        <w:noProof/>
                      </w:rPr>
                    </w:pPr>
                    <w:r>
                      <w:rPr>
                        <w:noProof/>
                      </w:rPr>
                      <w:t xml:space="preserve">[32] </w:t>
                    </w:r>
                  </w:p>
                </w:tc>
                <w:tc>
                  <w:tcPr>
                    <w:tcW w:w="0" w:type="auto"/>
                    <w:hideMark/>
                  </w:tcPr>
                  <w:p w14:paraId="77B3AD7B" w14:textId="77777777" w:rsidR="00970571" w:rsidRDefault="00970571">
                    <w:pPr>
                      <w:pStyle w:val="Literaturverzeichnis"/>
                      <w:rPr>
                        <w:noProof/>
                      </w:rPr>
                    </w:pPr>
                    <w:r>
                      <w:rPr>
                        <w:noProof/>
                      </w:rPr>
                      <w:t>L. A. Cherep, A. Lim, J. W. Kelly und A. Ostrander, „Spatial cognitive implications of teleporting through virtual environments,“ 2020.</w:t>
                    </w:r>
                  </w:p>
                </w:tc>
              </w:tr>
              <w:tr w:rsidR="00970571" w14:paraId="489F4A68" w14:textId="77777777">
                <w:trPr>
                  <w:divId w:val="251862881"/>
                  <w:tblCellSpacing w:w="15" w:type="dxa"/>
                </w:trPr>
                <w:tc>
                  <w:tcPr>
                    <w:tcW w:w="50" w:type="pct"/>
                    <w:hideMark/>
                  </w:tcPr>
                  <w:p w14:paraId="53CDBB63" w14:textId="77777777" w:rsidR="00970571" w:rsidRDefault="00970571">
                    <w:pPr>
                      <w:pStyle w:val="Literaturverzeichnis"/>
                      <w:rPr>
                        <w:noProof/>
                      </w:rPr>
                    </w:pPr>
                    <w:r>
                      <w:rPr>
                        <w:noProof/>
                      </w:rPr>
                      <w:t xml:space="preserve">[33] </w:t>
                    </w:r>
                  </w:p>
                </w:tc>
                <w:tc>
                  <w:tcPr>
                    <w:tcW w:w="0" w:type="auto"/>
                    <w:hideMark/>
                  </w:tcPr>
                  <w:p w14:paraId="169AB85B" w14:textId="77777777" w:rsidR="00970571" w:rsidRDefault="00970571">
                    <w:pPr>
                      <w:pStyle w:val="Literaturverzeichnis"/>
                      <w:rPr>
                        <w:noProof/>
                      </w:rPr>
                    </w:pPr>
                    <w:r>
                      <w:rPr>
                        <w:noProof/>
                      </w:rPr>
                      <w:t>M. P. J. Habgood, D. Moore, D. WIlson und S. Alapont, „Rapid, Continuous Movement Between Nodes as an Accessible Virtual Reality Locomotion Technique,“ 2018.</w:t>
                    </w:r>
                  </w:p>
                </w:tc>
              </w:tr>
              <w:tr w:rsidR="00970571" w14:paraId="2F73B7B5" w14:textId="77777777">
                <w:trPr>
                  <w:divId w:val="251862881"/>
                  <w:tblCellSpacing w:w="15" w:type="dxa"/>
                </w:trPr>
                <w:tc>
                  <w:tcPr>
                    <w:tcW w:w="50" w:type="pct"/>
                    <w:hideMark/>
                  </w:tcPr>
                  <w:p w14:paraId="21F65F56" w14:textId="77777777" w:rsidR="00970571" w:rsidRDefault="00970571">
                    <w:pPr>
                      <w:pStyle w:val="Literaturverzeichnis"/>
                      <w:rPr>
                        <w:noProof/>
                      </w:rPr>
                    </w:pPr>
                    <w:r>
                      <w:rPr>
                        <w:noProof/>
                      </w:rPr>
                      <w:lastRenderedPageBreak/>
                      <w:t xml:space="preserve">[34] </w:t>
                    </w:r>
                  </w:p>
                </w:tc>
                <w:tc>
                  <w:tcPr>
                    <w:tcW w:w="0" w:type="auto"/>
                    <w:hideMark/>
                  </w:tcPr>
                  <w:p w14:paraId="03B41AC5" w14:textId="77777777" w:rsidR="00970571" w:rsidRDefault="00970571">
                    <w:pPr>
                      <w:pStyle w:val="Literaturverzeichnis"/>
                      <w:rPr>
                        <w:noProof/>
                      </w:rPr>
                    </w:pPr>
                    <w:r>
                      <w:rPr>
                        <w:noProof/>
                      </w:rPr>
                      <w:t>F. Buttussi und L. Chittaro, „Locomotion in Place in Virtual Reality: A Comparative Evaluation of Joystick, Teleport, and Leaning,“ 2019.</w:t>
                    </w:r>
                  </w:p>
                </w:tc>
              </w:tr>
              <w:tr w:rsidR="00970571" w14:paraId="4C821D15" w14:textId="77777777">
                <w:trPr>
                  <w:divId w:val="251862881"/>
                  <w:tblCellSpacing w:w="15" w:type="dxa"/>
                </w:trPr>
                <w:tc>
                  <w:tcPr>
                    <w:tcW w:w="50" w:type="pct"/>
                    <w:hideMark/>
                  </w:tcPr>
                  <w:p w14:paraId="055B60D1" w14:textId="77777777" w:rsidR="00970571" w:rsidRDefault="00970571">
                    <w:pPr>
                      <w:pStyle w:val="Literaturverzeichnis"/>
                      <w:rPr>
                        <w:noProof/>
                      </w:rPr>
                    </w:pPr>
                    <w:r>
                      <w:rPr>
                        <w:noProof/>
                      </w:rPr>
                      <w:t xml:space="preserve">[35] </w:t>
                    </w:r>
                  </w:p>
                </w:tc>
                <w:tc>
                  <w:tcPr>
                    <w:tcW w:w="0" w:type="auto"/>
                    <w:hideMark/>
                  </w:tcPr>
                  <w:p w14:paraId="1D9DDF09" w14:textId="77777777" w:rsidR="00970571" w:rsidRDefault="00970571">
                    <w:pPr>
                      <w:pStyle w:val="Literaturverzeichnis"/>
                      <w:rPr>
                        <w:noProof/>
                      </w:rPr>
                    </w:pPr>
                    <w:r>
                      <w:rPr>
                        <w:noProof/>
                      </w:rPr>
                      <w:t>P. T. Wilson, W. Kalescky, A. MacLaughlin und B. Williams, „VR Locomotion: Walking&gt;Walking in Place&gt;Arm Swinging,“ 2016.</w:t>
                    </w:r>
                  </w:p>
                </w:tc>
              </w:tr>
              <w:tr w:rsidR="00970571" w14:paraId="2A81866D" w14:textId="77777777">
                <w:trPr>
                  <w:divId w:val="251862881"/>
                  <w:tblCellSpacing w:w="15" w:type="dxa"/>
                </w:trPr>
                <w:tc>
                  <w:tcPr>
                    <w:tcW w:w="50" w:type="pct"/>
                    <w:hideMark/>
                  </w:tcPr>
                  <w:p w14:paraId="36A28D0A" w14:textId="77777777" w:rsidR="00970571" w:rsidRDefault="00970571">
                    <w:pPr>
                      <w:pStyle w:val="Literaturverzeichnis"/>
                      <w:rPr>
                        <w:noProof/>
                      </w:rPr>
                    </w:pPr>
                    <w:r>
                      <w:rPr>
                        <w:noProof/>
                      </w:rPr>
                      <w:t xml:space="preserve">[36] </w:t>
                    </w:r>
                  </w:p>
                </w:tc>
                <w:tc>
                  <w:tcPr>
                    <w:tcW w:w="0" w:type="auto"/>
                    <w:hideMark/>
                  </w:tcPr>
                  <w:p w14:paraId="15098D61" w14:textId="77777777" w:rsidR="00970571" w:rsidRDefault="00970571">
                    <w:pPr>
                      <w:pStyle w:val="Literaturverzeichnis"/>
                      <w:rPr>
                        <w:noProof/>
                      </w:rPr>
                    </w:pPr>
                    <w:r>
                      <w:rPr>
                        <w:noProof/>
                      </w:rPr>
                      <w:t>D. Zielasko, S. Horn, S. Freitag, B. Weyers und T. Kuhlen, „Evaluation of Hands-Free HMD-Based Navigation Techniques for Immersive Data Analysis,“ 2016.</w:t>
                    </w:r>
                  </w:p>
                </w:tc>
              </w:tr>
              <w:tr w:rsidR="00970571" w14:paraId="47FA5D64" w14:textId="77777777">
                <w:trPr>
                  <w:divId w:val="251862881"/>
                  <w:tblCellSpacing w:w="15" w:type="dxa"/>
                </w:trPr>
                <w:tc>
                  <w:tcPr>
                    <w:tcW w:w="50" w:type="pct"/>
                    <w:hideMark/>
                  </w:tcPr>
                  <w:p w14:paraId="460EC250" w14:textId="77777777" w:rsidR="00970571" w:rsidRDefault="00970571">
                    <w:pPr>
                      <w:pStyle w:val="Literaturverzeichnis"/>
                      <w:rPr>
                        <w:noProof/>
                      </w:rPr>
                    </w:pPr>
                    <w:r>
                      <w:rPr>
                        <w:noProof/>
                      </w:rPr>
                      <w:t xml:space="preserve">[37] </w:t>
                    </w:r>
                  </w:p>
                </w:tc>
                <w:tc>
                  <w:tcPr>
                    <w:tcW w:w="0" w:type="auto"/>
                    <w:hideMark/>
                  </w:tcPr>
                  <w:p w14:paraId="3F41522D" w14:textId="77777777" w:rsidR="00970571" w:rsidRDefault="00970571">
                    <w:pPr>
                      <w:pStyle w:val="Literaturverzeichnis"/>
                      <w:rPr>
                        <w:noProof/>
                      </w:rPr>
                    </w:pPr>
                    <w:r>
                      <w:rPr>
                        <w:noProof/>
                      </w:rPr>
                      <w:t>A. Harris, K. Nguyen, P. T. Wilson, M. Jackoski und B. Williams, „Human Joystick: Wii-Leaning to Translate in Large Virtual Environments,“ 2014.</w:t>
                    </w:r>
                  </w:p>
                </w:tc>
              </w:tr>
              <w:tr w:rsidR="00970571" w14:paraId="354299A3" w14:textId="77777777">
                <w:trPr>
                  <w:divId w:val="251862881"/>
                  <w:tblCellSpacing w:w="15" w:type="dxa"/>
                </w:trPr>
                <w:tc>
                  <w:tcPr>
                    <w:tcW w:w="50" w:type="pct"/>
                    <w:hideMark/>
                  </w:tcPr>
                  <w:p w14:paraId="6ADDA562" w14:textId="77777777" w:rsidR="00970571" w:rsidRDefault="00970571">
                    <w:pPr>
                      <w:pStyle w:val="Literaturverzeichnis"/>
                      <w:rPr>
                        <w:noProof/>
                      </w:rPr>
                    </w:pPr>
                    <w:r>
                      <w:rPr>
                        <w:noProof/>
                      </w:rPr>
                      <w:t xml:space="preserve">[38] </w:t>
                    </w:r>
                  </w:p>
                </w:tc>
                <w:tc>
                  <w:tcPr>
                    <w:tcW w:w="0" w:type="auto"/>
                    <w:hideMark/>
                  </w:tcPr>
                  <w:p w14:paraId="541E9B8F" w14:textId="77777777" w:rsidR="00970571" w:rsidRDefault="00970571">
                    <w:pPr>
                      <w:pStyle w:val="Literaturverzeichnis"/>
                      <w:rPr>
                        <w:noProof/>
                      </w:rPr>
                    </w:pPr>
                    <w:r>
                      <w:rPr>
                        <w:noProof/>
                      </w:rPr>
                      <w:t>A. Kitson, A. M. Hashemian, E. R. Stepanova, E. Kruijf und B. E. Riecke, „Comparing Leaning-Based Motion Cueing Interfaces for Virtual Reality Locomotion,“ 2017.</w:t>
                    </w:r>
                  </w:p>
                </w:tc>
              </w:tr>
              <w:tr w:rsidR="00970571" w14:paraId="2419E541" w14:textId="77777777">
                <w:trPr>
                  <w:divId w:val="251862881"/>
                  <w:tblCellSpacing w:w="15" w:type="dxa"/>
                </w:trPr>
                <w:tc>
                  <w:tcPr>
                    <w:tcW w:w="50" w:type="pct"/>
                    <w:hideMark/>
                  </w:tcPr>
                  <w:p w14:paraId="570CD024" w14:textId="77777777" w:rsidR="00970571" w:rsidRDefault="00970571">
                    <w:pPr>
                      <w:pStyle w:val="Literaturverzeichnis"/>
                      <w:rPr>
                        <w:noProof/>
                      </w:rPr>
                    </w:pPr>
                    <w:r>
                      <w:rPr>
                        <w:noProof/>
                      </w:rPr>
                      <w:t xml:space="preserve">[39] </w:t>
                    </w:r>
                  </w:p>
                </w:tc>
                <w:tc>
                  <w:tcPr>
                    <w:tcW w:w="0" w:type="auto"/>
                    <w:hideMark/>
                  </w:tcPr>
                  <w:p w14:paraId="2199CB53" w14:textId="77777777" w:rsidR="00970571" w:rsidRDefault="00970571">
                    <w:pPr>
                      <w:pStyle w:val="Literaturverzeichnis"/>
                      <w:rPr>
                        <w:noProof/>
                      </w:rPr>
                    </w:pPr>
                    <w:r>
                      <w:rPr>
                        <w:noProof/>
                      </w:rPr>
                      <w:t>Z. Wang, H. Wei, K. Zhang und L. Xie, „Real Walking in Place: HEX-CORE-PROTOTYPE Omnidirectional Treadmill,“ 2020.</w:t>
                    </w:r>
                  </w:p>
                </w:tc>
              </w:tr>
              <w:tr w:rsidR="00970571" w14:paraId="0DDE67D8" w14:textId="77777777">
                <w:trPr>
                  <w:divId w:val="251862881"/>
                  <w:tblCellSpacing w:w="15" w:type="dxa"/>
                </w:trPr>
                <w:tc>
                  <w:tcPr>
                    <w:tcW w:w="50" w:type="pct"/>
                    <w:hideMark/>
                  </w:tcPr>
                  <w:p w14:paraId="107CA7A3" w14:textId="77777777" w:rsidR="00970571" w:rsidRDefault="00970571">
                    <w:pPr>
                      <w:pStyle w:val="Literaturverzeichnis"/>
                      <w:rPr>
                        <w:noProof/>
                      </w:rPr>
                    </w:pPr>
                    <w:r>
                      <w:rPr>
                        <w:noProof/>
                      </w:rPr>
                      <w:t xml:space="preserve">[40] </w:t>
                    </w:r>
                  </w:p>
                </w:tc>
                <w:tc>
                  <w:tcPr>
                    <w:tcW w:w="0" w:type="auto"/>
                    <w:hideMark/>
                  </w:tcPr>
                  <w:p w14:paraId="1937D476" w14:textId="77777777" w:rsidR="00970571" w:rsidRDefault="00970571">
                    <w:pPr>
                      <w:pStyle w:val="Literaturverzeichnis"/>
                      <w:rPr>
                        <w:noProof/>
                      </w:rPr>
                    </w:pPr>
                    <w:r>
                      <w:rPr>
                        <w:noProof/>
                      </w:rPr>
                      <w:t>L. E. Warren und D. A. Bowman, „User Experience with Semi-Natural Locomotion Techniques in Virtual Reality: The Case of the Virtuix Omni,“ 2017.</w:t>
                    </w:r>
                  </w:p>
                </w:tc>
              </w:tr>
              <w:tr w:rsidR="00970571" w14:paraId="17F83F61" w14:textId="77777777">
                <w:trPr>
                  <w:divId w:val="251862881"/>
                  <w:tblCellSpacing w:w="15" w:type="dxa"/>
                </w:trPr>
                <w:tc>
                  <w:tcPr>
                    <w:tcW w:w="50" w:type="pct"/>
                    <w:hideMark/>
                  </w:tcPr>
                  <w:p w14:paraId="28428D0E" w14:textId="77777777" w:rsidR="00970571" w:rsidRDefault="00970571">
                    <w:pPr>
                      <w:pStyle w:val="Literaturverzeichnis"/>
                      <w:rPr>
                        <w:noProof/>
                      </w:rPr>
                    </w:pPr>
                    <w:r>
                      <w:rPr>
                        <w:noProof/>
                      </w:rPr>
                      <w:t xml:space="preserve">[41] </w:t>
                    </w:r>
                  </w:p>
                </w:tc>
                <w:tc>
                  <w:tcPr>
                    <w:tcW w:w="0" w:type="auto"/>
                    <w:hideMark/>
                  </w:tcPr>
                  <w:p w14:paraId="1C2A25C9" w14:textId="77777777" w:rsidR="00970571" w:rsidRDefault="00970571">
                    <w:pPr>
                      <w:pStyle w:val="Literaturverzeichnis"/>
                      <w:rPr>
                        <w:noProof/>
                      </w:rPr>
                    </w:pPr>
                    <w:r>
                      <w:rPr>
                        <w:noProof/>
                      </w:rPr>
                      <w:t>J. Wolter und E. Walther, 26 10 2016. [Online]. Available: https://dorsch.hogrefe.com/stichwort/konditionierung-klassische. [Zugriff am 06 05 2021].</w:t>
                    </w:r>
                  </w:p>
                </w:tc>
              </w:tr>
              <w:tr w:rsidR="00970571" w14:paraId="230989EE" w14:textId="77777777">
                <w:trPr>
                  <w:divId w:val="251862881"/>
                  <w:tblCellSpacing w:w="15" w:type="dxa"/>
                </w:trPr>
                <w:tc>
                  <w:tcPr>
                    <w:tcW w:w="50" w:type="pct"/>
                    <w:hideMark/>
                  </w:tcPr>
                  <w:p w14:paraId="29A417EC" w14:textId="77777777" w:rsidR="00970571" w:rsidRDefault="00970571">
                    <w:pPr>
                      <w:pStyle w:val="Literaturverzeichnis"/>
                      <w:rPr>
                        <w:noProof/>
                      </w:rPr>
                    </w:pPr>
                    <w:r>
                      <w:rPr>
                        <w:noProof/>
                      </w:rPr>
                      <w:t xml:space="preserve">[42] </w:t>
                    </w:r>
                  </w:p>
                </w:tc>
                <w:tc>
                  <w:tcPr>
                    <w:tcW w:w="0" w:type="auto"/>
                    <w:hideMark/>
                  </w:tcPr>
                  <w:p w14:paraId="17368E9B" w14:textId="77777777" w:rsidR="00970571" w:rsidRDefault="00970571">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970571" w14:paraId="0D6E8728" w14:textId="77777777">
                <w:trPr>
                  <w:divId w:val="251862881"/>
                  <w:tblCellSpacing w:w="15" w:type="dxa"/>
                </w:trPr>
                <w:tc>
                  <w:tcPr>
                    <w:tcW w:w="50" w:type="pct"/>
                    <w:hideMark/>
                  </w:tcPr>
                  <w:p w14:paraId="3FFD3D16" w14:textId="77777777" w:rsidR="00970571" w:rsidRDefault="00970571">
                    <w:pPr>
                      <w:pStyle w:val="Literaturverzeichnis"/>
                      <w:rPr>
                        <w:noProof/>
                      </w:rPr>
                    </w:pPr>
                    <w:r>
                      <w:rPr>
                        <w:noProof/>
                      </w:rPr>
                      <w:t xml:space="preserve">[43] </w:t>
                    </w:r>
                  </w:p>
                </w:tc>
                <w:tc>
                  <w:tcPr>
                    <w:tcW w:w="0" w:type="auto"/>
                    <w:hideMark/>
                  </w:tcPr>
                  <w:p w14:paraId="711D55B9" w14:textId="77777777" w:rsidR="00970571" w:rsidRDefault="00970571">
                    <w:pPr>
                      <w:pStyle w:val="Literaturverzeichnis"/>
                      <w:rPr>
                        <w:noProof/>
                      </w:rPr>
                    </w:pPr>
                    <w:r>
                      <w:rPr>
                        <w:noProof/>
                      </w:rPr>
                      <w:t>M. C. W. Kroes, J. E. Dunsmoor, W. E. Mackey, M. McClay und E. A, „Context conditioning in humans using commercially available immersive Virtual Reality,“ 2017.</w:t>
                    </w:r>
                  </w:p>
                </w:tc>
              </w:tr>
              <w:tr w:rsidR="00970571" w14:paraId="3F739752" w14:textId="77777777">
                <w:trPr>
                  <w:divId w:val="251862881"/>
                  <w:tblCellSpacing w:w="15" w:type="dxa"/>
                </w:trPr>
                <w:tc>
                  <w:tcPr>
                    <w:tcW w:w="50" w:type="pct"/>
                    <w:hideMark/>
                  </w:tcPr>
                  <w:p w14:paraId="6443C133" w14:textId="77777777" w:rsidR="00970571" w:rsidRDefault="00970571">
                    <w:pPr>
                      <w:pStyle w:val="Literaturverzeichnis"/>
                      <w:rPr>
                        <w:noProof/>
                      </w:rPr>
                    </w:pPr>
                    <w:r>
                      <w:rPr>
                        <w:noProof/>
                      </w:rPr>
                      <w:t xml:space="preserve">[44] </w:t>
                    </w:r>
                  </w:p>
                </w:tc>
                <w:tc>
                  <w:tcPr>
                    <w:tcW w:w="0" w:type="auto"/>
                    <w:hideMark/>
                  </w:tcPr>
                  <w:p w14:paraId="1657C029" w14:textId="77777777" w:rsidR="00970571" w:rsidRDefault="00970571">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970571" w14:paraId="3E9A0A9E" w14:textId="77777777">
                <w:trPr>
                  <w:divId w:val="251862881"/>
                  <w:tblCellSpacing w:w="15" w:type="dxa"/>
                </w:trPr>
                <w:tc>
                  <w:tcPr>
                    <w:tcW w:w="50" w:type="pct"/>
                    <w:hideMark/>
                  </w:tcPr>
                  <w:p w14:paraId="508107FE" w14:textId="77777777" w:rsidR="00970571" w:rsidRDefault="00970571">
                    <w:pPr>
                      <w:pStyle w:val="Literaturverzeichnis"/>
                      <w:rPr>
                        <w:noProof/>
                      </w:rPr>
                    </w:pPr>
                    <w:r>
                      <w:rPr>
                        <w:noProof/>
                      </w:rPr>
                      <w:t xml:space="preserve">[45] </w:t>
                    </w:r>
                  </w:p>
                </w:tc>
                <w:tc>
                  <w:tcPr>
                    <w:tcW w:w="0" w:type="auto"/>
                    <w:hideMark/>
                  </w:tcPr>
                  <w:p w14:paraId="011C8800" w14:textId="77777777" w:rsidR="00970571" w:rsidRDefault="00970571">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970571" w14:paraId="6DDA6392" w14:textId="77777777">
                <w:trPr>
                  <w:divId w:val="251862881"/>
                  <w:tblCellSpacing w:w="15" w:type="dxa"/>
                </w:trPr>
                <w:tc>
                  <w:tcPr>
                    <w:tcW w:w="50" w:type="pct"/>
                    <w:hideMark/>
                  </w:tcPr>
                  <w:p w14:paraId="36962618" w14:textId="77777777" w:rsidR="00970571" w:rsidRDefault="00970571">
                    <w:pPr>
                      <w:pStyle w:val="Literaturverzeichnis"/>
                      <w:rPr>
                        <w:noProof/>
                      </w:rPr>
                    </w:pPr>
                    <w:r>
                      <w:rPr>
                        <w:noProof/>
                      </w:rPr>
                      <w:t xml:space="preserve">[46] </w:t>
                    </w:r>
                  </w:p>
                </w:tc>
                <w:tc>
                  <w:tcPr>
                    <w:tcW w:w="0" w:type="auto"/>
                    <w:hideMark/>
                  </w:tcPr>
                  <w:p w14:paraId="39402BBA" w14:textId="77777777" w:rsidR="00970571" w:rsidRDefault="00970571">
                    <w:pPr>
                      <w:pStyle w:val="Literaturverzeichnis"/>
                      <w:rPr>
                        <w:noProof/>
                      </w:rPr>
                    </w:pPr>
                    <w:r>
                      <w:rPr>
                        <w:noProof/>
                      </w:rPr>
                      <w:t>C. Tröger, H. Ewald, E. Glotzbach, P. Pauli und A. Mühlberger, „Does pre-exposure inhibit fear context conditioning? A Virtual Reality Study,“ 2012.</w:t>
                    </w:r>
                  </w:p>
                </w:tc>
              </w:tr>
              <w:tr w:rsidR="00970571" w14:paraId="467B8BCF" w14:textId="77777777">
                <w:trPr>
                  <w:divId w:val="251862881"/>
                  <w:tblCellSpacing w:w="15" w:type="dxa"/>
                </w:trPr>
                <w:tc>
                  <w:tcPr>
                    <w:tcW w:w="50" w:type="pct"/>
                    <w:hideMark/>
                  </w:tcPr>
                  <w:p w14:paraId="6E2AD28B" w14:textId="77777777" w:rsidR="00970571" w:rsidRDefault="00970571">
                    <w:pPr>
                      <w:pStyle w:val="Literaturverzeichnis"/>
                      <w:rPr>
                        <w:noProof/>
                      </w:rPr>
                    </w:pPr>
                    <w:r>
                      <w:rPr>
                        <w:noProof/>
                      </w:rPr>
                      <w:t xml:space="preserve">[47] </w:t>
                    </w:r>
                  </w:p>
                </w:tc>
                <w:tc>
                  <w:tcPr>
                    <w:tcW w:w="0" w:type="auto"/>
                    <w:hideMark/>
                  </w:tcPr>
                  <w:p w14:paraId="7BDC1E18" w14:textId="77777777" w:rsidR="00970571" w:rsidRDefault="00970571">
                    <w:pPr>
                      <w:pStyle w:val="Literaturverzeichnis"/>
                      <w:rPr>
                        <w:noProof/>
                      </w:rPr>
                    </w:pPr>
                    <w:r>
                      <w:rPr>
                        <w:noProof/>
                      </w:rPr>
                      <w:t>[Online]. Available: https://unity.com/de. [Zugriff am 23 02 2021].</w:t>
                    </w:r>
                  </w:p>
                </w:tc>
              </w:tr>
              <w:tr w:rsidR="00970571" w14:paraId="03CF62FB" w14:textId="77777777">
                <w:trPr>
                  <w:divId w:val="251862881"/>
                  <w:tblCellSpacing w:w="15" w:type="dxa"/>
                </w:trPr>
                <w:tc>
                  <w:tcPr>
                    <w:tcW w:w="50" w:type="pct"/>
                    <w:hideMark/>
                  </w:tcPr>
                  <w:p w14:paraId="0CAF5F3E" w14:textId="77777777" w:rsidR="00970571" w:rsidRDefault="00970571">
                    <w:pPr>
                      <w:pStyle w:val="Literaturverzeichnis"/>
                      <w:rPr>
                        <w:noProof/>
                      </w:rPr>
                    </w:pPr>
                    <w:r>
                      <w:rPr>
                        <w:noProof/>
                      </w:rPr>
                      <w:t xml:space="preserve">[48] </w:t>
                    </w:r>
                  </w:p>
                </w:tc>
                <w:tc>
                  <w:tcPr>
                    <w:tcW w:w="0" w:type="auto"/>
                    <w:hideMark/>
                  </w:tcPr>
                  <w:p w14:paraId="3EE5753C" w14:textId="77777777" w:rsidR="00970571" w:rsidRDefault="00970571">
                    <w:pPr>
                      <w:pStyle w:val="Literaturverzeichnis"/>
                      <w:rPr>
                        <w:noProof/>
                      </w:rPr>
                    </w:pPr>
                    <w:r>
                      <w:rPr>
                        <w:noProof/>
                      </w:rPr>
                      <w:t>„Unity’s interface,“ [Online]. Available: https://docs.unity3d.com/Manual/UsingTheEditor.html. [Zugriff am 07 06 2021].</w:t>
                    </w:r>
                  </w:p>
                </w:tc>
              </w:tr>
              <w:tr w:rsidR="00970571" w14:paraId="5FF58AC4" w14:textId="77777777">
                <w:trPr>
                  <w:divId w:val="251862881"/>
                  <w:tblCellSpacing w:w="15" w:type="dxa"/>
                </w:trPr>
                <w:tc>
                  <w:tcPr>
                    <w:tcW w:w="50" w:type="pct"/>
                    <w:hideMark/>
                  </w:tcPr>
                  <w:p w14:paraId="4614E50A" w14:textId="77777777" w:rsidR="00970571" w:rsidRDefault="00970571">
                    <w:pPr>
                      <w:pStyle w:val="Literaturverzeichnis"/>
                      <w:rPr>
                        <w:noProof/>
                      </w:rPr>
                    </w:pPr>
                    <w:r>
                      <w:rPr>
                        <w:noProof/>
                      </w:rPr>
                      <w:t xml:space="preserve">[49] </w:t>
                    </w:r>
                  </w:p>
                </w:tc>
                <w:tc>
                  <w:tcPr>
                    <w:tcW w:w="0" w:type="auto"/>
                    <w:hideMark/>
                  </w:tcPr>
                  <w:p w14:paraId="2AA390C4" w14:textId="77777777" w:rsidR="00970571" w:rsidRDefault="00970571">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970571" w14:paraId="4CF5B57A" w14:textId="77777777">
                <w:trPr>
                  <w:divId w:val="251862881"/>
                  <w:tblCellSpacing w:w="15" w:type="dxa"/>
                </w:trPr>
                <w:tc>
                  <w:tcPr>
                    <w:tcW w:w="50" w:type="pct"/>
                    <w:hideMark/>
                  </w:tcPr>
                  <w:p w14:paraId="69D959B1" w14:textId="77777777" w:rsidR="00970571" w:rsidRDefault="00970571">
                    <w:pPr>
                      <w:pStyle w:val="Literaturverzeichnis"/>
                      <w:rPr>
                        <w:noProof/>
                      </w:rPr>
                    </w:pPr>
                    <w:r>
                      <w:rPr>
                        <w:noProof/>
                      </w:rPr>
                      <w:lastRenderedPageBreak/>
                      <w:t xml:space="preserve">[50] </w:t>
                    </w:r>
                  </w:p>
                </w:tc>
                <w:tc>
                  <w:tcPr>
                    <w:tcW w:w="0" w:type="auto"/>
                    <w:hideMark/>
                  </w:tcPr>
                  <w:p w14:paraId="5252C8FF" w14:textId="77777777" w:rsidR="00970571" w:rsidRDefault="00970571">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970571" w14:paraId="0FBA9DE0" w14:textId="77777777">
                <w:trPr>
                  <w:divId w:val="251862881"/>
                  <w:tblCellSpacing w:w="15" w:type="dxa"/>
                </w:trPr>
                <w:tc>
                  <w:tcPr>
                    <w:tcW w:w="50" w:type="pct"/>
                    <w:hideMark/>
                  </w:tcPr>
                  <w:p w14:paraId="093FF72B" w14:textId="77777777" w:rsidR="00970571" w:rsidRDefault="00970571">
                    <w:pPr>
                      <w:pStyle w:val="Literaturverzeichnis"/>
                      <w:rPr>
                        <w:noProof/>
                      </w:rPr>
                    </w:pPr>
                    <w:r>
                      <w:rPr>
                        <w:noProof/>
                      </w:rPr>
                      <w:t xml:space="preserve">[51] </w:t>
                    </w:r>
                  </w:p>
                </w:tc>
                <w:tc>
                  <w:tcPr>
                    <w:tcW w:w="0" w:type="auto"/>
                    <w:hideMark/>
                  </w:tcPr>
                  <w:p w14:paraId="75F9EB09" w14:textId="77777777" w:rsidR="00970571" w:rsidRDefault="00970571">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970571" w14:paraId="29D925FC" w14:textId="77777777">
                <w:trPr>
                  <w:divId w:val="251862881"/>
                  <w:tblCellSpacing w:w="15" w:type="dxa"/>
                </w:trPr>
                <w:tc>
                  <w:tcPr>
                    <w:tcW w:w="50" w:type="pct"/>
                    <w:hideMark/>
                  </w:tcPr>
                  <w:p w14:paraId="0547598B" w14:textId="77777777" w:rsidR="00970571" w:rsidRDefault="00970571">
                    <w:pPr>
                      <w:pStyle w:val="Literaturverzeichnis"/>
                      <w:rPr>
                        <w:noProof/>
                      </w:rPr>
                    </w:pPr>
                    <w:r>
                      <w:rPr>
                        <w:noProof/>
                      </w:rPr>
                      <w:t xml:space="preserve">[52] </w:t>
                    </w:r>
                  </w:p>
                </w:tc>
                <w:tc>
                  <w:tcPr>
                    <w:tcW w:w="0" w:type="auto"/>
                    <w:hideMark/>
                  </w:tcPr>
                  <w:p w14:paraId="1D42E1B2" w14:textId="77777777" w:rsidR="00970571" w:rsidRDefault="00970571">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970571" w14:paraId="0007E53C" w14:textId="77777777">
                <w:trPr>
                  <w:divId w:val="251862881"/>
                  <w:tblCellSpacing w:w="15" w:type="dxa"/>
                </w:trPr>
                <w:tc>
                  <w:tcPr>
                    <w:tcW w:w="50" w:type="pct"/>
                    <w:hideMark/>
                  </w:tcPr>
                  <w:p w14:paraId="0A92F07E" w14:textId="77777777" w:rsidR="00970571" w:rsidRDefault="00970571">
                    <w:pPr>
                      <w:pStyle w:val="Literaturverzeichnis"/>
                      <w:rPr>
                        <w:noProof/>
                      </w:rPr>
                    </w:pPr>
                    <w:r>
                      <w:rPr>
                        <w:noProof/>
                      </w:rPr>
                      <w:t xml:space="preserve">[53] </w:t>
                    </w:r>
                  </w:p>
                </w:tc>
                <w:tc>
                  <w:tcPr>
                    <w:tcW w:w="0" w:type="auto"/>
                    <w:hideMark/>
                  </w:tcPr>
                  <w:p w14:paraId="4220D13D" w14:textId="77777777" w:rsidR="00970571" w:rsidRDefault="00970571">
                    <w:pPr>
                      <w:pStyle w:val="Literaturverzeichnis"/>
                      <w:rPr>
                        <w:noProof/>
                      </w:rPr>
                    </w:pPr>
                    <w:r>
                      <w:rPr>
                        <w:noProof/>
                      </w:rPr>
                      <w:t>[Online]. Available: https://business.vive.com/de/product/vive-pro-eye-office/. [Zugriff am 10 06 2021].</w:t>
                    </w:r>
                  </w:p>
                </w:tc>
              </w:tr>
              <w:tr w:rsidR="00970571" w14:paraId="38F8C0A0" w14:textId="77777777">
                <w:trPr>
                  <w:divId w:val="251862881"/>
                  <w:tblCellSpacing w:w="15" w:type="dxa"/>
                </w:trPr>
                <w:tc>
                  <w:tcPr>
                    <w:tcW w:w="50" w:type="pct"/>
                    <w:hideMark/>
                  </w:tcPr>
                  <w:p w14:paraId="49F1DAA1" w14:textId="77777777" w:rsidR="00970571" w:rsidRDefault="00970571">
                    <w:pPr>
                      <w:pStyle w:val="Literaturverzeichnis"/>
                      <w:rPr>
                        <w:noProof/>
                      </w:rPr>
                    </w:pPr>
                    <w:r>
                      <w:rPr>
                        <w:noProof/>
                      </w:rPr>
                      <w:t xml:space="preserve">[54] </w:t>
                    </w:r>
                  </w:p>
                </w:tc>
                <w:tc>
                  <w:tcPr>
                    <w:tcW w:w="0" w:type="auto"/>
                    <w:hideMark/>
                  </w:tcPr>
                  <w:p w14:paraId="5E5D364B" w14:textId="77777777" w:rsidR="00970571" w:rsidRDefault="00970571">
                    <w:pPr>
                      <w:pStyle w:val="Literaturverzeichnis"/>
                      <w:rPr>
                        <w:noProof/>
                      </w:rPr>
                    </w:pPr>
                    <w:r>
                      <w:rPr>
                        <w:noProof/>
                      </w:rPr>
                      <w:t>[Online]. Available: https://www.vive.com/de/product/vive-pro-eye/overview/. [Zugriff am 13 06 2021].</w:t>
                    </w:r>
                  </w:p>
                </w:tc>
              </w:tr>
              <w:tr w:rsidR="00970571" w14:paraId="058C3442" w14:textId="77777777">
                <w:trPr>
                  <w:divId w:val="251862881"/>
                  <w:tblCellSpacing w:w="15" w:type="dxa"/>
                </w:trPr>
                <w:tc>
                  <w:tcPr>
                    <w:tcW w:w="50" w:type="pct"/>
                    <w:hideMark/>
                  </w:tcPr>
                  <w:p w14:paraId="3A028AC0" w14:textId="77777777" w:rsidR="00970571" w:rsidRDefault="00970571">
                    <w:pPr>
                      <w:pStyle w:val="Literaturverzeichnis"/>
                      <w:rPr>
                        <w:noProof/>
                      </w:rPr>
                    </w:pPr>
                    <w:r>
                      <w:rPr>
                        <w:noProof/>
                      </w:rPr>
                      <w:t xml:space="preserve">[55] </w:t>
                    </w:r>
                  </w:p>
                </w:tc>
                <w:tc>
                  <w:tcPr>
                    <w:tcW w:w="0" w:type="auto"/>
                    <w:hideMark/>
                  </w:tcPr>
                  <w:p w14:paraId="0E91AC50" w14:textId="77777777" w:rsidR="00970571" w:rsidRDefault="00970571">
                    <w:pPr>
                      <w:pStyle w:val="Literaturverzeichnis"/>
                      <w:rPr>
                        <w:noProof/>
                      </w:rPr>
                    </w:pPr>
                    <w:r>
                      <w:rPr>
                        <w:noProof/>
                      </w:rPr>
                      <w:t>„Über die VIVE Controller (2018),“ [Online]. Available: https://www.vive.com/de/support/vive-pro/category_howto/about-the-controllers---2018.html. [Zugriff am 13 06 2021].</w:t>
                    </w:r>
                  </w:p>
                </w:tc>
              </w:tr>
              <w:tr w:rsidR="00970571" w14:paraId="76282F2D" w14:textId="77777777">
                <w:trPr>
                  <w:divId w:val="251862881"/>
                  <w:tblCellSpacing w:w="15" w:type="dxa"/>
                </w:trPr>
                <w:tc>
                  <w:tcPr>
                    <w:tcW w:w="50" w:type="pct"/>
                    <w:hideMark/>
                  </w:tcPr>
                  <w:p w14:paraId="6EBD8E7B" w14:textId="77777777" w:rsidR="00970571" w:rsidRDefault="00970571">
                    <w:pPr>
                      <w:pStyle w:val="Literaturverzeichnis"/>
                      <w:rPr>
                        <w:noProof/>
                      </w:rPr>
                    </w:pPr>
                    <w:r>
                      <w:rPr>
                        <w:noProof/>
                      </w:rPr>
                      <w:t xml:space="preserve">[56] </w:t>
                    </w:r>
                  </w:p>
                </w:tc>
                <w:tc>
                  <w:tcPr>
                    <w:tcW w:w="0" w:type="auto"/>
                    <w:hideMark/>
                  </w:tcPr>
                  <w:p w14:paraId="791001F6" w14:textId="77777777" w:rsidR="00970571" w:rsidRDefault="00970571">
                    <w:pPr>
                      <w:pStyle w:val="Literaturverzeichnis"/>
                      <w:rPr>
                        <w:noProof/>
                      </w:rPr>
                    </w:pPr>
                    <w:r>
                      <w:rPr>
                        <w:noProof/>
                      </w:rPr>
                      <w:t>„Über SteamVR Basisstation 2.0,“ [Online]. Available: https://www.vive.com/de/support/vive-pro/category_howto/about-the-base-stations.html. [Zugriff am 13 06 2021].</w:t>
                    </w:r>
                  </w:p>
                </w:tc>
              </w:tr>
              <w:tr w:rsidR="00970571" w14:paraId="2A081B78" w14:textId="77777777">
                <w:trPr>
                  <w:divId w:val="251862881"/>
                  <w:tblCellSpacing w:w="15" w:type="dxa"/>
                </w:trPr>
                <w:tc>
                  <w:tcPr>
                    <w:tcW w:w="50" w:type="pct"/>
                    <w:hideMark/>
                  </w:tcPr>
                  <w:p w14:paraId="7EA6D871" w14:textId="77777777" w:rsidR="00970571" w:rsidRDefault="00970571">
                    <w:pPr>
                      <w:pStyle w:val="Literaturverzeichnis"/>
                      <w:rPr>
                        <w:noProof/>
                      </w:rPr>
                    </w:pPr>
                    <w:r>
                      <w:rPr>
                        <w:noProof/>
                      </w:rPr>
                      <w:t xml:space="preserve">[57] </w:t>
                    </w:r>
                  </w:p>
                </w:tc>
                <w:tc>
                  <w:tcPr>
                    <w:tcW w:w="0" w:type="auto"/>
                    <w:hideMark/>
                  </w:tcPr>
                  <w:p w14:paraId="61CA5412" w14:textId="77777777" w:rsidR="00970571" w:rsidRDefault="00970571">
                    <w:pPr>
                      <w:pStyle w:val="Literaturverzeichnis"/>
                      <w:rPr>
                        <w:noProof/>
                      </w:rPr>
                    </w:pPr>
                    <w:r>
                      <w:rPr>
                        <w:noProof/>
                      </w:rPr>
                      <w:t>[Online]. Available: https://partner.steamgames.com/vrlicensing. [Zugriff am 13 06 2021].</w:t>
                    </w:r>
                  </w:p>
                </w:tc>
              </w:tr>
              <w:tr w:rsidR="00970571" w14:paraId="6932B380" w14:textId="77777777">
                <w:trPr>
                  <w:divId w:val="251862881"/>
                  <w:tblCellSpacing w:w="15" w:type="dxa"/>
                </w:trPr>
                <w:tc>
                  <w:tcPr>
                    <w:tcW w:w="50" w:type="pct"/>
                    <w:hideMark/>
                  </w:tcPr>
                  <w:p w14:paraId="141297C6" w14:textId="77777777" w:rsidR="00970571" w:rsidRDefault="00970571">
                    <w:pPr>
                      <w:pStyle w:val="Literaturverzeichnis"/>
                      <w:rPr>
                        <w:noProof/>
                      </w:rPr>
                    </w:pPr>
                    <w:r>
                      <w:rPr>
                        <w:noProof/>
                      </w:rPr>
                      <w:t xml:space="preserve">[58] </w:t>
                    </w:r>
                  </w:p>
                </w:tc>
                <w:tc>
                  <w:tcPr>
                    <w:tcW w:w="0" w:type="auto"/>
                    <w:hideMark/>
                  </w:tcPr>
                  <w:p w14:paraId="28553DDB" w14:textId="77777777" w:rsidR="00970571" w:rsidRDefault="00970571">
                    <w:pPr>
                      <w:pStyle w:val="Literaturverzeichnis"/>
                      <w:rPr>
                        <w:noProof/>
                      </w:rPr>
                    </w:pPr>
                    <w:r>
                      <w:rPr>
                        <w:noProof/>
                      </w:rPr>
                      <w:t>[Online]. Available: https://www.vive.com/de/accessory/wireless-adapter/. [Zugriff am 15 07 2021].</w:t>
                    </w:r>
                  </w:p>
                </w:tc>
              </w:tr>
              <w:tr w:rsidR="00970571" w14:paraId="4A4F8894" w14:textId="77777777">
                <w:trPr>
                  <w:divId w:val="251862881"/>
                  <w:tblCellSpacing w:w="15" w:type="dxa"/>
                </w:trPr>
                <w:tc>
                  <w:tcPr>
                    <w:tcW w:w="50" w:type="pct"/>
                    <w:hideMark/>
                  </w:tcPr>
                  <w:p w14:paraId="591D3780" w14:textId="77777777" w:rsidR="00970571" w:rsidRDefault="00970571">
                    <w:pPr>
                      <w:pStyle w:val="Literaturverzeichnis"/>
                      <w:rPr>
                        <w:noProof/>
                      </w:rPr>
                    </w:pPr>
                    <w:r>
                      <w:rPr>
                        <w:noProof/>
                      </w:rPr>
                      <w:t xml:space="preserve">[59] </w:t>
                    </w:r>
                  </w:p>
                </w:tc>
                <w:tc>
                  <w:tcPr>
                    <w:tcW w:w="0" w:type="auto"/>
                    <w:hideMark/>
                  </w:tcPr>
                  <w:p w14:paraId="50E708F5" w14:textId="77777777" w:rsidR="00970571" w:rsidRDefault="00970571">
                    <w:pPr>
                      <w:pStyle w:val="Literaturverzeichnis"/>
                      <w:rPr>
                        <w:noProof/>
                      </w:rPr>
                    </w:pPr>
                    <w:r>
                      <w:rPr>
                        <w:noProof/>
                      </w:rPr>
                      <w:t>„VIVE WLAN Adapter (VIVE/VIVE Pro),“ [Online]. Available: https://www.vive.com/de/support/wireless-adapter/category_howto/vive-wireless-adapter.html. [Zugriff am 15 07 2021].</w:t>
                    </w:r>
                  </w:p>
                </w:tc>
              </w:tr>
              <w:tr w:rsidR="00970571" w14:paraId="4EC52266" w14:textId="77777777">
                <w:trPr>
                  <w:divId w:val="251862881"/>
                  <w:tblCellSpacing w:w="15" w:type="dxa"/>
                </w:trPr>
                <w:tc>
                  <w:tcPr>
                    <w:tcW w:w="50" w:type="pct"/>
                    <w:hideMark/>
                  </w:tcPr>
                  <w:p w14:paraId="68376CFB" w14:textId="77777777" w:rsidR="00970571" w:rsidRDefault="00970571">
                    <w:pPr>
                      <w:pStyle w:val="Literaturverzeichnis"/>
                      <w:rPr>
                        <w:noProof/>
                      </w:rPr>
                    </w:pPr>
                    <w:r>
                      <w:rPr>
                        <w:noProof/>
                      </w:rPr>
                      <w:t xml:space="preserve">[60] </w:t>
                    </w:r>
                  </w:p>
                </w:tc>
                <w:tc>
                  <w:tcPr>
                    <w:tcW w:w="0" w:type="auto"/>
                    <w:hideMark/>
                  </w:tcPr>
                  <w:p w14:paraId="315CC382" w14:textId="77777777" w:rsidR="00970571" w:rsidRDefault="00970571">
                    <w:pPr>
                      <w:pStyle w:val="Literaturverzeichnis"/>
                      <w:rPr>
                        <w:noProof/>
                      </w:rPr>
                    </w:pPr>
                    <w:r>
                      <w:rPr>
                        <w:noProof/>
                      </w:rPr>
                      <w:t>„Understand Oculus Integration Package Components,“ [Online]. Available: https://developer.oculus.com/documentation/unity/unity-utilities-overview/. [Zugriff am 17 05 2021].</w:t>
                    </w:r>
                  </w:p>
                </w:tc>
              </w:tr>
              <w:tr w:rsidR="00970571" w14:paraId="5F02F5C6" w14:textId="77777777">
                <w:trPr>
                  <w:divId w:val="251862881"/>
                  <w:tblCellSpacing w:w="15" w:type="dxa"/>
                </w:trPr>
                <w:tc>
                  <w:tcPr>
                    <w:tcW w:w="50" w:type="pct"/>
                    <w:hideMark/>
                  </w:tcPr>
                  <w:p w14:paraId="7BC58A87" w14:textId="77777777" w:rsidR="00970571" w:rsidRDefault="00970571">
                    <w:pPr>
                      <w:pStyle w:val="Literaturverzeichnis"/>
                      <w:rPr>
                        <w:noProof/>
                      </w:rPr>
                    </w:pPr>
                    <w:r>
                      <w:rPr>
                        <w:noProof/>
                      </w:rPr>
                      <w:t xml:space="preserve">[61] </w:t>
                    </w:r>
                  </w:p>
                </w:tc>
                <w:tc>
                  <w:tcPr>
                    <w:tcW w:w="0" w:type="auto"/>
                    <w:hideMark/>
                  </w:tcPr>
                  <w:p w14:paraId="64605753" w14:textId="77777777" w:rsidR="00970571" w:rsidRDefault="00970571">
                    <w:pPr>
                      <w:pStyle w:val="Literaturverzeichnis"/>
                      <w:rPr>
                        <w:noProof/>
                      </w:rPr>
                    </w:pPr>
                    <w:r>
                      <w:rPr>
                        <w:noProof/>
                      </w:rPr>
                      <w:t>„SteamVR Unity Plugin,“ [Online]. Available: https://valvesoftware.github.io/steamvr_unity_plugin/. [Zugriff am 17 05 2021].</w:t>
                    </w:r>
                  </w:p>
                </w:tc>
              </w:tr>
              <w:tr w:rsidR="00970571" w14:paraId="7C4251FA" w14:textId="77777777">
                <w:trPr>
                  <w:divId w:val="251862881"/>
                  <w:tblCellSpacing w:w="15" w:type="dxa"/>
                </w:trPr>
                <w:tc>
                  <w:tcPr>
                    <w:tcW w:w="50" w:type="pct"/>
                    <w:hideMark/>
                  </w:tcPr>
                  <w:p w14:paraId="0F9B98FB" w14:textId="77777777" w:rsidR="00970571" w:rsidRDefault="00970571">
                    <w:pPr>
                      <w:pStyle w:val="Literaturverzeichnis"/>
                      <w:rPr>
                        <w:noProof/>
                      </w:rPr>
                    </w:pPr>
                    <w:r>
                      <w:rPr>
                        <w:noProof/>
                      </w:rPr>
                      <w:t xml:space="preserve">[62] </w:t>
                    </w:r>
                  </w:p>
                </w:tc>
                <w:tc>
                  <w:tcPr>
                    <w:tcW w:w="0" w:type="auto"/>
                    <w:hideMark/>
                  </w:tcPr>
                  <w:p w14:paraId="5F4885CF" w14:textId="77777777" w:rsidR="00970571" w:rsidRDefault="00970571">
                    <w:pPr>
                      <w:pStyle w:val="Literaturverzeichnis"/>
                      <w:rPr>
                        <w:noProof/>
                      </w:rPr>
                    </w:pPr>
                    <w:r>
                      <w:rPr>
                        <w:noProof/>
                      </w:rPr>
                      <w:t>„Colliders,“ [Online]. Available: https://docs.unity3d.com/Manual/CollidersOverview.html. [Zugriff am 21 05 2021].</w:t>
                    </w:r>
                  </w:p>
                </w:tc>
              </w:tr>
              <w:tr w:rsidR="00970571" w14:paraId="5F4AC785" w14:textId="77777777">
                <w:trPr>
                  <w:divId w:val="251862881"/>
                  <w:tblCellSpacing w:w="15" w:type="dxa"/>
                </w:trPr>
                <w:tc>
                  <w:tcPr>
                    <w:tcW w:w="50" w:type="pct"/>
                    <w:hideMark/>
                  </w:tcPr>
                  <w:p w14:paraId="174FE6B9" w14:textId="77777777" w:rsidR="00970571" w:rsidRDefault="00970571">
                    <w:pPr>
                      <w:pStyle w:val="Literaturverzeichnis"/>
                      <w:rPr>
                        <w:noProof/>
                      </w:rPr>
                    </w:pPr>
                    <w:r>
                      <w:rPr>
                        <w:noProof/>
                      </w:rPr>
                      <w:t xml:space="preserve">[63] </w:t>
                    </w:r>
                  </w:p>
                </w:tc>
                <w:tc>
                  <w:tcPr>
                    <w:tcW w:w="0" w:type="auto"/>
                    <w:hideMark/>
                  </w:tcPr>
                  <w:p w14:paraId="6F530745" w14:textId="77777777" w:rsidR="00970571" w:rsidRDefault="00970571">
                    <w:pPr>
                      <w:pStyle w:val="Literaturverzeichnis"/>
                      <w:rPr>
                        <w:noProof/>
                      </w:rPr>
                    </w:pPr>
                    <w:r>
                      <w:rPr>
                        <w:noProof/>
                      </w:rPr>
                      <w:t>„Tags,“ [Online]. Available: https://docs.unity3d.com/Manual/Tags.html. [Zugriff am 15 07 2021].</w:t>
                    </w:r>
                  </w:p>
                </w:tc>
              </w:tr>
              <w:tr w:rsidR="00970571" w14:paraId="31698A58" w14:textId="77777777">
                <w:trPr>
                  <w:divId w:val="251862881"/>
                  <w:tblCellSpacing w:w="15" w:type="dxa"/>
                </w:trPr>
                <w:tc>
                  <w:tcPr>
                    <w:tcW w:w="50" w:type="pct"/>
                    <w:hideMark/>
                  </w:tcPr>
                  <w:p w14:paraId="52D5110E" w14:textId="77777777" w:rsidR="00970571" w:rsidRDefault="00970571">
                    <w:pPr>
                      <w:pStyle w:val="Literaturverzeichnis"/>
                      <w:rPr>
                        <w:noProof/>
                      </w:rPr>
                    </w:pPr>
                    <w:r>
                      <w:rPr>
                        <w:noProof/>
                      </w:rPr>
                      <w:t xml:space="preserve">[64] </w:t>
                    </w:r>
                  </w:p>
                </w:tc>
                <w:tc>
                  <w:tcPr>
                    <w:tcW w:w="0" w:type="auto"/>
                    <w:hideMark/>
                  </w:tcPr>
                  <w:p w14:paraId="52FC3AD3" w14:textId="77777777" w:rsidR="00970571" w:rsidRDefault="00970571">
                    <w:pPr>
                      <w:pStyle w:val="Literaturverzeichnis"/>
                      <w:rPr>
                        <w:noProof/>
                      </w:rPr>
                    </w:pPr>
                    <w:r>
                      <w:rPr>
                        <w:noProof/>
                      </w:rPr>
                      <w:t>„Animation State Machines,“ [Online]. Available: https://docs.unity3d.com/Manual/AnimationStateMachines.html. [Zugriff am 19 05 2021].</w:t>
                    </w:r>
                  </w:p>
                </w:tc>
              </w:tr>
              <w:tr w:rsidR="00970571" w14:paraId="48B0BFA8" w14:textId="77777777">
                <w:trPr>
                  <w:divId w:val="251862881"/>
                  <w:tblCellSpacing w:w="15" w:type="dxa"/>
                </w:trPr>
                <w:tc>
                  <w:tcPr>
                    <w:tcW w:w="50" w:type="pct"/>
                    <w:hideMark/>
                  </w:tcPr>
                  <w:p w14:paraId="38ED15B4" w14:textId="77777777" w:rsidR="00970571" w:rsidRDefault="00970571">
                    <w:pPr>
                      <w:pStyle w:val="Literaturverzeichnis"/>
                      <w:rPr>
                        <w:noProof/>
                      </w:rPr>
                    </w:pPr>
                    <w:r>
                      <w:rPr>
                        <w:noProof/>
                      </w:rPr>
                      <w:t xml:space="preserve">[65] </w:t>
                    </w:r>
                  </w:p>
                </w:tc>
                <w:tc>
                  <w:tcPr>
                    <w:tcW w:w="0" w:type="auto"/>
                    <w:hideMark/>
                  </w:tcPr>
                  <w:p w14:paraId="7A667C05" w14:textId="77777777" w:rsidR="00970571" w:rsidRDefault="00970571">
                    <w:pPr>
                      <w:pStyle w:val="Literaturverzeichnis"/>
                      <w:rPr>
                        <w:noProof/>
                      </w:rPr>
                    </w:pPr>
                    <w:r>
                      <w:rPr>
                        <w:noProof/>
                      </w:rPr>
                      <w:t>A. States. [Online]. Available: https://docs.unity3d.com/Manual/class-State.html. [Zugriff am 31 05 2021].</w:t>
                    </w:r>
                  </w:p>
                </w:tc>
              </w:tr>
              <w:tr w:rsidR="00970571" w14:paraId="01814207" w14:textId="77777777">
                <w:trPr>
                  <w:divId w:val="251862881"/>
                  <w:tblCellSpacing w:w="15" w:type="dxa"/>
                </w:trPr>
                <w:tc>
                  <w:tcPr>
                    <w:tcW w:w="50" w:type="pct"/>
                    <w:hideMark/>
                  </w:tcPr>
                  <w:p w14:paraId="3FB562FA" w14:textId="77777777" w:rsidR="00970571" w:rsidRDefault="00970571">
                    <w:pPr>
                      <w:pStyle w:val="Literaturverzeichnis"/>
                      <w:rPr>
                        <w:noProof/>
                      </w:rPr>
                    </w:pPr>
                    <w:r>
                      <w:rPr>
                        <w:noProof/>
                      </w:rPr>
                      <w:lastRenderedPageBreak/>
                      <w:t xml:space="preserve">[66] </w:t>
                    </w:r>
                  </w:p>
                </w:tc>
                <w:tc>
                  <w:tcPr>
                    <w:tcW w:w="0" w:type="auto"/>
                    <w:hideMark/>
                  </w:tcPr>
                  <w:p w14:paraId="2CA2ED95" w14:textId="77777777" w:rsidR="00970571" w:rsidRDefault="00970571">
                    <w:pPr>
                      <w:pStyle w:val="Literaturverzeichnis"/>
                      <w:rPr>
                        <w:noProof/>
                      </w:rPr>
                    </w:pPr>
                    <w:r>
                      <w:rPr>
                        <w:noProof/>
                      </w:rPr>
                      <w:t>„Koroutine,“ [Online]. Available: https://de-academic.com/dic.nsf/dewiki/792872. [Zugriff am 20 07 2021].</w:t>
                    </w:r>
                  </w:p>
                </w:tc>
              </w:tr>
              <w:tr w:rsidR="00970571" w14:paraId="21E0BC87" w14:textId="77777777">
                <w:trPr>
                  <w:divId w:val="251862881"/>
                  <w:tblCellSpacing w:w="15" w:type="dxa"/>
                </w:trPr>
                <w:tc>
                  <w:tcPr>
                    <w:tcW w:w="50" w:type="pct"/>
                    <w:hideMark/>
                  </w:tcPr>
                  <w:p w14:paraId="56CEB24D" w14:textId="77777777" w:rsidR="00970571" w:rsidRDefault="00970571">
                    <w:pPr>
                      <w:pStyle w:val="Literaturverzeichnis"/>
                      <w:rPr>
                        <w:noProof/>
                      </w:rPr>
                    </w:pPr>
                    <w:r>
                      <w:rPr>
                        <w:noProof/>
                      </w:rPr>
                      <w:t xml:space="preserve">[67] </w:t>
                    </w:r>
                  </w:p>
                </w:tc>
                <w:tc>
                  <w:tcPr>
                    <w:tcW w:w="0" w:type="auto"/>
                    <w:hideMark/>
                  </w:tcPr>
                  <w:p w14:paraId="529B10CF" w14:textId="77777777" w:rsidR="00970571" w:rsidRDefault="00970571">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970571" w14:paraId="1736DB4C" w14:textId="77777777">
                <w:trPr>
                  <w:divId w:val="251862881"/>
                  <w:tblCellSpacing w:w="15" w:type="dxa"/>
                </w:trPr>
                <w:tc>
                  <w:tcPr>
                    <w:tcW w:w="50" w:type="pct"/>
                    <w:hideMark/>
                  </w:tcPr>
                  <w:p w14:paraId="45AD4D07" w14:textId="77777777" w:rsidR="00970571" w:rsidRDefault="00970571">
                    <w:pPr>
                      <w:pStyle w:val="Literaturverzeichnis"/>
                      <w:rPr>
                        <w:noProof/>
                      </w:rPr>
                    </w:pPr>
                    <w:r>
                      <w:rPr>
                        <w:noProof/>
                      </w:rPr>
                      <w:t xml:space="preserve">[68] </w:t>
                    </w:r>
                  </w:p>
                </w:tc>
                <w:tc>
                  <w:tcPr>
                    <w:tcW w:w="0" w:type="auto"/>
                    <w:hideMark/>
                  </w:tcPr>
                  <w:p w14:paraId="2470D20C" w14:textId="77777777" w:rsidR="00970571" w:rsidRDefault="00970571">
                    <w:pPr>
                      <w:pStyle w:val="Literaturverzeichnis"/>
                      <w:rPr>
                        <w:noProof/>
                      </w:rPr>
                    </w:pPr>
                    <w:r>
                      <w:rPr>
                        <w:noProof/>
                      </w:rPr>
                      <w:t>S. Augsten, „Definition „Git SCM“ - Was ist Git?,“ 27 08 2019. [Online]. Available: https://www.dev-insider.de/was-ist-git-a-850847/. [Zugriff am 24 03 2021].</w:t>
                    </w:r>
                  </w:p>
                </w:tc>
              </w:tr>
              <w:tr w:rsidR="00970571" w14:paraId="7BC55C05" w14:textId="77777777">
                <w:trPr>
                  <w:divId w:val="251862881"/>
                  <w:tblCellSpacing w:w="15" w:type="dxa"/>
                </w:trPr>
                <w:tc>
                  <w:tcPr>
                    <w:tcW w:w="50" w:type="pct"/>
                    <w:hideMark/>
                  </w:tcPr>
                  <w:p w14:paraId="2E87AA48" w14:textId="77777777" w:rsidR="00970571" w:rsidRDefault="00970571">
                    <w:pPr>
                      <w:pStyle w:val="Literaturverzeichnis"/>
                      <w:rPr>
                        <w:noProof/>
                      </w:rPr>
                    </w:pPr>
                    <w:r>
                      <w:rPr>
                        <w:noProof/>
                      </w:rPr>
                      <w:t xml:space="preserve">[69] </w:t>
                    </w:r>
                  </w:p>
                </w:tc>
                <w:tc>
                  <w:tcPr>
                    <w:tcW w:w="0" w:type="auto"/>
                    <w:hideMark/>
                  </w:tcPr>
                  <w:p w14:paraId="259C646C" w14:textId="77777777" w:rsidR="00970571" w:rsidRDefault="00970571">
                    <w:pPr>
                      <w:pStyle w:val="Literaturverzeichnis"/>
                      <w:rPr>
                        <w:noProof/>
                      </w:rPr>
                    </w:pPr>
                    <w:r>
                      <w:rPr>
                        <w:noProof/>
                      </w:rPr>
                      <w:t>TerryGLee, „Neues in Visual Studio 2019,“ 10 11 2020. [Online]. Available: https://docs.microsoft.com/de-de/visualstudio/ide/whats-new-visual-studio-2019?view=vs-2019. [Zugriff am 22 02 2021].</w:t>
                    </w:r>
                  </w:p>
                </w:tc>
              </w:tr>
              <w:tr w:rsidR="00970571" w14:paraId="5E3B8222" w14:textId="77777777">
                <w:trPr>
                  <w:divId w:val="251862881"/>
                  <w:tblCellSpacing w:w="15" w:type="dxa"/>
                </w:trPr>
                <w:tc>
                  <w:tcPr>
                    <w:tcW w:w="50" w:type="pct"/>
                    <w:hideMark/>
                  </w:tcPr>
                  <w:p w14:paraId="5D683562" w14:textId="77777777" w:rsidR="00970571" w:rsidRDefault="00970571">
                    <w:pPr>
                      <w:pStyle w:val="Literaturverzeichnis"/>
                      <w:rPr>
                        <w:noProof/>
                      </w:rPr>
                    </w:pPr>
                    <w:r>
                      <w:rPr>
                        <w:noProof/>
                      </w:rPr>
                      <w:t xml:space="preserve">[70] </w:t>
                    </w:r>
                  </w:p>
                </w:tc>
                <w:tc>
                  <w:tcPr>
                    <w:tcW w:w="0" w:type="auto"/>
                    <w:hideMark/>
                  </w:tcPr>
                  <w:p w14:paraId="01D4DD54" w14:textId="77777777" w:rsidR="00970571" w:rsidRDefault="00970571">
                    <w:pPr>
                      <w:pStyle w:val="Literaturverzeichnis"/>
                      <w:rPr>
                        <w:noProof/>
                      </w:rPr>
                    </w:pPr>
                    <w:r>
                      <w:rPr>
                        <w:noProof/>
                      </w:rPr>
                      <w:t>B. Wagner, „Überblick über C#,“ 28 01 2021. [Online]. Available: https://docs.microsoft.com/de-de/dotnet/csharp/tour-of-csharp/. [Zugriff am 23 02 2021].</w:t>
                    </w:r>
                  </w:p>
                </w:tc>
              </w:tr>
              <w:tr w:rsidR="00970571" w14:paraId="64E7853C" w14:textId="77777777">
                <w:trPr>
                  <w:divId w:val="251862881"/>
                  <w:tblCellSpacing w:w="15" w:type="dxa"/>
                </w:trPr>
                <w:tc>
                  <w:tcPr>
                    <w:tcW w:w="50" w:type="pct"/>
                    <w:hideMark/>
                  </w:tcPr>
                  <w:p w14:paraId="2BFC290C" w14:textId="77777777" w:rsidR="00970571" w:rsidRDefault="00970571">
                    <w:pPr>
                      <w:pStyle w:val="Literaturverzeichnis"/>
                      <w:rPr>
                        <w:noProof/>
                      </w:rPr>
                    </w:pPr>
                    <w:r>
                      <w:rPr>
                        <w:noProof/>
                      </w:rPr>
                      <w:t xml:space="preserve">[71] </w:t>
                    </w:r>
                  </w:p>
                </w:tc>
                <w:tc>
                  <w:tcPr>
                    <w:tcW w:w="0" w:type="auto"/>
                    <w:hideMark/>
                  </w:tcPr>
                  <w:p w14:paraId="03BF81E9" w14:textId="77777777" w:rsidR="00970571" w:rsidRDefault="00970571">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970571" w14:paraId="52AE2694" w14:textId="77777777">
                <w:trPr>
                  <w:divId w:val="251862881"/>
                  <w:tblCellSpacing w:w="15" w:type="dxa"/>
                </w:trPr>
                <w:tc>
                  <w:tcPr>
                    <w:tcW w:w="50" w:type="pct"/>
                    <w:hideMark/>
                  </w:tcPr>
                  <w:p w14:paraId="20EF347A" w14:textId="77777777" w:rsidR="00970571" w:rsidRDefault="00970571">
                    <w:pPr>
                      <w:pStyle w:val="Literaturverzeichnis"/>
                      <w:rPr>
                        <w:noProof/>
                      </w:rPr>
                    </w:pPr>
                    <w:r>
                      <w:rPr>
                        <w:noProof/>
                      </w:rPr>
                      <w:t xml:space="preserve">[72] </w:t>
                    </w:r>
                  </w:p>
                </w:tc>
                <w:tc>
                  <w:tcPr>
                    <w:tcW w:w="0" w:type="auto"/>
                    <w:hideMark/>
                  </w:tcPr>
                  <w:p w14:paraId="13BCF275" w14:textId="77777777" w:rsidR="00970571" w:rsidRDefault="00970571">
                    <w:pPr>
                      <w:pStyle w:val="Literaturverzeichnis"/>
                      <w:rPr>
                        <w:noProof/>
                      </w:rPr>
                    </w:pPr>
                    <w:r>
                      <w:rPr>
                        <w:noProof/>
                      </w:rPr>
                      <w:t>[Online]. Available: https://evasys.de/evasys/. [Zugriff am 28 02 2021].</w:t>
                    </w:r>
                  </w:p>
                </w:tc>
              </w:tr>
              <w:tr w:rsidR="00970571" w14:paraId="2D839333" w14:textId="77777777">
                <w:trPr>
                  <w:divId w:val="251862881"/>
                  <w:tblCellSpacing w:w="15" w:type="dxa"/>
                </w:trPr>
                <w:tc>
                  <w:tcPr>
                    <w:tcW w:w="50" w:type="pct"/>
                    <w:hideMark/>
                  </w:tcPr>
                  <w:p w14:paraId="7E0ADED1" w14:textId="77777777" w:rsidR="00970571" w:rsidRDefault="00970571">
                    <w:pPr>
                      <w:pStyle w:val="Literaturverzeichnis"/>
                      <w:rPr>
                        <w:noProof/>
                      </w:rPr>
                    </w:pPr>
                    <w:r>
                      <w:rPr>
                        <w:noProof/>
                      </w:rPr>
                      <w:t xml:space="preserve">[73] </w:t>
                    </w:r>
                  </w:p>
                </w:tc>
                <w:tc>
                  <w:tcPr>
                    <w:tcW w:w="0" w:type="auto"/>
                    <w:hideMark/>
                  </w:tcPr>
                  <w:p w14:paraId="0212FD14" w14:textId="77777777" w:rsidR="00970571" w:rsidRDefault="00970571">
                    <w:pPr>
                      <w:pStyle w:val="Literaturverzeichnis"/>
                      <w:rPr>
                        <w:noProof/>
                      </w:rPr>
                    </w:pPr>
                    <w:r>
                      <w:rPr>
                        <w:noProof/>
                      </w:rPr>
                      <w:t>J. N. Templeman, D. P. S. und L. E. Sibert, „Virtual Locomotion: Walking in Place through Virtual Env ironments,“ Dezember 1999.</w:t>
                    </w:r>
                  </w:p>
                </w:tc>
              </w:tr>
              <w:tr w:rsidR="00970571" w14:paraId="5C7C777E" w14:textId="77777777">
                <w:trPr>
                  <w:divId w:val="251862881"/>
                  <w:tblCellSpacing w:w="15" w:type="dxa"/>
                </w:trPr>
                <w:tc>
                  <w:tcPr>
                    <w:tcW w:w="50" w:type="pct"/>
                    <w:hideMark/>
                  </w:tcPr>
                  <w:p w14:paraId="2BB2E871" w14:textId="77777777" w:rsidR="00970571" w:rsidRDefault="00970571">
                    <w:pPr>
                      <w:pStyle w:val="Literaturverzeichnis"/>
                      <w:rPr>
                        <w:noProof/>
                      </w:rPr>
                    </w:pPr>
                    <w:r>
                      <w:rPr>
                        <w:noProof/>
                      </w:rPr>
                      <w:t xml:space="preserve">[74] </w:t>
                    </w:r>
                  </w:p>
                </w:tc>
                <w:tc>
                  <w:tcPr>
                    <w:tcW w:w="0" w:type="auto"/>
                    <w:hideMark/>
                  </w:tcPr>
                  <w:p w14:paraId="098C0A86" w14:textId="77777777" w:rsidR="00970571" w:rsidRDefault="00970571">
                    <w:pPr>
                      <w:pStyle w:val="Literaturverzeichnis"/>
                      <w:rPr>
                        <w:noProof/>
                      </w:rPr>
                    </w:pPr>
                    <w:r>
                      <w:rPr>
                        <w:noProof/>
                      </w:rPr>
                      <w:t>A. L. Simeone, E. Velloso und H. Gellersen, „Substitutional Reality: Using the physical environment to design virtual reality experiences,“ Januar 2015.</w:t>
                    </w:r>
                  </w:p>
                </w:tc>
              </w:tr>
              <w:tr w:rsidR="00970571" w14:paraId="0192527A" w14:textId="77777777">
                <w:trPr>
                  <w:divId w:val="251862881"/>
                  <w:tblCellSpacing w:w="15" w:type="dxa"/>
                </w:trPr>
                <w:tc>
                  <w:tcPr>
                    <w:tcW w:w="50" w:type="pct"/>
                    <w:hideMark/>
                  </w:tcPr>
                  <w:p w14:paraId="2E00FB2F" w14:textId="77777777" w:rsidR="00970571" w:rsidRDefault="00970571">
                    <w:pPr>
                      <w:pStyle w:val="Literaturverzeichnis"/>
                      <w:rPr>
                        <w:noProof/>
                      </w:rPr>
                    </w:pPr>
                    <w:r>
                      <w:rPr>
                        <w:noProof/>
                      </w:rPr>
                      <w:t xml:space="preserve">[75] </w:t>
                    </w:r>
                  </w:p>
                </w:tc>
                <w:tc>
                  <w:tcPr>
                    <w:tcW w:w="0" w:type="auto"/>
                    <w:hideMark/>
                  </w:tcPr>
                  <w:p w14:paraId="76B10ED1" w14:textId="77777777" w:rsidR="00970571" w:rsidRDefault="00970571">
                    <w:pPr>
                      <w:pStyle w:val="Literaturverzeichnis"/>
                      <w:rPr>
                        <w:noProof/>
                      </w:rPr>
                    </w:pPr>
                    <w:r>
                      <w:rPr>
                        <w:noProof/>
                      </w:rPr>
                      <w:t>P. Fink, P. Foo und W. H. Warren, „Obstacle avoidance during walking in real and virtual environments,“ Januar 2007.</w:t>
                    </w:r>
                  </w:p>
                </w:tc>
              </w:tr>
              <w:tr w:rsidR="00970571" w14:paraId="41FC60E4" w14:textId="77777777">
                <w:trPr>
                  <w:divId w:val="251862881"/>
                  <w:tblCellSpacing w:w="15" w:type="dxa"/>
                </w:trPr>
                <w:tc>
                  <w:tcPr>
                    <w:tcW w:w="50" w:type="pct"/>
                    <w:hideMark/>
                  </w:tcPr>
                  <w:p w14:paraId="6572D12F" w14:textId="77777777" w:rsidR="00970571" w:rsidRDefault="00970571">
                    <w:pPr>
                      <w:pStyle w:val="Literaturverzeichnis"/>
                      <w:rPr>
                        <w:noProof/>
                      </w:rPr>
                    </w:pPr>
                    <w:r>
                      <w:rPr>
                        <w:noProof/>
                      </w:rPr>
                      <w:t xml:space="preserve">[76] </w:t>
                    </w:r>
                  </w:p>
                </w:tc>
                <w:tc>
                  <w:tcPr>
                    <w:tcW w:w="0" w:type="auto"/>
                    <w:hideMark/>
                  </w:tcPr>
                  <w:p w14:paraId="00CFE121" w14:textId="77777777" w:rsidR="00970571" w:rsidRDefault="00970571">
                    <w:pPr>
                      <w:pStyle w:val="Literaturverzeichnis"/>
                      <w:rPr>
                        <w:noProof/>
                      </w:rPr>
                    </w:pPr>
                    <w:r>
                      <w:rPr>
                        <w:noProof/>
                      </w:rPr>
                      <w:t>S. Razzaque, D. Swapp, M. Slater, M. C. Whitton und A. Steed, „Redirected Walking in Place,“ 2002.</w:t>
                    </w:r>
                  </w:p>
                </w:tc>
              </w:tr>
              <w:tr w:rsidR="00970571" w14:paraId="459257E1" w14:textId="77777777">
                <w:trPr>
                  <w:divId w:val="251862881"/>
                  <w:tblCellSpacing w:w="15" w:type="dxa"/>
                </w:trPr>
                <w:tc>
                  <w:tcPr>
                    <w:tcW w:w="50" w:type="pct"/>
                    <w:hideMark/>
                  </w:tcPr>
                  <w:p w14:paraId="0A1DE39F" w14:textId="77777777" w:rsidR="00970571" w:rsidRDefault="00970571">
                    <w:pPr>
                      <w:pStyle w:val="Literaturverzeichnis"/>
                      <w:rPr>
                        <w:noProof/>
                      </w:rPr>
                    </w:pPr>
                    <w:r>
                      <w:rPr>
                        <w:noProof/>
                      </w:rPr>
                      <w:t xml:space="preserve">[77] </w:t>
                    </w:r>
                  </w:p>
                </w:tc>
                <w:tc>
                  <w:tcPr>
                    <w:tcW w:w="0" w:type="auto"/>
                    <w:hideMark/>
                  </w:tcPr>
                  <w:p w14:paraId="37B21311" w14:textId="77777777" w:rsidR="00970571" w:rsidRDefault="00970571">
                    <w:pPr>
                      <w:pStyle w:val="Literaturverzeichnis"/>
                      <w:rPr>
                        <w:noProof/>
                      </w:rPr>
                    </w:pPr>
                    <w:r>
                      <w:rPr>
                        <w:noProof/>
                      </w:rPr>
                      <w:t>J. N. Templeman, P. S. Denbrook und L. E. Sibert, „Virtual locomotion: Walking in place through virtual environments,“ Dezember 1999.</w:t>
                    </w:r>
                  </w:p>
                </w:tc>
              </w:tr>
              <w:tr w:rsidR="00970571" w14:paraId="06B94A15" w14:textId="77777777">
                <w:trPr>
                  <w:divId w:val="251862881"/>
                  <w:tblCellSpacing w:w="15" w:type="dxa"/>
                </w:trPr>
                <w:tc>
                  <w:tcPr>
                    <w:tcW w:w="50" w:type="pct"/>
                    <w:hideMark/>
                  </w:tcPr>
                  <w:p w14:paraId="1A423160" w14:textId="77777777" w:rsidR="00970571" w:rsidRDefault="00970571">
                    <w:pPr>
                      <w:pStyle w:val="Literaturverzeichnis"/>
                      <w:rPr>
                        <w:noProof/>
                      </w:rPr>
                    </w:pPr>
                    <w:r>
                      <w:rPr>
                        <w:noProof/>
                      </w:rPr>
                      <w:t xml:space="preserve">[78] </w:t>
                    </w:r>
                  </w:p>
                </w:tc>
                <w:tc>
                  <w:tcPr>
                    <w:tcW w:w="0" w:type="auto"/>
                    <w:hideMark/>
                  </w:tcPr>
                  <w:p w14:paraId="786CF328" w14:textId="77777777" w:rsidR="00970571" w:rsidRDefault="00970571">
                    <w:pPr>
                      <w:pStyle w:val="Literaturverzeichnis"/>
                      <w:rPr>
                        <w:noProof/>
                      </w:rPr>
                    </w:pPr>
                    <w:r>
                      <w:rPr>
                        <w:noProof/>
                      </w:rPr>
                      <w:t>D. A. Bowman, D. Koller und L. F. Hodges, „Travel in Immersive Virtual Environments: An Evaluation of Viewpoint,“ 1997.</w:t>
                    </w:r>
                  </w:p>
                </w:tc>
              </w:tr>
              <w:tr w:rsidR="00970571" w14:paraId="2DCB0DED" w14:textId="77777777">
                <w:trPr>
                  <w:divId w:val="251862881"/>
                  <w:tblCellSpacing w:w="15" w:type="dxa"/>
                </w:trPr>
                <w:tc>
                  <w:tcPr>
                    <w:tcW w:w="50" w:type="pct"/>
                    <w:hideMark/>
                  </w:tcPr>
                  <w:p w14:paraId="0D5BC78C" w14:textId="77777777" w:rsidR="00970571" w:rsidRDefault="00970571">
                    <w:pPr>
                      <w:pStyle w:val="Literaturverzeichnis"/>
                      <w:rPr>
                        <w:noProof/>
                      </w:rPr>
                    </w:pPr>
                    <w:r>
                      <w:rPr>
                        <w:noProof/>
                      </w:rPr>
                      <w:t xml:space="preserve">[79] </w:t>
                    </w:r>
                  </w:p>
                </w:tc>
                <w:tc>
                  <w:tcPr>
                    <w:tcW w:w="0" w:type="auto"/>
                    <w:hideMark/>
                  </w:tcPr>
                  <w:p w14:paraId="1502F704" w14:textId="77777777" w:rsidR="00970571" w:rsidRDefault="00970571">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970571" w14:paraId="12596379" w14:textId="77777777">
                <w:trPr>
                  <w:divId w:val="251862881"/>
                  <w:tblCellSpacing w:w="15" w:type="dxa"/>
                </w:trPr>
                <w:tc>
                  <w:tcPr>
                    <w:tcW w:w="50" w:type="pct"/>
                    <w:hideMark/>
                  </w:tcPr>
                  <w:p w14:paraId="61E1FCC9" w14:textId="77777777" w:rsidR="00970571" w:rsidRDefault="00970571">
                    <w:pPr>
                      <w:pStyle w:val="Literaturverzeichnis"/>
                      <w:rPr>
                        <w:noProof/>
                      </w:rPr>
                    </w:pPr>
                    <w:r>
                      <w:rPr>
                        <w:noProof/>
                      </w:rPr>
                      <w:t xml:space="preserve">[80] </w:t>
                    </w:r>
                  </w:p>
                </w:tc>
                <w:tc>
                  <w:tcPr>
                    <w:tcW w:w="0" w:type="auto"/>
                    <w:hideMark/>
                  </w:tcPr>
                  <w:p w14:paraId="35AB93FF" w14:textId="77777777" w:rsidR="00970571" w:rsidRDefault="00970571">
                    <w:pPr>
                      <w:pStyle w:val="Literaturverzeichnis"/>
                      <w:rPr>
                        <w:noProof/>
                      </w:rPr>
                    </w:pPr>
                    <w:r>
                      <w:rPr>
                        <w:noProof/>
                      </w:rPr>
                      <w:t>V. Interrante, B. Ries und L. Anderson, „Seven League Boots: A New Metaphor for Augmented Locomotion through Moderately Large Scale Immersive Virtual Environments,“ 2007.</w:t>
                    </w:r>
                  </w:p>
                </w:tc>
              </w:tr>
              <w:tr w:rsidR="00970571" w14:paraId="583A3AD8" w14:textId="77777777">
                <w:trPr>
                  <w:divId w:val="251862881"/>
                  <w:tblCellSpacing w:w="15" w:type="dxa"/>
                </w:trPr>
                <w:tc>
                  <w:tcPr>
                    <w:tcW w:w="50" w:type="pct"/>
                    <w:hideMark/>
                  </w:tcPr>
                  <w:p w14:paraId="0A49D787" w14:textId="77777777" w:rsidR="00970571" w:rsidRDefault="00970571">
                    <w:pPr>
                      <w:pStyle w:val="Literaturverzeichnis"/>
                      <w:rPr>
                        <w:noProof/>
                      </w:rPr>
                    </w:pPr>
                    <w:r>
                      <w:rPr>
                        <w:noProof/>
                      </w:rPr>
                      <w:t xml:space="preserve">[81] </w:t>
                    </w:r>
                  </w:p>
                </w:tc>
                <w:tc>
                  <w:tcPr>
                    <w:tcW w:w="0" w:type="auto"/>
                    <w:hideMark/>
                  </w:tcPr>
                  <w:p w14:paraId="4DDDFCDB" w14:textId="77777777" w:rsidR="00970571" w:rsidRDefault="00970571">
                    <w:pPr>
                      <w:pStyle w:val="Literaturverzeichnis"/>
                      <w:rPr>
                        <w:noProof/>
                      </w:rPr>
                    </w:pPr>
                    <w:r>
                      <w:rPr>
                        <w:noProof/>
                      </w:rPr>
                      <w:t>L. F. Hodges, R. Kooper, T. C. Meyer, B. O. Rothbaum, D. Opdyke, J. J. Graaff, J. S. Williford und M. M. North, „Virtual Environments for Treating the Fear of Heights,“ 1995.</w:t>
                    </w:r>
                  </w:p>
                </w:tc>
              </w:tr>
              <w:tr w:rsidR="00970571" w14:paraId="136069EC" w14:textId="77777777">
                <w:trPr>
                  <w:divId w:val="251862881"/>
                  <w:tblCellSpacing w:w="15" w:type="dxa"/>
                </w:trPr>
                <w:tc>
                  <w:tcPr>
                    <w:tcW w:w="50" w:type="pct"/>
                    <w:hideMark/>
                  </w:tcPr>
                  <w:p w14:paraId="4CF04FC7" w14:textId="77777777" w:rsidR="00970571" w:rsidRDefault="00970571">
                    <w:pPr>
                      <w:pStyle w:val="Literaturverzeichnis"/>
                      <w:rPr>
                        <w:noProof/>
                      </w:rPr>
                    </w:pPr>
                    <w:r>
                      <w:rPr>
                        <w:noProof/>
                      </w:rPr>
                      <w:lastRenderedPageBreak/>
                      <w:t xml:space="preserve">[82] </w:t>
                    </w:r>
                  </w:p>
                </w:tc>
                <w:tc>
                  <w:tcPr>
                    <w:tcW w:w="0" w:type="auto"/>
                    <w:hideMark/>
                  </w:tcPr>
                  <w:p w14:paraId="3A3160EE" w14:textId="77777777" w:rsidR="00970571" w:rsidRDefault="00970571">
                    <w:pPr>
                      <w:pStyle w:val="Literaturverzeichnis"/>
                      <w:rPr>
                        <w:noProof/>
                      </w:rPr>
                    </w:pPr>
                    <w:r>
                      <w:rPr>
                        <w:noProof/>
                      </w:rPr>
                      <w:t>G. Bruder, F. Steinicke und K. H. Hinrichs, „Arch-Explore: A natural user interface for immersive architectural,“ 2009.</w:t>
                    </w:r>
                  </w:p>
                </w:tc>
              </w:tr>
              <w:tr w:rsidR="00970571" w14:paraId="443DD850" w14:textId="77777777">
                <w:trPr>
                  <w:divId w:val="251862881"/>
                  <w:tblCellSpacing w:w="15" w:type="dxa"/>
                </w:trPr>
                <w:tc>
                  <w:tcPr>
                    <w:tcW w:w="50" w:type="pct"/>
                    <w:hideMark/>
                  </w:tcPr>
                  <w:p w14:paraId="74CC45F1" w14:textId="77777777" w:rsidR="00970571" w:rsidRDefault="00970571">
                    <w:pPr>
                      <w:pStyle w:val="Literaturverzeichnis"/>
                      <w:rPr>
                        <w:noProof/>
                      </w:rPr>
                    </w:pPr>
                    <w:r>
                      <w:rPr>
                        <w:noProof/>
                      </w:rPr>
                      <w:t xml:space="preserve">[83] </w:t>
                    </w:r>
                  </w:p>
                </w:tc>
                <w:tc>
                  <w:tcPr>
                    <w:tcW w:w="0" w:type="auto"/>
                    <w:hideMark/>
                  </w:tcPr>
                  <w:p w14:paraId="5BA42C21" w14:textId="77777777" w:rsidR="00970571" w:rsidRDefault="00970571">
                    <w:pPr>
                      <w:pStyle w:val="Literaturverzeichnis"/>
                      <w:rPr>
                        <w:noProof/>
                      </w:rPr>
                    </w:pPr>
                    <w:r>
                      <w:rPr>
                        <w:noProof/>
                      </w:rPr>
                      <w:t>T. Peck, H. Fuchs und M. Whitton, „Evaluation of Reorientation Techniques and Distractors for Walking in Large Virtual Environments,“ 2008.</w:t>
                    </w:r>
                  </w:p>
                </w:tc>
              </w:tr>
              <w:tr w:rsidR="00970571" w14:paraId="68D0AF59" w14:textId="77777777">
                <w:trPr>
                  <w:divId w:val="251862881"/>
                  <w:tblCellSpacing w:w="15" w:type="dxa"/>
                </w:trPr>
                <w:tc>
                  <w:tcPr>
                    <w:tcW w:w="50" w:type="pct"/>
                    <w:hideMark/>
                  </w:tcPr>
                  <w:p w14:paraId="13A0453D" w14:textId="77777777" w:rsidR="00970571" w:rsidRDefault="00970571">
                    <w:pPr>
                      <w:pStyle w:val="Literaturverzeichnis"/>
                      <w:rPr>
                        <w:noProof/>
                      </w:rPr>
                    </w:pPr>
                    <w:r>
                      <w:rPr>
                        <w:noProof/>
                      </w:rPr>
                      <w:t xml:space="preserve">[84] </w:t>
                    </w:r>
                  </w:p>
                </w:tc>
                <w:tc>
                  <w:tcPr>
                    <w:tcW w:w="0" w:type="auto"/>
                    <w:hideMark/>
                  </w:tcPr>
                  <w:p w14:paraId="068CF647" w14:textId="77777777" w:rsidR="00970571" w:rsidRDefault="00970571">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8E3D3F5" w14:textId="77777777" w:rsidR="00970571" w:rsidRDefault="00970571">
              <w:pPr>
                <w:divId w:val="251862881"/>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709" w:name="_Toc82686303"/>
      <w:bookmarkStart w:id="710" w:name="_Toc87517111"/>
      <w:bookmarkStart w:id="711" w:name="_Toc90140406"/>
      <w:r w:rsidRPr="005F4571">
        <w:lastRenderedPageBreak/>
        <w:t>Eidesstattliche Erklärung</w:t>
      </w:r>
      <w:bookmarkEnd w:id="709"/>
      <w:bookmarkEnd w:id="710"/>
      <w:bookmarkEnd w:id="711"/>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0014225E" w:rsidR="00E04AC6" w:rsidRDefault="001B52A8" w:rsidP="002D4A3B">
      <w:r>
        <w:t>Heilbronn</w:t>
      </w:r>
      <w:r w:rsidR="001D5D3A">
        <w:t xml:space="preserve">, </w:t>
      </w:r>
      <w:r w:rsidR="001638CA" w:rsidRPr="001638CA">
        <w:t>14</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w:t>
      </w:r>
      <w:ins w:id="712" w:author="Robert Zlomke" w:date="2021-12-11T19:31:00Z">
        <w:r w:rsidR="001C0989">
          <w:t>,</w:t>
        </w:r>
      </w:ins>
      <w:r w:rsidR="001638CA">
        <w:t xml:space="preserv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13" w:name="_Toc82686304"/>
      <w:bookmarkStart w:id="714" w:name="_Toc87517112"/>
      <w:bookmarkStart w:id="715" w:name="_Toc90140407"/>
      <w:r>
        <w:lastRenderedPageBreak/>
        <w:t>Anhang</w:t>
      </w:r>
      <w:bookmarkEnd w:id="713"/>
      <w:bookmarkEnd w:id="714"/>
      <w:bookmarkEnd w:id="715"/>
    </w:p>
    <w:p w14:paraId="30C5DF9B" w14:textId="365A6960" w:rsidR="00970571"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140487" w:history="1">
        <w:r w:rsidR="00970571" w:rsidRPr="00F17AF2">
          <w:rPr>
            <w:rStyle w:val="Hyperlink"/>
            <w:noProof/>
          </w:rPr>
          <w:t>Anhang 1: Vorgehensweise der Evaluation</w:t>
        </w:r>
        <w:r w:rsidR="00970571">
          <w:rPr>
            <w:noProof/>
            <w:webHidden/>
          </w:rPr>
          <w:tab/>
        </w:r>
        <w:r w:rsidR="00970571">
          <w:rPr>
            <w:noProof/>
            <w:webHidden/>
          </w:rPr>
          <w:fldChar w:fldCharType="begin"/>
        </w:r>
        <w:r w:rsidR="00970571">
          <w:rPr>
            <w:noProof/>
            <w:webHidden/>
          </w:rPr>
          <w:instrText xml:space="preserve"> PAGEREF _Toc90140487 \h </w:instrText>
        </w:r>
        <w:r w:rsidR="00970571">
          <w:rPr>
            <w:noProof/>
            <w:webHidden/>
          </w:rPr>
        </w:r>
        <w:r w:rsidR="00970571">
          <w:rPr>
            <w:noProof/>
            <w:webHidden/>
          </w:rPr>
          <w:fldChar w:fldCharType="separate"/>
        </w:r>
        <w:r w:rsidR="00970571">
          <w:rPr>
            <w:noProof/>
            <w:webHidden/>
          </w:rPr>
          <w:t>85</w:t>
        </w:r>
        <w:r w:rsidR="00970571">
          <w:rPr>
            <w:noProof/>
            <w:webHidden/>
          </w:rPr>
          <w:fldChar w:fldCharType="end"/>
        </w:r>
      </w:hyperlink>
    </w:p>
    <w:p w14:paraId="321FFD60" w14:textId="5B48E1BB" w:rsidR="00970571" w:rsidRDefault="00172CB5">
      <w:pPr>
        <w:pStyle w:val="Verzeichnis1"/>
        <w:tabs>
          <w:tab w:val="right" w:leader="dot" w:pos="9344"/>
        </w:tabs>
        <w:rPr>
          <w:rFonts w:asciiTheme="minorHAnsi" w:eastAsiaTheme="minorEastAsia" w:hAnsiTheme="minorHAnsi" w:cstheme="minorBidi"/>
          <w:b w:val="0"/>
          <w:noProof/>
          <w:szCs w:val="22"/>
        </w:rPr>
      </w:pPr>
      <w:hyperlink w:anchor="_Toc90140488" w:history="1">
        <w:r w:rsidR="00970571" w:rsidRPr="00F17AF2">
          <w:rPr>
            <w:rStyle w:val="Hyperlink"/>
            <w:noProof/>
          </w:rPr>
          <w:t>Anhang 2: Ergebnisse der T-Tests für Szenario 1</w:t>
        </w:r>
        <w:r w:rsidR="00970571">
          <w:rPr>
            <w:noProof/>
            <w:webHidden/>
          </w:rPr>
          <w:tab/>
        </w:r>
        <w:r w:rsidR="00970571">
          <w:rPr>
            <w:noProof/>
            <w:webHidden/>
          </w:rPr>
          <w:fldChar w:fldCharType="begin"/>
        </w:r>
        <w:r w:rsidR="00970571">
          <w:rPr>
            <w:noProof/>
            <w:webHidden/>
          </w:rPr>
          <w:instrText xml:space="preserve"> PAGEREF _Toc90140488 \h </w:instrText>
        </w:r>
        <w:r w:rsidR="00970571">
          <w:rPr>
            <w:noProof/>
            <w:webHidden/>
          </w:rPr>
        </w:r>
        <w:r w:rsidR="00970571">
          <w:rPr>
            <w:noProof/>
            <w:webHidden/>
          </w:rPr>
          <w:fldChar w:fldCharType="separate"/>
        </w:r>
        <w:r w:rsidR="00970571">
          <w:rPr>
            <w:noProof/>
            <w:webHidden/>
          </w:rPr>
          <w:t>86</w:t>
        </w:r>
        <w:r w:rsidR="00970571">
          <w:rPr>
            <w:noProof/>
            <w:webHidden/>
          </w:rPr>
          <w:fldChar w:fldCharType="end"/>
        </w:r>
      </w:hyperlink>
    </w:p>
    <w:p w14:paraId="10480AF8" w14:textId="55CB71B8" w:rsidR="00970571" w:rsidRDefault="00172CB5">
      <w:pPr>
        <w:pStyle w:val="Verzeichnis1"/>
        <w:tabs>
          <w:tab w:val="right" w:leader="dot" w:pos="9344"/>
        </w:tabs>
        <w:rPr>
          <w:rFonts w:asciiTheme="minorHAnsi" w:eastAsiaTheme="minorEastAsia" w:hAnsiTheme="minorHAnsi" w:cstheme="minorBidi"/>
          <w:b w:val="0"/>
          <w:noProof/>
          <w:szCs w:val="22"/>
        </w:rPr>
      </w:pPr>
      <w:hyperlink w:anchor="_Toc90140489" w:history="1">
        <w:r w:rsidR="00970571" w:rsidRPr="00F17AF2">
          <w:rPr>
            <w:rStyle w:val="Hyperlink"/>
            <w:noProof/>
          </w:rPr>
          <w:t>Anhang 3: Ergebnisse der T-Tests für Szenario 2</w:t>
        </w:r>
        <w:r w:rsidR="00970571">
          <w:rPr>
            <w:noProof/>
            <w:webHidden/>
          </w:rPr>
          <w:tab/>
        </w:r>
        <w:r w:rsidR="00970571">
          <w:rPr>
            <w:noProof/>
            <w:webHidden/>
          </w:rPr>
          <w:fldChar w:fldCharType="begin"/>
        </w:r>
        <w:r w:rsidR="00970571">
          <w:rPr>
            <w:noProof/>
            <w:webHidden/>
          </w:rPr>
          <w:instrText xml:space="preserve"> PAGEREF _Toc90140489 \h </w:instrText>
        </w:r>
        <w:r w:rsidR="00970571">
          <w:rPr>
            <w:noProof/>
            <w:webHidden/>
          </w:rPr>
        </w:r>
        <w:r w:rsidR="00970571">
          <w:rPr>
            <w:noProof/>
            <w:webHidden/>
          </w:rPr>
          <w:fldChar w:fldCharType="separate"/>
        </w:r>
        <w:r w:rsidR="00970571">
          <w:rPr>
            <w:noProof/>
            <w:webHidden/>
          </w:rPr>
          <w:t>88</w:t>
        </w:r>
        <w:r w:rsidR="00970571">
          <w:rPr>
            <w:noProof/>
            <w:webHidden/>
          </w:rPr>
          <w:fldChar w:fldCharType="end"/>
        </w:r>
      </w:hyperlink>
    </w:p>
    <w:p w14:paraId="36D97D53" w14:textId="7B62F7A2" w:rsidR="00970571" w:rsidRDefault="00172CB5">
      <w:pPr>
        <w:pStyle w:val="Verzeichnis1"/>
        <w:tabs>
          <w:tab w:val="right" w:leader="dot" w:pos="9344"/>
        </w:tabs>
        <w:rPr>
          <w:rFonts w:asciiTheme="minorHAnsi" w:eastAsiaTheme="minorEastAsia" w:hAnsiTheme="minorHAnsi" w:cstheme="minorBidi"/>
          <w:b w:val="0"/>
          <w:noProof/>
          <w:szCs w:val="22"/>
        </w:rPr>
      </w:pPr>
      <w:hyperlink w:anchor="_Toc90140490" w:history="1">
        <w:r w:rsidR="00970571" w:rsidRPr="00F17AF2">
          <w:rPr>
            <w:rStyle w:val="Hyperlink"/>
            <w:noProof/>
          </w:rPr>
          <w:t>Anhang 4: Antworten des Feedbackbogens</w:t>
        </w:r>
        <w:r w:rsidR="00970571">
          <w:rPr>
            <w:noProof/>
            <w:webHidden/>
          </w:rPr>
          <w:tab/>
        </w:r>
        <w:r w:rsidR="00970571">
          <w:rPr>
            <w:noProof/>
            <w:webHidden/>
          </w:rPr>
          <w:fldChar w:fldCharType="begin"/>
        </w:r>
        <w:r w:rsidR="00970571">
          <w:rPr>
            <w:noProof/>
            <w:webHidden/>
          </w:rPr>
          <w:instrText xml:space="preserve"> PAGEREF _Toc90140490 \h </w:instrText>
        </w:r>
        <w:r w:rsidR="00970571">
          <w:rPr>
            <w:noProof/>
            <w:webHidden/>
          </w:rPr>
        </w:r>
        <w:r w:rsidR="00970571">
          <w:rPr>
            <w:noProof/>
            <w:webHidden/>
          </w:rPr>
          <w:fldChar w:fldCharType="separate"/>
        </w:r>
        <w:r w:rsidR="00970571">
          <w:rPr>
            <w:noProof/>
            <w:webHidden/>
          </w:rPr>
          <w:t>90</w:t>
        </w:r>
        <w:r w:rsidR="00970571">
          <w:rPr>
            <w:noProof/>
            <w:webHidden/>
          </w:rPr>
          <w:fldChar w:fldCharType="end"/>
        </w:r>
      </w:hyperlink>
    </w:p>
    <w:p w14:paraId="2939A06B" w14:textId="50A99997"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16" w:name="_Toc90140487"/>
      <w:r>
        <w:lastRenderedPageBreak/>
        <w:t xml:space="preserve">Anhang 1: </w:t>
      </w:r>
      <w:r w:rsidR="00267878">
        <w:t>Vorgehensweise</w:t>
      </w:r>
      <w:r>
        <w:t xml:space="preserve"> der Evaluation</w:t>
      </w:r>
      <w:bookmarkEnd w:id="716"/>
    </w:p>
    <w:p w14:paraId="1A45B663" w14:textId="3DCF1F6C" w:rsidR="004B6AB3" w:rsidRPr="004B6AB3" w:rsidRDefault="004B6AB3" w:rsidP="004B6AB3">
      <w:pPr>
        <w:jc w:val="center"/>
      </w:pPr>
      <w:r>
        <w:rPr>
          <w:noProof/>
        </w:rPr>
        <w:drawing>
          <wp:inline distT="0" distB="0" distL="0" distR="0" wp14:anchorId="23C4CEE9" wp14:editId="6AD3DF21">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17" w:name="_Toc90140488"/>
      <w:r>
        <w:lastRenderedPageBreak/>
        <w:t>Anhang 2: Ergebnisse der T-Tests für Szenario 1</w:t>
      </w:r>
      <w:bookmarkEnd w:id="717"/>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D23E4DB">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450F86BE">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18" w:name="_Toc90140489"/>
      <w:r>
        <w:lastRenderedPageBreak/>
        <w:t>Anhang 3: Ergebnisse der T-Tests für Szenario 2</w:t>
      </w:r>
      <w:bookmarkEnd w:id="718"/>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FB0F10D">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421C6B3F">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19" w:name="_Toc90140490"/>
      <w:r>
        <w:lastRenderedPageBreak/>
        <w:t xml:space="preserve">Anhang </w:t>
      </w:r>
      <w:r w:rsidR="00D96882">
        <w:t>4</w:t>
      </w:r>
      <w:r>
        <w:t xml:space="preserve">: </w:t>
      </w:r>
      <w:r w:rsidR="00A9006A">
        <w:t>Antworten des Feedbackbogens</w:t>
      </w:r>
      <w:bookmarkEnd w:id="719"/>
    </w:p>
    <w:p w14:paraId="470B3566" w14:textId="06501651" w:rsidR="006F57B3" w:rsidRDefault="00A74258" w:rsidP="00A74258">
      <w:r>
        <w:rPr>
          <w:noProof/>
        </w:rPr>
        <w:drawing>
          <wp:inline distT="0" distB="0" distL="0" distR="0" wp14:anchorId="4C4B33B8" wp14:editId="574B1C8A">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4"/>
      <w:endnotePr>
        <w:numFmt w:val="decimal"/>
      </w:endnotePr>
      <w:pgSz w:w="11906" w:h="16838" w:code="9"/>
      <w:pgMar w:top="1418" w:right="1134" w:bottom="1134" w:left="1418" w:header="720" w:footer="720" w:gutter="0"/>
      <w:pgNumType w:start="1"/>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8" w:author="Robert Zlomke" w:date="2021-12-11T19:16:00Z" w:initials="RZ">
    <w:p w14:paraId="056C8BD9" w14:textId="2A9CD577" w:rsidR="00172ECA" w:rsidRDefault="00172ECA">
      <w:pPr>
        <w:pStyle w:val="Kommentartext"/>
      </w:pPr>
      <w:r>
        <w:rPr>
          <w:rStyle w:val="Kommentarzeichen"/>
        </w:rPr>
        <w:annotationRef/>
      </w:r>
      <w:r>
        <w:t>Hä?</w:t>
      </w:r>
    </w:p>
  </w:comment>
  <w:comment w:id="389" w:author="Robert Zlomke" w:date="2021-12-11T19:21:00Z" w:initials="RZ">
    <w:p w14:paraId="0AF1888E" w14:textId="5B5F6509" w:rsidR="00470572" w:rsidRDefault="00470572">
      <w:pPr>
        <w:pStyle w:val="Kommentartext"/>
      </w:pPr>
      <w:r>
        <w:rPr>
          <w:rStyle w:val="Kommentarzeichen"/>
        </w:rPr>
        <w:annotationRef/>
      </w:r>
      <w:r>
        <w:t>Zwei Mal über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6C8BD9" w15:done="0"/>
  <w15:commentEx w15:paraId="0AF18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F777F" w16cex:dateUtc="2021-12-11T18:16:00Z"/>
  <w16cex:commentExtensible w16cex:durableId="255F78AD" w16cex:dateUtc="2021-12-11T1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6C8BD9" w16cid:durableId="255F777F"/>
  <w16cid:commentId w16cid:paraId="0AF1888E" w16cid:durableId="255F78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ECCAE" w14:textId="77777777" w:rsidR="00172CB5" w:rsidRDefault="00172CB5">
      <w:r>
        <w:separator/>
      </w:r>
    </w:p>
  </w:endnote>
  <w:endnote w:type="continuationSeparator" w:id="0">
    <w:p w14:paraId="7F0AFABD" w14:textId="77777777" w:rsidR="00172CB5" w:rsidRDefault="00172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172CB5"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EA7A2" w14:textId="77777777" w:rsidR="00172CB5" w:rsidRDefault="00172CB5">
      <w:r>
        <w:separator/>
      </w:r>
    </w:p>
  </w:footnote>
  <w:footnote w:type="continuationSeparator" w:id="0">
    <w:p w14:paraId="2F722372" w14:textId="77777777" w:rsidR="00172CB5" w:rsidRDefault="00172C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1702B68C" w:rsidR="004C6A26" w:rsidRDefault="004C6A26"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42CC8BDC"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6662C9">
                            <w:rPr>
                              <w:noProof/>
                              <w:sz w:val="20"/>
                              <w:szCs w:val="20"/>
                              <w:lang w:val="en-US"/>
                            </w:rPr>
                            <w:t>Anhang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154CC77E" w14:textId="42CC8BDC"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6662C9">
                      <w:rPr>
                        <w:noProof/>
                        <w:sz w:val="20"/>
                        <w:szCs w:val="20"/>
                        <w:lang w:val="en-US"/>
                      </w:rPr>
                      <w:t>Anhang</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77777777" w:rsidR="004C6A26" w:rsidRDefault="004C6A26"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782769E4"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6662C9">
                            <w:rPr>
                              <w:noProof/>
                              <w:sz w:val="20"/>
                              <w:szCs w:val="20"/>
                              <w:lang w:val="en-US"/>
                            </w:rPr>
                            <w:t>Anhang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098A0A46" w14:textId="782769E4"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6662C9">
                      <w:rPr>
                        <w:noProof/>
                        <w:sz w:val="20"/>
                        <w:szCs w:val="20"/>
                        <w:lang w:val="en-US"/>
                      </w:rPr>
                      <w:t>Anhang</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C266A" w14:textId="77777777" w:rsidR="004C6A26" w:rsidRDefault="004C6A26">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48B4EB15"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7823EE">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" o:allowincell="f" filled="f" stroked="f">
              <v:textbox style="mso-fit-shape-to-text:t" inset=",0,,0">
                <w:txbxContent>
                  <w:p w14:paraId="438ADCE8" w14:textId="48B4EB15"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7823EE">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ert Zlomke">
    <w15:presenceInfo w15:providerId="Windows Live" w15:userId="11a43266761f6d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ADF"/>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B91"/>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55"/>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4D4C"/>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6B9A"/>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6C65"/>
    <w:rsid w:val="000D725B"/>
    <w:rsid w:val="000D72C3"/>
    <w:rsid w:val="000D72F4"/>
    <w:rsid w:val="000D7625"/>
    <w:rsid w:val="000D79EC"/>
    <w:rsid w:val="000D7FDB"/>
    <w:rsid w:val="000E0C8C"/>
    <w:rsid w:val="000E0CBB"/>
    <w:rsid w:val="000E0E9B"/>
    <w:rsid w:val="000E0F85"/>
    <w:rsid w:val="000E10A4"/>
    <w:rsid w:val="000E1E90"/>
    <w:rsid w:val="000E2345"/>
    <w:rsid w:val="000E25AF"/>
    <w:rsid w:val="000E3240"/>
    <w:rsid w:val="000E33CF"/>
    <w:rsid w:val="000E36DE"/>
    <w:rsid w:val="000E37E4"/>
    <w:rsid w:val="000E3D9C"/>
    <w:rsid w:val="000E3E84"/>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0D20"/>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D5"/>
    <w:rsid w:val="001255F3"/>
    <w:rsid w:val="00125671"/>
    <w:rsid w:val="0012586B"/>
    <w:rsid w:val="00125C1E"/>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36E"/>
    <w:rsid w:val="0014250D"/>
    <w:rsid w:val="0014279A"/>
    <w:rsid w:val="00142D6C"/>
    <w:rsid w:val="00143011"/>
    <w:rsid w:val="0014359E"/>
    <w:rsid w:val="001435D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2CB5"/>
    <w:rsid w:val="00172ECA"/>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1DB"/>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4D8D"/>
    <w:rsid w:val="00195261"/>
    <w:rsid w:val="00195AFD"/>
    <w:rsid w:val="00195C20"/>
    <w:rsid w:val="00195FBA"/>
    <w:rsid w:val="00197540"/>
    <w:rsid w:val="00197552"/>
    <w:rsid w:val="00197A13"/>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0989"/>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1C08"/>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831"/>
    <w:rsid w:val="00232B1B"/>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3F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35D"/>
    <w:rsid w:val="00320586"/>
    <w:rsid w:val="00320BE3"/>
    <w:rsid w:val="00321008"/>
    <w:rsid w:val="003212A5"/>
    <w:rsid w:val="0032193B"/>
    <w:rsid w:val="00321C8D"/>
    <w:rsid w:val="00321F77"/>
    <w:rsid w:val="00322207"/>
    <w:rsid w:val="00322F18"/>
    <w:rsid w:val="0032355C"/>
    <w:rsid w:val="00323BE6"/>
    <w:rsid w:val="0032443E"/>
    <w:rsid w:val="003246A9"/>
    <w:rsid w:val="00325D85"/>
    <w:rsid w:val="0032608B"/>
    <w:rsid w:val="003261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983"/>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2420"/>
    <w:rsid w:val="003C30BA"/>
    <w:rsid w:val="003C38EA"/>
    <w:rsid w:val="003C45DD"/>
    <w:rsid w:val="003C4B4B"/>
    <w:rsid w:val="003C4CEE"/>
    <w:rsid w:val="003C4DC5"/>
    <w:rsid w:val="003C529A"/>
    <w:rsid w:val="003C5D11"/>
    <w:rsid w:val="003C5E8F"/>
    <w:rsid w:val="003C610D"/>
    <w:rsid w:val="003C6714"/>
    <w:rsid w:val="003C6D9D"/>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11AE"/>
    <w:rsid w:val="003E142F"/>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953"/>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6B7"/>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0B5E"/>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70A7"/>
    <w:rsid w:val="004678A3"/>
    <w:rsid w:val="00467F89"/>
    <w:rsid w:val="0047023C"/>
    <w:rsid w:val="00470572"/>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00C"/>
    <w:rsid w:val="004D62FD"/>
    <w:rsid w:val="004D6579"/>
    <w:rsid w:val="004D6A1E"/>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CD2"/>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2B25"/>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5B1"/>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1CF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1384"/>
    <w:rsid w:val="005D2CE4"/>
    <w:rsid w:val="005D2D03"/>
    <w:rsid w:val="005D3123"/>
    <w:rsid w:val="005D445B"/>
    <w:rsid w:val="005D44CE"/>
    <w:rsid w:val="005D496F"/>
    <w:rsid w:val="005D4A5B"/>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2C99"/>
    <w:rsid w:val="005F338B"/>
    <w:rsid w:val="005F33A6"/>
    <w:rsid w:val="005F363C"/>
    <w:rsid w:val="005F3A2A"/>
    <w:rsid w:val="005F4571"/>
    <w:rsid w:val="005F48C2"/>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6CE8"/>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48D"/>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2C9"/>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5F1"/>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03D"/>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02B"/>
    <w:rsid w:val="0072772B"/>
    <w:rsid w:val="00727898"/>
    <w:rsid w:val="00727998"/>
    <w:rsid w:val="00727D9A"/>
    <w:rsid w:val="00730004"/>
    <w:rsid w:val="007306D8"/>
    <w:rsid w:val="00730844"/>
    <w:rsid w:val="007310EC"/>
    <w:rsid w:val="007316AB"/>
    <w:rsid w:val="00731A2B"/>
    <w:rsid w:val="00731AB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1F4"/>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0E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5F8"/>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3EE"/>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7E7"/>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61FA"/>
    <w:rsid w:val="007C7588"/>
    <w:rsid w:val="007C7595"/>
    <w:rsid w:val="007C765C"/>
    <w:rsid w:val="007C7DC8"/>
    <w:rsid w:val="007C7F58"/>
    <w:rsid w:val="007D02C3"/>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15F"/>
    <w:rsid w:val="007D6313"/>
    <w:rsid w:val="007D63CF"/>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0AF0"/>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19CE"/>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6A34"/>
    <w:rsid w:val="00837497"/>
    <w:rsid w:val="00837D8E"/>
    <w:rsid w:val="00840294"/>
    <w:rsid w:val="00840621"/>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D34"/>
    <w:rsid w:val="00872EFA"/>
    <w:rsid w:val="00873308"/>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DC2"/>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0F09"/>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4CB"/>
    <w:rsid w:val="008C3535"/>
    <w:rsid w:val="008C390C"/>
    <w:rsid w:val="008C3AED"/>
    <w:rsid w:val="008C45F2"/>
    <w:rsid w:val="008C6B1C"/>
    <w:rsid w:val="008C74C8"/>
    <w:rsid w:val="008D06CB"/>
    <w:rsid w:val="008D0802"/>
    <w:rsid w:val="008D09B0"/>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4A2"/>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571"/>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31B"/>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5E4"/>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3E1F"/>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0886"/>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1A63"/>
    <w:rsid w:val="009F1B76"/>
    <w:rsid w:val="009F23EF"/>
    <w:rsid w:val="009F24EE"/>
    <w:rsid w:val="009F258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431"/>
    <w:rsid w:val="00A21868"/>
    <w:rsid w:val="00A22AA4"/>
    <w:rsid w:val="00A22B6C"/>
    <w:rsid w:val="00A23095"/>
    <w:rsid w:val="00A241D0"/>
    <w:rsid w:val="00A2480E"/>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8AF"/>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2A2"/>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7F"/>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96"/>
    <w:rsid w:val="00B265EE"/>
    <w:rsid w:val="00B26842"/>
    <w:rsid w:val="00B2758C"/>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79"/>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5FA"/>
    <w:rsid w:val="00B86D02"/>
    <w:rsid w:val="00B86D11"/>
    <w:rsid w:val="00B86D13"/>
    <w:rsid w:val="00B86E8A"/>
    <w:rsid w:val="00B87486"/>
    <w:rsid w:val="00B879D8"/>
    <w:rsid w:val="00B87B83"/>
    <w:rsid w:val="00B87D26"/>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35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83B"/>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DAD"/>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07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2DE"/>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4DD7"/>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B7DD8"/>
    <w:rsid w:val="00CC051D"/>
    <w:rsid w:val="00CC06CC"/>
    <w:rsid w:val="00CC083B"/>
    <w:rsid w:val="00CC0D74"/>
    <w:rsid w:val="00CC187E"/>
    <w:rsid w:val="00CC3562"/>
    <w:rsid w:val="00CC465D"/>
    <w:rsid w:val="00CC4FE4"/>
    <w:rsid w:val="00CC5269"/>
    <w:rsid w:val="00CC5802"/>
    <w:rsid w:val="00CC5DEA"/>
    <w:rsid w:val="00CC6037"/>
    <w:rsid w:val="00CC6EC2"/>
    <w:rsid w:val="00CC7B27"/>
    <w:rsid w:val="00CD0091"/>
    <w:rsid w:val="00CD0ED9"/>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1290"/>
    <w:rsid w:val="00D12552"/>
    <w:rsid w:val="00D126CA"/>
    <w:rsid w:val="00D128FE"/>
    <w:rsid w:val="00D12913"/>
    <w:rsid w:val="00D13A96"/>
    <w:rsid w:val="00D13B2A"/>
    <w:rsid w:val="00D13E10"/>
    <w:rsid w:val="00D142F2"/>
    <w:rsid w:val="00D14C5E"/>
    <w:rsid w:val="00D14F4A"/>
    <w:rsid w:val="00D15094"/>
    <w:rsid w:val="00D153C3"/>
    <w:rsid w:val="00D16422"/>
    <w:rsid w:val="00D1756B"/>
    <w:rsid w:val="00D17EDF"/>
    <w:rsid w:val="00D20016"/>
    <w:rsid w:val="00D2016F"/>
    <w:rsid w:val="00D20358"/>
    <w:rsid w:val="00D2089C"/>
    <w:rsid w:val="00D21056"/>
    <w:rsid w:val="00D223EC"/>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4A8"/>
    <w:rsid w:val="00D726CF"/>
    <w:rsid w:val="00D73626"/>
    <w:rsid w:val="00D736ED"/>
    <w:rsid w:val="00D73D1A"/>
    <w:rsid w:val="00D743C6"/>
    <w:rsid w:val="00D747B8"/>
    <w:rsid w:val="00D749B9"/>
    <w:rsid w:val="00D7543B"/>
    <w:rsid w:val="00D7596F"/>
    <w:rsid w:val="00D76219"/>
    <w:rsid w:val="00D76D92"/>
    <w:rsid w:val="00D7706F"/>
    <w:rsid w:val="00D774E3"/>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B6565"/>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0F0"/>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3F7"/>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67"/>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3C8E"/>
    <w:rsid w:val="00E440E2"/>
    <w:rsid w:val="00E442FA"/>
    <w:rsid w:val="00E445E1"/>
    <w:rsid w:val="00E44C94"/>
    <w:rsid w:val="00E45280"/>
    <w:rsid w:val="00E453AA"/>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490A"/>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0F1"/>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430"/>
    <w:rsid w:val="00E84801"/>
    <w:rsid w:val="00E84B4D"/>
    <w:rsid w:val="00E8544A"/>
    <w:rsid w:val="00E85C89"/>
    <w:rsid w:val="00E85D1F"/>
    <w:rsid w:val="00E866C7"/>
    <w:rsid w:val="00E86766"/>
    <w:rsid w:val="00E86A9B"/>
    <w:rsid w:val="00E879AB"/>
    <w:rsid w:val="00E87C4B"/>
    <w:rsid w:val="00E87E32"/>
    <w:rsid w:val="00E9041E"/>
    <w:rsid w:val="00E90D70"/>
    <w:rsid w:val="00E9110E"/>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542"/>
    <w:rsid w:val="00EC7733"/>
    <w:rsid w:val="00EC78CC"/>
    <w:rsid w:val="00EC7AA5"/>
    <w:rsid w:val="00EC7F46"/>
    <w:rsid w:val="00ED0139"/>
    <w:rsid w:val="00ED06C2"/>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EF"/>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492"/>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472E1"/>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04F"/>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598E"/>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43"/>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49630">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061451">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802220">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327350">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15157">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012852">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670939">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266187">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421147">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386126">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727246">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294172">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338109">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457516">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6638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4165301">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37872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862881">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424727">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07442">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56503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29875015">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1832679">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089661">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0791745">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7309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1929251">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0782714">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037311">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487968">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7790438">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377199">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348680">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122491">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182027">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037840">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248403">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571583">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149538">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430469">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686891">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78074">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3998111">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345188">
      <w:bodyDiv w:val="1"/>
      <w:marLeft w:val="0"/>
      <w:marRight w:val="0"/>
      <w:marTop w:val="0"/>
      <w:marBottom w:val="0"/>
      <w:divBdr>
        <w:top w:val="none" w:sz="0" w:space="0" w:color="auto"/>
        <w:left w:val="none" w:sz="0" w:space="0" w:color="auto"/>
        <w:bottom w:val="none" w:sz="0" w:space="0" w:color="auto"/>
        <w:right w:val="none" w:sz="0" w:space="0" w:color="auto"/>
      </w:divBdr>
    </w:div>
    <w:div w:id="69153649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080271">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3867763">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239966">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552">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5340165">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19463130">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173709">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6963369">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171">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657278">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59978">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164557">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36917">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640869">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08810">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349605">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723520">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507808">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89698932">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435302">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0687696">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269171">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189519">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19705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230501">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6777204">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444455">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3981673">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033726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4832757">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309823">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2641367">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501936">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563594">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69771451">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826490">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6962936">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598736">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558177">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1180754">
      <w:bodyDiv w:val="1"/>
      <w:marLeft w:val="0"/>
      <w:marRight w:val="0"/>
      <w:marTop w:val="0"/>
      <w:marBottom w:val="0"/>
      <w:divBdr>
        <w:top w:val="none" w:sz="0" w:space="0" w:color="auto"/>
        <w:left w:val="none" w:sz="0" w:space="0" w:color="auto"/>
        <w:bottom w:val="none" w:sz="0" w:space="0" w:color="auto"/>
        <w:right w:val="none" w:sz="0" w:space="0" w:color="auto"/>
      </w:divBdr>
    </w:div>
    <w:div w:id="1331786374">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65245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278444">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423662">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074204">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8578655">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18692">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5741525">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7630622">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6393954">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29329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219555">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425479">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8916295">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351759">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601705">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617416">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574249">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7182377">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7036102">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1502022">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321222">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670699">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4765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8899629">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2783761">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42810">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2996551">
      <w:bodyDiv w:val="1"/>
      <w:marLeft w:val="0"/>
      <w:marRight w:val="0"/>
      <w:marTop w:val="0"/>
      <w:marBottom w:val="0"/>
      <w:divBdr>
        <w:top w:val="none" w:sz="0" w:space="0" w:color="auto"/>
        <w:left w:val="none" w:sz="0" w:space="0" w:color="auto"/>
        <w:bottom w:val="none" w:sz="0" w:space="0" w:color="auto"/>
        <w:right w:val="none" w:sz="0" w:space="0" w:color="auto"/>
      </w:divBdr>
    </w:div>
    <w:div w:id="1713652196">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56329">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275590">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682315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4921853">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734784">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016475">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107799">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1741439">
      <w:bodyDiv w:val="1"/>
      <w:marLeft w:val="0"/>
      <w:marRight w:val="0"/>
      <w:marTop w:val="0"/>
      <w:marBottom w:val="0"/>
      <w:divBdr>
        <w:top w:val="none" w:sz="0" w:space="0" w:color="auto"/>
        <w:left w:val="none" w:sz="0" w:space="0" w:color="auto"/>
        <w:bottom w:val="none" w:sz="0" w:space="0" w:color="auto"/>
        <w:right w:val="none" w:sz="0" w:space="0" w:color="auto"/>
      </w:divBdr>
    </w:div>
    <w:div w:id="1952007865">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4440563">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218259">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696272">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388839">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0907613">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063672">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754554">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578405">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658674">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7704190">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6977918">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025172">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343431">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272740">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38918">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249601">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C:\Users\Rob\Desktop\Studium\Thesis\Thesis_UnityLab_RobertZlomke.docx" TargetMode="External"/><Relationship Id="rId42" Type="http://schemas.openxmlformats.org/officeDocument/2006/relationships/image" Target="media/image8.jpeg"/><Relationship Id="rId63" Type="http://schemas.openxmlformats.org/officeDocument/2006/relationships/image" Target="media/image29.jpeg"/><Relationship Id="rId84" Type="http://schemas.openxmlformats.org/officeDocument/2006/relationships/image" Target="media/image46.jpeg"/><Relationship Id="rId138" Type="http://schemas.openxmlformats.org/officeDocument/2006/relationships/chart" Target="charts/chart18.xml"/><Relationship Id="rId159" Type="http://schemas.openxmlformats.org/officeDocument/2006/relationships/image" Target="media/image54.jpeg"/><Relationship Id="rId107" Type="http://schemas.microsoft.com/office/2014/relationships/chartEx" Target="charts/chartEx6.xml"/><Relationship Id="rId11" Type="http://schemas.openxmlformats.org/officeDocument/2006/relationships/hyperlink" Target="file:///C:\Users\Rob\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9.jpeg"/><Relationship Id="rId74" Type="http://schemas.openxmlformats.org/officeDocument/2006/relationships/image" Target="media/image36.jpeg"/><Relationship Id="rId128" Type="http://schemas.openxmlformats.org/officeDocument/2006/relationships/chart" Target="charts/chart14.xml"/><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55.jpeg"/><Relationship Id="rId22" Type="http://schemas.openxmlformats.org/officeDocument/2006/relationships/hyperlink" Target="file:///C:\Users\Rob\Desktop\Studium\Thesis\Thesis_UnityLab_RobertZlomke.docx" TargetMode="External"/><Relationship Id="rId43" Type="http://schemas.openxmlformats.org/officeDocument/2006/relationships/image" Target="media/image9.jpeg"/><Relationship Id="rId64" Type="http://schemas.openxmlformats.org/officeDocument/2006/relationships/image" Target="media/image30.jpeg"/><Relationship Id="rId118" Type="http://schemas.openxmlformats.org/officeDocument/2006/relationships/chart" Target="charts/chart10.xml"/><Relationship Id="rId139" Type="http://schemas.microsoft.com/office/2014/relationships/chartEx" Target="charts/chartEx16.xml"/><Relationship Id="rId85" Type="http://schemas.openxmlformats.org/officeDocument/2006/relationships/image" Target="media/image47.jpeg"/><Relationship Id="rId150" Type="http://schemas.openxmlformats.org/officeDocument/2006/relationships/chart" Target="charts/chart22.xml"/><Relationship Id="rId12" Type="http://schemas.openxmlformats.org/officeDocument/2006/relationships/hyperlink" Target="file:///C:\Users\Rob\Desktop\Studium\Thesis\Thesis_UnityLab_RobertZlomke.docx" TargetMode="External"/><Relationship Id="rId17" Type="http://schemas.openxmlformats.org/officeDocument/2006/relationships/hyperlink" Target="file:///C:\Users\Rob\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5.jpeg"/><Relationship Id="rId103" Type="http://schemas.microsoft.com/office/2014/relationships/chartEx" Target="charts/chartEx5.xml"/><Relationship Id="rId108" Type="http://schemas.openxmlformats.org/officeDocument/2006/relationships/image" Target="media/image58.png"/><Relationship Id="rId124" Type="http://schemas.microsoft.com/office/2014/relationships/chartEx" Target="charts/chartEx11.xml"/><Relationship Id="rId129" Type="http://schemas.openxmlformats.org/officeDocument/2006/relationships/chart" Target="charts/chart15.xml"/><Relationship Id="rId54" Type="http://schemas.openxmlformats.org/officeDocument/2006/relationships/image" Target="media/image20.jpeg"/><Relationship Id="rId70" Type="http://schemas.microsoft.com/office/2016/09/relationships/commentsIds" Target="commentsIds.xml"/><Relationship Id="rId75" Type="http://schemas.openxmlformats.org/officeDocument/2006/relationships/image" Target="media/image37.jpeg"/><Relationship Id="rId91" Type="http://schemas.microsoft.com/office/2014/relationships/chartEx" Target="charts/chartEx1.xml"/><Relationship Id="rId96" Type="http://schemas.openxmlformats.org/officeDocument/2006/relationships/chart" Target="charts/chart2.xml"/><Relationship Id="rId140" Type="http://schemas.openxmlformats.org/officeDocument/2006/relationships/image" Target="media/image68.png"/><Relationship Id="rId145" Type="http://schemas.microsoft.com/office/2014/relationships/chartEx" Target="charts/chartEx18.xml"/><Relationship Id="rId161" Type="http://schemas.openxmlformats.org/officeDocument/2006/relationships/image" Target="media/image56.jpe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Desktop\Studium\Thesis\Thesis_UnityLab_RobertZlomke.docx" TargetMode="External"/><Relationship Id="rId28" Type="http://schemas.openxmlformats.org/officeDocument/2006/relationships/hyperlink" Target="file:///C:\Users\Rob\Desktop\Studium\Thesis\Thesis_UnityLab_RobertZlomke.docx" TargetMode="External"/><Relationship Id="rId49" Type="http://schemas.openxmlformats.org/officeDocument/2006/relationships/image" Target="media/image15.jpeg"/><Relationship Id="rId114" Type="http://schemas.openxmlformats.org/officeDocument/2006/relationships/image" Target="media/image60.png"/><Relationship Id="rId119" Type="http://schemas.microsoft.com/office/2014/relationships/chartEx" Target="charts/chartEx10.xml"/><Relationship Id="rId44" Type="http://schemas.openxmlformats.org/officeDocument/2006/relationships/image" Target="media/image10.jpe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3.jpeg"/><Relationship Id="rId86" Type="http://schemas.openxmlformats.org/officeDocument/2006/relationships/image" Target="media/image48.jpeg"/><Relationship Id="rId130" Type="http://schemas.microsoft.com/office/2014/relationships/chartEx" Target="charts/chartEx13.xml"/><Relationship Id="rId135" Type="http://schemas.microsoft.com/office/2014/relationships/chartEx" Target="charts/chartEx15.xml"/><Relationship Id="rId151" Type="http://schemas.microsoft.com/office/2014/relationships/chartEx" Target="charts/chartEx20.xml"/><Relationship Id="rId156" Type="http://schemas.microsoft.com/office/2014/relationships/chartEx" Target="charts/chartEx21.xml"/><Relationship Id="rId13" Type="http://schemas.openxmlformats.org/officeDocument/2006/relationships/hyperlink" Target="file:///C:\Users\Rob\Desktop\Studium\Thesis\Thesis_UnityLab_RobertZlomke.docx" TargetMode="External"/><Relationship Id="rId18" Type="http://schemas.openxmlformats.org/officeDocument/2006/relationships/hyperlink" Target="file:///C:\Users\Rob\Desktop\Studium\Thesis\Thesis_UnityLab_RobertZlomke.docx" TargetMode="External"/><Relationship Id="rId39" Type="http://schemas.openxmlformats.org/officeDocument/2006/relationships/image" Target="media/image5.jpeg"/><Relationship Id="rId109" Type="http://schemas.openxmlformats.org/officeDocument/2006/relationships/chart" Target="charts/chart7.xml"/><Relationship Id="rId34" Type="http://schemas.openxmlformats.org/officeDocument/2006/relationships/footer" Target="footer2.xm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38.jpeg"/><Relationship Id="rId97" Type="http://schemas.microsoft.com/office/2014/relationships/chartEx" Target="charts/chartEx3.xml"/><Relationship Id="rId104" Type="http://schemas.openxmlformats.org/officeDocument/2006/relationships/image" Target="media/image57.png"/><Relationship Id="rId120" Type="http://schemas.openxmlformats.org/officeDocument/2006/relationships/image" Target="media/image62.png"/><Relationship Id="rId125" Type="http://schemas.openxmlformats.org/officeDocument/2006/relationships/image" Target="media/image63.png"/><Relationship Id="rId141" Type="http://schemas.openxmlformats.org/officeDocument/2006/relationships/chart" Target="charts/chart19.xml"/><Relationship Id="rId146" Type="http://schemas.openxmlformats.org/officeDocument/2006/relationships/image" Target="media/image70.png"/><Relationship Id="rId167" Type="http://schemas.openxmlformats.org/officeDocument/2006/relationships/theme" Target="theme/theme1.xml"/><Relationship Id="rId7" Type="http://schemas.openxmlformats.org/officeDocument/2006/relationships/endnotes" Target="endnotes.xml"/><Relationship Id="rId71" Type="http://schemas.microsoft.com/office/2018/08/relationships/commentsExtensible" Target="commentsExtensible.xml"/><Relationship Id="rId92" Type="http://schemas.openxmlformats.org/officeDocument/2006/relationships/image" Target="media/image53.png"/><Relationship Id="rId16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hyperlink" Target="file:///C:\Users\Rob\Desktop\Studium\Thesis\Thesis_UnityLab_RobertZlomke.docx" TargetMode="External"/><Relationship Id="rId24" Type="http://schemas.openxmlformats.org/officeDocument/2006/relationships/hyperlink" Target="file:///C:\Users\Rob\Desktop\Studium\Thesis\Thesis_UnityLab_RobertZlomke.docx"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87" Type="http://schemas.openxmlformats.org/officeDocument/2006/relationships/image" Target="media/image49.jpeg"/><Relationship Id="rId110" Type="http://schemas.microsoft.com/office/2014/relationships/chartEx" Target="charts/chartEx7.xml"/><Relationship Id="rId115" Type="http://schemas.openxmlformats.org/officeDocument/2006/relationships/chart" Target="charts/chart9.xml"/><Relationship Id="rId131" Type="http://schemas.openxmlformats.org/officeDocument/2006/relationships/image" Target="media/image65.png"/><Relationship Id="rId136" Type="http://schemas.openxmlformats.org/officeDocument/2006/relationships/image" Target="media/image67.png"/><Relationship Id="rId157" Type="http://schemas.openxmlformats.org/officeDocument/2006/relationships/image" Target="media/image73.png"/><Relationship Id="rId61" Type="http://schemas.openxmlformats.org/officeDocument/2006/relationships/image" Target="media/image27.jpeg"/><Relationship Id="rId82" Type="http://schemas.openxmlformats.org/officeDocument/2006/relationships/image" Target="media/image44.jpeg"/><Relationship Id="rId152" Type="http://schemas.openxmlformats.org/officeDocument/2006/relationships/image" Target="media/image72.png"/><Relationship Id="rId19" Type="http://schemas.openxmlformats.org/officeDocument/2006/relationships/hyperlink" Target="file:///C:\Users\Rob\Desktop\Studium\Thesis\Thesis_UnityLab_RobertZlomke.docx" TargetMode="External"/><Relationship Id="rId14" Type="http://schemas.openxmlformats.org/officeDocument/2006/relationships/hyperlink" Target="file:///C:\Users\Rob\Desktop\Studium\Thesis\Thesis_UnityLab_RobertZlomke.docx" TargetMode="External"/><Relationship Id="rId30" Type="http://schemas.openxmlformats.org/officeDocument/2006/relationships/hyperlink" Target="file:///C:\Users\Rob\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22.jpeg"/><Relationship Id="rId77" Type="http://schemas.openxmlformats.org/officeDocument/2006/relationships/image" Target="media/image39.jpeg"/><Relationship Id="rId100" Type="http://schemas.microsoft.com/office/2014/relationships/chartEx" Target="charts/chartEx4.xml"/><Relationship Id="rId105" Type="http://schemas.openxmlformats.org/officeDocument/2006/relationships/chart" Target="charts/chart5.xml"/><Relationship Id="rId126" Type="http://schemas.microsoft.com/office/2014/relationships/chartEx" Target="charts/chartEx12.xml"/><Relationship Id="rId147" Type="http://schemas.openxmlformats.org/officeDocument/2006/relationships/chart" Target="charts/chart21.xml"/><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image" Target="media/image34.jpeg"/><Relationship Id="rId93" Type="http://schemas.openxmlformats.org/officeDocument/2006/relationships/chart" Target="charts/chart1.xml"/><Relationship Id="rId98" Type="http://schemas.openxmlformats.org/officeDocument/2006/relationships/image" Target="media/image55.png"/><Relationship Id="rId121" Type="http://schemas.openxmlformats.org/officeDocument/2006/relationships/chart" Target="charts/chart11.xml"/><Relationship Id="rId142" Type="http://schemas.microsoft.com/office/2014/relationships/chartEx" Target="charts/chartEx17.xml"/><Relationship Id="rId163" Type="http://schemas.openxmlformats.org/officeDocument/2006/relationships/image" Target="media/image58.jpeg"/><Relationship Id="rId3" Type="http://schemas.openxmlformats.org/officeDocument/2006/relationships/styles" Target="styles.xml"/><Relationship Id="rId25" Type="http://schemas.openxmlformats.org/officeDocument/2006/relationships/hyperlink" Target="file:///C:\Users\Rob\Desktop\Studium\Thesis\Thesis_UnityLab_RobertZlomke.docx" TargetMode="External"/><Relationship Id="rId46" Type="http://schemas.openxmlformats.org/officeDocument/2006/relationships/image" Target="media/image12.jpeg"/><Relationship Id="rId67" Type="http://schemas.openxmlformats.org/officeDocument/2006/relationships/image" Target="media/image33.jpeg"/><Relationship Id="rId116" Type="http://schemas.microsoft.com/office/2014/relationships/chartEx" Target="charts/chartEx9.xml"/><Relationship Id="rId137" Type="http://schemas.openxmlformats.org/officeDocument/2006/relationships/chart" Target="charts/chart17.xml"/><Relationship Id="rId158" Type="http://schemas.openxmlformats.org/officeDocument/2006/relationships/image" Target="media/image53.jpeg"/><Relationship Id="rId20" Type="http://schemas.openxmlformats.org/officeDocument/2006/relationships/hyperlink" Target="file:///C:\Users\Rob\Desktop\Studium\Thesis\Thesis_UnityLab_RobertZlomke.docx" TargetMode="External"/><Relationship Id="rId41" Type="http://schemas.openxmlformats.org/officeDocument/2006/relationships/image" Target="media/image7.jpeg"/><Relationship Id="rId62" Type="http://schemas.openxmlformats.org/officeDocument/2006/relationships/image" Target="media/image28.jpeg"/><Relationship Id="rId83" Type="http://schemas.openxmlformats.org/officeDocument/2006/relationships/image" Target="media/image45.jpeg"/><Relationship Id="rId88" Type="http://schemas.openxmlformats.org/officeDocument/2006/relationships/image" Target="media/image50.jpeg"/><Relationship Id="rId111" Type="http://schemas.openxmlformats.org/officeDocument/2006/relationships/image" Target="media/image59.png"/><Relationship Id="rId132" Type="http://schemas.microsoft.com/office/2014/relationships/chartEx" Target="charts/chartEx14.xml"/><Relationship Id="rId153" Type="http://schemas.openxmlformats.org/officeDocument/2006/relationships/chart" Target="charts/chart23.xml"/><Relationship Id="rId15" Type="http://schemas.openxmlformats.org/officeDocument/2006/relationships/hyperlink" Target="file:///C:\Users\Rob\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3.jpeg"/><Relationship Id="rId106" Type="http://schemas.openxmlformats.org/officeDocument/2006/relationships/chart" Target="charts/chart6.xml"/><Relationship Id="rId127" Type="http://schemas.openxmlformats.org/officeDocument/2006/relationships/image" Target="media/image64.png"/><Relationship Id="rId10" Type="http://schemas.openxmlformats.org/officeDocument/2006/relationships/hyperlink" Target="file:///C:\Users\Rob\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8.jpeg"/><Relationship Id="rId73" Type="http://schemas.openxmlformats.org/officeDocument/2006/relationships/image" Target="media/image35.jpeg"/><Relationship Id="rId78" Type="http://schemas.openxmlformats.org/officeDocument/2006/relationships/image" Target="media/image40.jpeg"/><Relationship Id="rId94" Type="http://schemas.microsoft.com/office/2014/relationships/chartEx" Target="charts/chartEx2.xml"/><Relationship Id="rId99" Type="http://schemas.openxmlformats.org/officeDocument/2006/relationships/chart" Target="charts/chart3.xml"/><Relationship Id="rId101" Type="http://schemas.openxmlformats.org/officeDocument/2006/relationships/image" Target="media/image56.png"/><Relationship Id="rId122" Type="http://schemas.openxmlformats.org/officeDocument/2006/relationships/chart" Target="charts/chart12.xml"/><Relationship Id="rId143" Type="http://schemas.openxmlformats.org/officeDocument/2006/relationships/image" Target="media/image69.png"/><Relationship Id="rId148" Type="http://schemas.microsoft.com/office/2014/relationships/chartEx" Target="charts/chartEx19.xml"/><Relationship Id="rId16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Desktop\Studium\Thesis\Thesis_UnityLab_RobertZlomke.docx" TargetMode="External"/><Relationship Id="rId47" Type="http://schemas.openxmlformats.org/officeDocument/2006/relationships/image" Target="media/image13.jpeg"/><Relationship Id="rId68" Type="http://schemas.openxmlformats.org/officeDocument/2006/relationships/comments" Target="comments.xml"/><Relationship Id="rId89" Type="http://schemas.openxmlformats.org/officeDocument/2006/relationships/image" Target="media/image51.jpeg"/><Relationship Id="rId112" Type="http://schemas.openxmlformats.org/officeDocument/2006/relationships/chart" Target="charts/chart8.xml"/><Relationship Id="rId133" Type="http://schemas.openxmlformats.org/officeDocument/2006/relationships/image" Target="media/image66.png"/><Relationship Id="rId154" Type="http://schemas.openxmlformats.org/officeDocument/2006/relationships/chart" Target="charts/chart24.xml"/><Relationship Id="rId16" Type="http://schemas.openxmlformats.org/officeDocument/2006/relationships/hyperlink" Target="file:///C:\Users\Rob\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4.jpeg"/><Relationship Id="rId79" Type="http://schemas.openxmlformats.org/officeDocument/2006/relationships/image" Target="media/image41.jpeg"/><Relationship Id="rId102" Type="http://schemas.openxmlformats.org/officeDocument/2006/relationships/chart" Target="charts/chart4.xml"/><Relationship Id="rId123" Type="http://schemas.openxmlformats.org/officeDocument/2006/relationships/chart" Target="charts/chart13.xml"/><Relationship Id="rId144" Type="http://schemas.openxmlformats.org/officeDocument/2006/relationships/chart" Target="charts/chart20.xml"/><Relationship Id="rId90" Type="http://schemas.openxmlformats.org/officeDocument/2006/relationships/image" Target="media/image52.jpeg"/><Relationship Id="rId165" Type="http://schemas.openxmlformats.org/officeDocument/2006/relationships/fontTable" Target="fontTable.xml"/><Relationship Id="rId27" Type="http://schemas.openxmlformats.org/officeDocument/2006/relationships/hyperlink" Target="file:///C:\Users\Rob\Desktop\Studium\Thesis\Thesis_UnityLab_RobertZlomke.docx" TargetMode="External"/><Relationship Id="rId48" Type="http://schemas.openxmlformats.org/officeDocument/2006/relationships/image" Target="media/image14.jpeg"/><Relationship Id="rId69" Type="http://schemas.microsoft.com/office/2011/relationships/commentsExtended" Target="commentsExtended.xml"/><Relationship Id="rId113" Type="http://schemas.microsoft.com/office/2014/relationships/chartEx" Target="charts/chartEx8.xml"/><Relationship Id="rId134" Type="http://schemas.openxmlformats.org/officeDocument/2006/relationships/chart" Target="charts/chart16.xml"/><Relationship Id="rId80" Type="http://schemas.openxmlformats.org/officeDocument/2006/relationships/image" Target="media/image42.jpeg"/><Relationship Id="rId155" Type="http://schemas.openxmlformats.org/officeDocument/2006/relationships/chart" Target="charts/chart2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5.xml"/><Relationship Id="rId1" Type="http://schemas.microsoft.com/office/2011/relationships/chartStyle" Target="style4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layout>
        <c:manualLayout>
          <c:xMode val="edge"/>
          <c:yMode val="edge"/>
          <c:x val="0.13354681639725394"/>
          <c:y val="0.89801154586273257"/>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24837</Words>
  <Characters>156477</Characters>
  <Application>Microsoft Office Word</Application>
  <DocSecurity>0</DocSecurity>
  <Lines>1303</Lines>
  <Paragraphs>361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180953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4394</cp:revision>
  <cp:lastPrinted>2010-09-26T22:14:00Z</cp:lastPrinted>
  <dcterms:created xsi:type="dcterms:W3CDTF">2021-02-24T17:17:00Z</dcterms:created>
  <dcterms:modified xsi:type="dcterms:W3CDTF">2021-12-11T18:54:00Z</dcterms:modified>
  <cp:category>Abschlussarbeit</cp:category>
  <cp:version>0</cp:version>
</cp:coreProperties>
</file>