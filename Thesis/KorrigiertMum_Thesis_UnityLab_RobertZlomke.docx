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Ex21.xml" ContentType="application/vnd.ms-office.chartex+xml"/>
  <Override PartName="/word/charts/style45.xml" ContentType="application/vnd.ms-office.chartstyle+xml"/>
  <Override PartName="/word/charts/colors45.xml" ContentType="application/vnd.ms-office.chartcolorstyle+xml"/>
  <Override PartName="/word/charts/chart25.xml" ContentType="application/vnd.openxmlformats-officedocument.drawingml.chart+xml"/>
  <Override PartName="/word/charts/style46.xml" ContentType="application/vnd.ms-office.chartstyle+xml"/>
  <Override PartName="/word/charts/colors4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6DEB8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694EE67B">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pPr>
        <w:pStyle w:val="Titel"/>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1A375712" w:rsidR="008B0BDE" w:rsidRPr="00403B61" w:rsidRDefault="00EF37FC" w:rsidP="00513893">
            <w:pPr>
              <w:jc w:val="left"/>
              <w:rPr>
                <w:highlight w:val="yellow"/>
              </w:rPr>
            </w:pPr>
            <w:r w:rsidRPr="00EF37FC">
              <w:t>15</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042069"/>
      <w:bookmarkEnd w:id="1"/>
      <w:r w:rsidRPr="004C0119">
        <w:lastRenderedPageBreak/>
        <w:t>Danksagung</w:t>
      </w:r>
      <w:bookmarkEnd w:id="3"/>
      <w:bookmarkEnd w:id="4"/>
      <w:bookmarkEnd w:id="5"/>
    </w:p>
    <w:p w14:paraId="50C1EC9A" w14:textId="77777777" w:rsidR="00477ADE" w:rsidRDefault="00477ADE" w:rsidP="004705B2"/>
    <w:p w14:paraId="6F5311A6" w14:textId="7FDCB2BD" w:rsidR="004705B2" w:rsidRPr="009F0F3C" w:rsidRDefault="004705B2" w:rsidP="004705B2">
      <w:pPr>
        <w:rPr>
          <w:color w:val="FF0000"/>
        </w:rPr>
      </w:pPr>
      <w:r>
        <w:t xml:space="preserve">An dieser Stelle möchte ich mich bei all denjenigen bedanken, die mich während der Anfertigung dieser </w:t>
      </w:r>
      <w:r w:rsidR="008D09B0">
        <w:t>Bachelorarbeit</w:t>
      </w:r>
      <w:r>
        <w:t xml:space="preserve"> unterstützt und motiviert haben.</w:t>
      </w:r>
    </w:p>
    <w:p w14:paraId="60D909AF" w14:textId="77777777" w:rsidR="004705B2" w:rsidRDefault="004705B2" w:rsidP="004705B2"/>
    <w:p w14:paraId="6E36C3FF" w14:textId="26D65FBD" w:rsidR="00B822D7" w:rsidRDefault="004705B2" w:rsidP="004705B2">
      <w:r>
        <w:t xml:space="preserve">Zuerst gebührt mein Dank </w:t>
      </w:r>
      <w:r w:rsidR="009E08E4">
        <w:t>Herr M.Sc. Philip Schäfer</w:t>
      </w:r>
      <w:r>
        <w:t xml:space="preserve">, </w:t>
      </w:r>
      <w:r w:rsidR="00944455">
        <w:t>der</w:t>
      </w:r>
      <w:r w:rsidR="009F0F3C">
        <w:t xml:space="preserve"> </w:t>
      </w:r>
      <w:r w:rsidR="009F0F3C" w:rsidRPr="009F0F3C">
        <w:rPr>
          <w:color w:val="FF0000"/>
        </w:rPr>
        <w:t>mich</w:t>
      </w:r>
      <w:r>
        <w:t xml:space="preserve"> </w:t>
      </w:r>
      <w:r w:rsidR="009F0F3C" w:rsidRPr="009F0F3C">
        <w:rPr>
          <w:color w:val="FF0000"/>
        </w:rPr>
        <w:t>bei</w:t>
      </w:r>
      <w:r w:rsidR="009F0F3C">
        <w:rPr>
          <w:color w:val="FF0000"/>
        </w:rPr>
        <w:t xml:space="preserve"> </w:t>
      </w:r>
      <w:r>
        <w:t>meine</w:t>
      </w:r>
      <w:r w:rsidR="009F0F3C" w:rsidRPr="009F0F3C">
        <w:rPr>
          <w:color w:val="FF0000"/>
        </w:rPr>
        <w:t>r</w:t>
      </w:r>
      <w:r>
        <w:t xml:space="preserve"> </w:t>
      </w:r>
      <w:r w:rsidR="00944455">
        <w:t>Bachelorarbeit</w:t>
      </w:r>
      <w:r>
        <w:t xml:space="preserve"> betreut</w:t>
      </w:r>
      <w:r w:rsidR="006314B7">
        <w:t xml:space="preserve"> hat</w:t>
      </w:r>
      <w:r w:rsidR="00ED06C2">
        <w:t xml:space="preserve"> und zu jeder Zeit ein offenes Ohr für mich hatte</w:t>
      </w:r>
      <w:r>
        <w:t xml:space="preserve">. </w:t>
      </w:r>
    </w:p>
    <w:p w14:paraId="38994B0B" w14:textId="77777777" w:rsidR="00ED06C2" w:rsidRDefault="00ED06C2" w:rsidP="004705B2"/>
    <w:p w14:paraId="31ED6658" w14:textId="43435DD5" w:rsidR="004705B2" w:rsidRDefault="004705B2" w:rsidP="004705B2">
      <w:r>
        <w:t xml:space="preserve">Ein besonderer Dank gilt allen Teilnehmern und Teilnehmerinnen meiner </w:t>
      </w:r>
      <w:r w:rsidR="00B822D7">
        <w:t>Studie</w:t>
      </w:r>
      <w:r>
        <w:t>. Mein Dank gilt ihre</w:t>
      </w:r>
      <w:r w:rsidR="005F48C2">
        <w:t>m großen Interesse und Spaß während der Durchführung</w:t>
      </w:r>
      <w:r>
        <w:t xml:space="preserve"> und ihren </w:t>
      </w:r>
      <w:r w:rsidR="005F48C2">
        <w:t xml:space="preserve">interessanten </w:t>
      </w:r>
      <w:r>
        <w:t>Antworten auf meine Fragen.</w:t>
      </w:r>
    </w:p>
    <w:p w14:paraId="2D652B42" w14:textId="77777777" w:rsidR="004705B2" w:rsidRDefault="004705B2" w:rsidP="004705B2"/>
    <w:p w14:paraId="1D39539A" w14:textId="24D2A54D" w:rsidR="004705B2" w:rsidRDefault="004705B2" w:rsidP="004705B2">
      <w:r>
        <w:t>Abschließend möchte ich mich bei meinen Eltern bedanken, die mir mein Studium durch ihre Unterstützung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042070"/>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403EAE12"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Die Fortbewegung in der virtuellen Welt ist einer der wichtigsten Bereiche und die Erkundung zu Fuß ist die realistischste und natürlichste Methode</w:t>
      </w:r>
      <w:r w:rsidR="007E5585">
        <w:rPr>
          <w:szCs w:val="22"/>
        </w:rPr>
        <w:t>.</w:t>
      </w:r>
      <w:r w:rsidR="00CB0D38">
        <w:rPr>
          <w:szCs w:val="22"/>
        </w:rPr>
        <w:t xml:space="preserve"> </w:t>
      </w:r>
      <w:r w:rsidR="007E5585">
        <w:rPr>
          <w:szCs w:val="22"/>
        </w:rPr>
        <w:t>J</w:t>
      </w:r>
      <w:r w:rsidR="00CB0D38">
        <w:rPr>
          <w:szCs w:val="22"/>
        </w:rPr>
        <w:t>edoch</w:t>
      </w:r>
      <w:r w:rsidR="007E5585">
        <w:rPr>
          <w:szCs w:val="22"/>
        </w:rPr>
        <w:t xml:space="preserve"> ist die Art </w:t>
      </w:r>
      <w:r w:rsidR="007E5585" w:rsidRPr="00977A1F">
        <w:rPr>
          <w:color w:val="FF0000"/>
          <w:szCs w:val="22"/>
        </w:rPr>
        <w:t>der</w:t>
      </w:r>
      <w:r w:rsidR="007E5585">
        <w:rPr>
          <w:szCs w:val="22"/>
        </w:rPr>
        <w:t xml:space="preserve"> </w:t>
      </w:r>
      <w:r w:rsidR="00CB0D38">
        <w:rPr>
          <w:szCs w:val="22"/>
        </w:rPr>
        <w:t>auch technisch und logistisch 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A071538" w14:textId="0003BBEF" w:rsidR="003246A9"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042069" w:history="1">
        <w:r w:rsidR="003246A9" w:rsidRPr="007C1010">
          <w:rPr>
            <w:rStyle w:val="Hyperlink"/>
            <w:noProof/>
          </w:rPr>
          <w:t>I.</w:t>
        </w:r>
        <w:r w:rsidR="003246A9">
          <w:rPr>
            <w:rFonts w:asciiTheme="minorHAnsi" w:eastAsiaTheme="minorEastAsia" w:hAnsiTheme="minorHAnsi" w:cstheme="minorBidi"/>
            <w:b w:val="0"/>
            <w:noProof/>
            <w:szCs w:val="22"/>
          </w:rPr>
          <w:tab/>
        </w:r>
        <w:r w:rsidR="003246A9" w:rsidRPr="007C1010">
          <w:rPr>
            <w:rStyle w:val="Hyperlink"/>
            <w:noProof/>
          </w:rPr>
          <w:t>Danksagung</w:t>
        </w:r>
        <w:r w:rsidR="003246A9">
          <w:rPr>
            <w:noProof/>
            <w:webHidden/>
          </w:rPr>
          <w:tab/>
        </w:r>
        <w:r w:rsidR="003246A9">
          <w:rPr>
            <w:noProof/>
            <w:webHidden/>
          </w:rPr>
          <w:fldChar w:fldCharType="begin"/>
        </w:r>
        <w:r w:rsidR="003246A9">
          <w:rPr>
            <w:noProof/>
            <w:webHidden/>
          </w:rPr>
          <w:instrText xml:space="preserve"> PAGEREF _Toc90042069 \h </w:instrText>
        </w:r>
        <w:r w:rsidR="003246A9">
          <w:rPr>
            <w:noProof/>
            <w:webHidden/>
          </w:rPr>
        </w:r>
        <w:r w:rsidR="003246A9">
          <w:rPr>
            <w:noProof/>
            <w:webHidden/>
          </w:rPr>
          <w:fldChar w:fldCharType="separate"/>
        </w:r>
        <w:r w:rsidR="003246A9">
          <w:rPr>
            <w:noProof/>
            <w:webHidden/>
          </w:rPr>
          <w:t>II</w:t>
        </w:r>
        <w:r w:rsidR="003246A9">
          <w:rPr>
            <w:noProof/>
            <w:webHidden/>
          </w:rPr>
          <w:fldChar w:fldCharType="end"/>
        </w:r>
      </w:hyperlink>
    </w:p>
    <w:p w14:paraId="6CC5D54A" w14:textId="6B72C764" w:rsidR="003246A9" w:rsidRDefault="009F0F3C">
      <w:pPr>
        <w:pStyle w:val="Verzeichnis2"/>
        <w:tabs>
          <w:tab w:val="left" w:pos="799"/>
          <w:tab w:val="right" w:leader="dot" w:pos="9344"/>
        </w:tabs>
        <w:rPr>
          <w:rFonts w:asciiTheme="minorHAnsi" w:eastAsiaTheme="minorEastAsia" w:hAnsiTheme="minorHAnsi" w:cstheme="minorBidi"/>
          <w:b w:val="0"/>
          <w:noProof/>
          <w:szCs w:val="22"/>
        </w:rPr>
      </w:pPr>
      <w:hyperlink w:anchor="_Toc90042070" w:history="1">
        <w:r w:rsidR="003246A9" w:rsidRPr="007C1010">
          <w:rPr>
            <w:rStyle w:val="Hyperlink"/>
            <w:noProof/>
          </w:rPr>
          <w:t>II.</w:t>
        </w:r>
        <w:r w:rsidR="003246A9">
          <w:rPr>
            <w:rFonts w:asciiTheme="minorHAnsi" w:eastAsiaTheme="minorEastAsia" w:hAnsiTheme="minorHAnsi" w:cstheme="minorBidi"/>
            <w:b w:val="0"/>
            <w:noProof/>
            <w:szCs w:val="22"/>
          </w:rPr>
          <w:tab/>
        </w:r>
        <w:r w:rsidR="003246A9" w:rsidRPr="007C1010">
          <w:rPr>
            <w:rStyle w:val="Hyperlink"/>
            <w:noProof/>
          </w:rPr>
          <w:t>Abstract</w:t>
        </w:r>
        <w:r w:rsidR="003246A9">
          <w:rPr>
            <w:noProof/>
            <w:webHidden/>
          </w:rPr>
          <w:tab/>
        </w:r>
        <w:r w:rsidR="003246A9">
          <w:rPr>
            <w:noProof/>
            <w:webHidden/>
          </w:rPr>
          <w:fldChar w:fldCharType="begin"/>
        </w:r>
        <w:r w:rsidR="003246A9">
          <w:rPr>
            <w:noProof/>
            <w:webHidden/>
          </w:rPr>
          <w:instrText xml:space="preserve"> PAGEREF _Toc90042070 \h </w:instrText>
        </w:r>
        <w:r w:rsidR="003246A9">
          <w:rPr>
            <w:noProof/>
            <w:webHidden/>
          </w:rPr>
        </w:r>
        <w:r w:rsidR="003246A9">
          <w:rPr>
            <w:noProof/>
            <w:webHidden/>
          </w:rPr>
          <w:fldChar w:fldCharType="separate"/>
        </w:r>
        <w:r w:rsidR="003246A9">
          <w:rPr>
            <w:noProof/>
            <w:webHidden/>
          </w:rPr>
          <w:t>III</w:t>
        </w:r>
        <w:r w:rsidR="003246A9">
          <w:rPr>
            <w:noProof/>
            <w:webHidden/>
          </w:rPr>
          <w:fldChar w:fldCharType="end"/>
        </w:r>
      </w:hyperlink>
    </w:p>
    <w:p w14:paraId="7C9470D0" w14:textId="6C219FC6" w:rsidR="003246A9" w:rsidRDefault="009F0F3C">
      <w:pPr>
        <w:pStyle w:val="Verzeichnis2"/>
        <w:tabs>
          <w:tab w:val="left" w:pos="799"/>
          <w:tab w:val="right" w:leader="dot" w:pos="9344"/>
        </w:tabs>
        <w:rPr>
          <w:rFonts w:asciiTheme="minorHAnsi" w:eastAsiaTheme="minorEastAsia" w:hAnsiTheme="minorHAnsi" w:cstheme="minorBidi"/>
          <w:b w:val="0"/>
          <w:noProof/>
          <w:szCs w:val="22"/>
        </w:rPr>
      </w:pPr>
      <w:hyperlink w:anchor="_Toc90042071" w:history="1">
        <w:r w:rsidR="003246A9" w:rsidRPr="007C1010">
          <w:rPr>
            <w:rStyle w:val="Hyperlink"/>
            <w:noProof/>
          </w:rPr>
          <w:t>III.</w:t>
        </w:r>
        <w:r w:rsidR="003246A9">
          <w:rPr>
            <w:rFonts w:asciiTheme="minorHAnsi" w:eastAsiaTheme="minorEastAsia" w:hAnsiTheme="minorHAnsi" w:cstheme="minorBidi"/>
            <w:b w:val="0"/>
            <w:noProof/>
            <w:szCs w:val="22"/>
          </w:rPr>
          <w:tab/>
        </w:r>
        <w:r w:rsidR="003246A9" w:rsidRPr="007C1010">
          <w:rPr>
            <w:rStyle w:val="Hyperlink"/>
            <w:noProof/>
          </w:rPr>
          <w:t>Abbildungsverzeichnis</w:t>
        </w:r>
        <w:r w:rsidR="003246A9">
          <w:rPr>
            <w:noProof/>
            <w:webHidden/>
          </w:rPr>
          <w:tab/>
        </w:r>
        <w:r w:rsidR="003246A9">
          <w:rPr>
            <w:noProof/>
            <w:webHidden/>
          </w:rPr>
          <w:fldChar w:fldCharType="begin"/>
        </w:r>
        <w:r w:rsidR="003246A9">
          <w:rPr>
            <w:noProof/>
            <w:webHidden/>
          </w:rPr>
          <w:instrText xml:space="preserve"> PAGEREF _Toc90042071 \h </w:instrText>
        </w:r>
        <w:r w:rsidR="003246A9">
          <w:rPr>
            <w:noProof/>
            <w:webHidden/>
          </w:rPr>
        </w:r>
        <w:r w:rsidR="003246A9">
          <w:rPr>
            <w:noProof/>
            <w:webHidden/>
          </w:rPr>
          <w:fldChar w:fldCharType="separate"/>
        </w:r>
        <w:r w:rsidR="003246A9">
          <w:rPr>
            <w:noProof/>
            <w:webHidden/>
          </w:rPr>
          <w:t>IX</w:t>
        </w:r>
        <w:r w:rsidR="003246A9">
          <w:rPr>
            <w:noProof/>
            <w:webHidden/>
          </w:rPr>
          <w:fldChar w:fldCharType="end"/>
        </w:r>
      </w:hyperlink>
    </w:p>
    <w:p w14:paraId="65B8E25B" w14:textId="5AEFD9A2" w:rsidR="003246A9" w:rsidRDefault="009F0F3C">
      <w:pPr>
        <w:pStyle w:val="Verzeichnis2"/>
        <w:tabs>
          <w:tab w:val="left" w:pos="799"/>
          <w:tab w:val="right" w:leader="dot" w:pos="9344"/>
        </w:tabs>
        <w:rPr>
          <w:rFonts w:asciiTheme="minorHAnsi" w:eastAsiaTheme="minorEastAsia" w:hAnsiTheme="minorHAnsi" w:cstheme="minorBidi"/>
          <w:b w:val="0"/>
          <w:noProof/>
          <w:szCs w:val="22"/>
        </w:rPr>
      </w:pPr>
      <w:hyperlink w:anchor="_Toc90042072" w:history="1">
        <w:r w:rsidR="003246A9" w:rsidRPr="007C1010">
          <w:rPr>
            <w:rStyle w:val="Hyperlink"/>
            <w:noProof/>
          </w:rPr>
          <w:t>IV.</w:t>
        </w:r>
        <w:r w:rsidR="003246A9">
          <w:rPr>
            <w:rFonts w:asciiTheme="minorHAnsi" w:eastAsiaTheme="minorEastAsia" w:hAnsiTheme="minorHAnsi" w:cstheme="minorBidi"/>
            <w:b w:val="0"/>
            <w:noProof/>
            <w:szCs w:val="22"/>
          </w:rPr>
          <w:tab/>
        </w:r>
        <w:r w:rsidR="003246A9" w:rsidRPr="007C1010">
          <w:rPr>
            <w:rStyle w:val="Hyperlink"/>
            <w:noProof/>
          </w:rPr>
          <w:t>Abkürzungsverzeichnis</w:t>
        </w:r>
        <w:r w:rsidR="003246A9">
          <w:rPr>
            <w:noProof/>
            <w:webHidden/>
          </w:rPr>
          <w:tab/>
        </w:r>
        <w:r w:rsidR="003246A9">
          <w:rPr>
            <w:noProof/>
            <w:webHidden/>
          </w:rPr>
          <w:fldChar w:fldCharType="begin"/>
        </w:r>
        <w:r w:rsidR="003246A9">
          <w:rPr>
            <w:noProof/>
            <w:webHidden/>
          </w:rPr>
          <w:instrText xml:space="preserve"> PAGEREF _Toc90042072 \h </w:instrText>
        </w:r>
        <w:r w:rsidR="003246A9">
          <w:rPr>
            <w:noProof/>
            <w:webHidden/>
          </w:rPr>
        </w:r>
        <w:r w:rsidR="003246A9">
          <w:rPr>
            <w:noProof/>
            <w:webHidden/>
          </w:rPr>
          <w:fldChar w:fldCharType="separate"/>
        </w:r>
        <w:r w:rsidR="003246A9">
          <w:rPr>
            <w:noProof/>
            <w:webHidden/>
          </w:rPr>
          <w:t>XII</w:t>
        </w:r>
        <w:r w:rsidR="003246A9">
          <w:rPr>
            <w:noProof/>
            <w:webHidden/>
          </w:rPr>
          <w:fldChar w:fldCharType="end"/>
        </w:r>
      </w:hyperlink>
    </w:p>
    <w:p w14:paraId="00D0B493" w14:textId="4038FEDC"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073" w:history="1">
        <w:r w:rsidR="003246A9" w:rsidRPr="007C1010">
          <w:rPr>
            <w:rStyle w:val="Hyperlink"/>
            <w:noProof/>
          </w:rPr>
          <w:t>1</w:t>
        </w:r>
        <w:r w:rsidR="003246A9">
          <w:rPr>
            <w:rFonts w:asciiTheme="minorHAnsi" w:eastAsiaTheme="minorEastAsia" w:hAnsiTheme="minorHAnsi" w:cstheme="minorBidi"/>
            <w:b w:val="0"/>
            <w:noProof/>
            <w:szCs w:val="22"/>
          </w:rPr>
          <w:tab/>
        </w:r>
        <w:r w:rsidR="003246A9" w:rsidRPr="007C1010">
          <w:rPr>
            <w:rStyle w:val="Hyperlink"/>
            <w:noProof/>
          </w:rPr>
          <w:t>Einleitung</w:t>
        </w:r>
        <w:r w:rsidR="003246A9">
          <w:rPr>
            <w:noProof/>
            <w:webHidden/>
          </w:rPr>
          <w:tab/>
        </w:r>
        <w:r w:rsidR="003246A9">
          <w:rPr>
            <w:noProof/>
            <w:webHidden/>
          </w:rPr>
          <w:fldChar w:fldCharType="begin"/>
        </w:r>
        <w:r w:rsidR="003246A9">
          <w:rPr>
            <w:noProof/>
            <w:webHidden/>
          </w:rPr>
          <w:instrText xml:space="preserve"> PAGEREF _Toc90042073 \h </w:instrText>
        </w:r>
        <w:r w:rsidR="003246A9">
          <w:rPr>
            <w:noProof/>
            <w:webHidden/>
          </w:rPr>
        </w:r>
        <w:r w:rsidR="003246A9">
          <w:rPr>
            <w:noProof/>
            <w:webHidden/>
          </w:rPr>
          <w:fldChar w:fldCharType="separate"/>
        </w:r>
        <w:r w:rsidR="003246A9">
          <w:rPr>
            <w:noProof/>
            <w:webHidden/>
          </w:rPr>
          <w:t>1</w:t>
        </w:r>
        <w:r w:rsidR="003246A9">
          <w:rPr>
            <w:noProof/>
            <w:webHidden/>
          </w:rPr>
          <w:fldChar w:fldCharType="end"/>
        </w:r>
      </w:hyperlink>
    </w:p>
    <w:p w14:paraId="61AC1403" w14:textId="62C73E56"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074" w:history="1">
        <w:r w:rsidR="003246A9" w:rsidRPr="007C1010">
          <w:rPr>
            <w:rStyle w:val="Hyperlink"/>
            <w:noProof/>
          </w:rPr>
          <w:t>1.1</w:t>
        </w:r>
        <w:r w:rsidR="003246A9">
          <w:rPr>
            <w:rFonts w:asciiTheme="minorHAnsi" w:eastAsiaTheme="minorEastAsia" w:hAnsiTheme="minorHAnsi" w:cstheme="minorBidi"/>
            <w:b w:val="0"/>
            <w:noProof/>
            <w:szCs w:val="22"/>
          </w:rPr>
          <w:tab/>
        </w:r>
        <w:r w:rsidR="003246A9" w:rsidRPr="007C1010">
          <w:rPr>
            <w:rStyle w:val="Hyperlink"/>
            <w:noProof/>
          </w:rPr>
          <w:t>Problemstellung</w:t>
        </w:r>
        <w:r w:rsidR="003246A9">
          <w:rPr>
            <w:noProof/>
            <w:webHidden/>
          </w:rPr>
          <w:tab/>
        </w:r>
        <w:r w:rsidR="003246A9">
          <w:rPr>
            <w:noProof/>
            <w:webHidden/>
          </w:rPr>
          <w:fldChar w:fldCharType="begin"/>
        </w:r>
        <w:r w:rsidR="003246A9">
          <w:rPr>
            <w:noProof/>
            <w:webHidden/>
          </w:rPr>
          <w:instrText xml:space="preserve"> PAGEREF _Toc90042074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2188A22A" w14:textId="00C279A2"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075" w:history="1">
        <w:r w:rsidR="003246A9" w:rsidRPr="007C1010">
          <w:rPr>
            <w:rStyle w:val="Hyperlink"/>
            <w:noProof/>
          </w:rPr>
          <w:t>1.2</w:t>
        </w:r>
        <w:r w:rsidR="003246A9">
          <w:rPr>
            <w:rFonts w:asciiTheme="minorHAnsi" w:eastAsiaTheme="minorEastAsia" w:hAnsiTheme="minorHAnsi" w:cstheme="minorBidi"/>
            <w:b w:val="0"/>
            <w:noProof/>
            <w:szCs w:val="22"/>
          </w:rPr>
          <w:tab/>
        </w:r>
        <w:r w:rsidR="003246A9" w:rsidRPr="007C1010">
          <w:rPr>
            <w:rStyle w:val="Hyperlink"/>
            <w:noProof/>
          </w:rPr>
          <w:t>Zielsetzung</w:t>
        </w:r>
        <w:r w:rsidR="003246A9">
          <w:rPr>
            <w:noProof/>
            <w:webHidden/>
          </w:rPr>
          <w:tab/>
        </w:r>
        <w:r w:rsidR="003246A9">
          <w:rPr>
            <w:noProof/>
            <w:webHidden/>
          </w:rPr>
          <w:fldChar w:fldCharType="begin"/>
        </w:r>
        <w:r w:rsidR="003246A9">
          <w:rPr>
            <w:noProof/>
            <w:webHidden/>
          </w:rPr>
          <w:instrText xml:space="preserve"> PAGEREF _Toc90042075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11C1F9DB" w14:textId="531C0C7F"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076" w:history="1">
        <w:r w:rsidR="003246A9" w:rsidRPr="007C1010">
          <w:rPr>
            <w:rStyle w:val="Hyperlink"/>
            <w:noProof/>
          </w:rPr>
          <w:t>1.3</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_Toc90042076 \h </w:instrText>
        </w:r>
        <w:r w:rsidR="003246A9">
          <w:rPr>
            <w:noProof/>
            <w:webHidden/>
          </w:rPr>
        </w:r>
        <w:r w:rsidR="003246A9">
          <w:rPr>
            <w:noProof/>
            <w:webHidden/>
          </w:rPr>
          <w:fldChar w:fldCharType="separate"/>
        </w:r>
        <w:r w:rsidR="003246A9">
          <w:rPr>
            <w:noProof/>
            <w:webHidden/>
          </w:rPr>
          <w:t>3</w:t>
        </w:r>
        <w:r w:rsidR="003246A9">
          <w:rPr>
            <w:noProof/>
            <w:webHidden/>
          </w:rPr>
          <w:fldChar w:fldCharType="end"/>
        </w:r>
      </w:hyperlink>
    </w:p>
    <w:p w14:paraId="599AFCCE" w14:textId="4284A3E0"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077" w:history="1">
        <w:r w:rsidR="003246A9" w:rsidRPr="007C1010">
          <w:rPr>
            <w:rStyle w:val="Hyperlink"/>
            <w:noProof/>
          </w:rPr>
          <w:t>2</w:t>
        </w:r>
        <w:r w:rsidR="003246A9">
          <w:rPr>
            <w:rFonts w:asciiTheme="minorHAnsi" w:eastAsiaTheme="minorEastAsia" w:hAnsiTheme="minorHAnsi" w:cstheme="minorBidi"/>
            <w:b w:val="0"/>
            <w:noProof/>
            <w:szCs w:val="22"/>
          </w:rPr>
          <w:tab/>
        </w:r>
        <w:r w:rsidR="003246A9" w:rsidRPr="007C1010">
          <w:rPr>
            <w:rStyle w:val="Hyperlink"/>
            <w:noProof/>
          </w:rPr>
          <w:t>Stand der Technik</w:t>
        </w:r>
        <w:r w:rsidR="003246A9">
          <w:rPr>
            <w:noProof/>
            <w:webHidden/>
          </w:rPr>
          <w:tab/>
        </w:r>
        <w:r w:rsidR="003246A9">
          <w:rPr>
            <w:noProof/>
            <w:webHidden/>
          </w:rPr>
          <w:fldChar w:fldCharType="begin"/>
        </w:r>
        <w:r w:rsidR="003246A9">
          <w:rPr>
            <w:noProof/>
            <w:webHidden/>
          </w:rPr>
          <w:instrText xml:space="preserve"> PAGEREF _Toc90042077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9E15828" w14:textId="03A81C1F"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078" w:history="1">
        <w:r w:rsidR="003246A9" w:rsidRPr="007C1010">
          <w:rPr>
            <w:rStyle w:val="Hyperlink"/>
            <w:noProof/>
          </w:rPr>
          <w:t>2.1</w:t>
        </w:r>
        <w:r w:rsidR="003246A9">
          <w:rPr>
            <w:rFonts w:asciiTheme="minorHAnsi" w:eastAsiaTheme="minorEastAsia" w:hAnsiTheme="minorHAnsi" w:cstheme="minorBidi"/>
            <w:b w:val="0"/>
            <w:noProof/>
            <w:szCs w:val="22"/>
          </w:rPr>
          <w:tab/>
        </w:r>
        <w:r w:rsidR="003246A9" w:rsidRPr="007C1010">
          <w:rPr>
            <w:rStyle w:val="Hyperlink"/>
            <w:noProof/>
          </w:rPr>
          <w:t>Virtual Reality</w:t>
        </w:r>
        <w:r w:rsidR="003246A9">
          <w:rPr>
            <w:noProof/>
            <w:webHidden/>
          </w:rPr>
          <w:tab/>
        </w:r>
        <w:r w:rsidR="003246A9">
          <w:rPr>
            <w:noProof/>
            <w:webHidden/>
          </w:rPr>
          <w:fldChar w:fldCharType="begin"/>
        </w:r>
        <w:r w:rsidR="003246A9">
          <w:rPr>
            <w:noProof/>
            <w:webHidden/>
          </w:rPr>
          <w:instrText xml:space="preserve"> PAGEREF _Toc90042078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44FFD0E5" w14:textId="298129EA"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79" w:history="1">
        <w:r w:rsidR="003246A9" w:rsidRPr="007C1010">
          <w:rPr>
            <w:rStyle w:val="Hyperlink"/>
            <w:noProof/>
          </w:rPr>
          <w:t>2.1.1</w:t>
        </w:r>
        <w:r w:rsidR="003246A9">
          <w:rPr>
            <w:rFonts w:asciiTheme="minorHAnsi" w:eastAsiaTheme="minorEastAsia" w:hAnsiTheme="minorHAnsi" w:cstheme="minorBidi"/>
            <w:b w:val="0"/>
            <w:noProof/>
            <w:szCs w:val="22"/>
          </w:rPr>
          <w:tab/>
        </w:r>
        <w:r w:rsidR="003246A9" w:rsidRPr="007C1010">
          <w:rPr>
            <w:rStyle w:val="Hyperlink"/>
            <w:noProof/>
          </w:rPr>
          <w:t>Technische Charakterisierung</w:t>
        </w:r>
        <w:r w:rsidR="003246A9">
          <w:rPr>
            <w:noProof/>
            <w:webHidden/>
          </w:rPr>
          <w:tab/>
        </w:r>
        <w:r w:rsidR="003246A9">
          <w:rPr>
            <w:noProof/>
            <w:webHidden/>
          </w:rPr>
          <w:fldChar w:fldCharType="begin"/>
        </w:r>
        <w:r w:rsidR="003246A9">
          <w:rPr>
            <w:noProof/>
            <w:webHidden/>
          </w:rPr>
          <w:instrText xml:space="preserve"> PAGEREF _Toc90042079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4FDBD48" w14:textId="4BFC0057"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80" w:history="1">
        <w:r w:rsidR="003246A9" w:rsidRPr="007C1010">
          <w:rPr>
            <w:rStyle w:val="Hyperlink"/>
            <w:noProof/>
          </w:rPr>
          <w:t>2.1.2</w:t>
        </w:r>
        <w:r w:rsidR="003246A9">
          <w:rPr>
            <w:rFonts w:asciiTheme="minorHAnsi" w:eastAsiaTheme="minorEastAsia" w:hAnsiTheme="minorHAnsi" w:cstheme="minorBidi"/>
            <w:b w:val="0"/>
            <w:noProof/>
            <w:szCs w:val="22"/>
          </w:rPr>
          <w:tab/>
        </w:r>
        <w:r w:rsidR="003246A9" w:rsidRPr="007C1010">
          <w:rPr>
            <w:rStyle w:val="Hyperlink"/>
            <w:noProof/>
          </w:rPr>
          <w:t>Immersion</w:t>
        </w:r>
        <w:r w:rsidR="003246A9">
          <w:rPr>
            <w:noProof/>
            <w:webHidden/>
          </w:rPr>
          <w:tab/>
        </w:r>
        <w:r w:rsidR="003246A9">
          <w:rPr>
            <w:noProof/>
            <w:webHidden/>
          </w:rPr>
          <w:fldChar w:fldCharType="begin"/>
        </w:r>
        <w:r w:rsidR="003246A9">
          <w:rPr>
            <w:noProof/>
            <w:webHidden/>
          </w:rPr>
          <w:instrText xml:space="preserve"> PAGEREF _Toc90042080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5532FB3" w14:textId="3CE07AD7"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81" w:history="1">
        <w:r w:rsidR="003246A9" w:rsidRPr="007C1010">
          <w:rPr>
            <w:rStyle w:val="Hyperlink"/>
            <w:noProof/>
          </w:rPr>
          <w:t>2.1.3</w:t>
        </w:r>
        <w:r w:rsidR="003246A9">
          <w:rPr>
            <w:rFonts w:asciiTheme="minorHAnsi" w:eastAsiaTheme="minorEastAsia" w:hAnsiTheme="minorHAnsi" w:cstheme="minorBidi"/>
            <w:b w:val="0"/>
            <w:noProof/>
            <w:szCs w:val="22"/>
          </w:rPr>
          <w:tab/>
        </w:r>
        <w:r w:rsidR="003246A9" w:rsidRPr="007C1010">
          <w:rPr>
            <w:rStyle w:val="Hyperlink"/>
            <w:noProof/>
          </w:rPr>
          <w:t>Präsenz</w:t>
        </w:r>
        <w:r w:rsidR="003246A9">
          <w:rPr>
            <w:noProof/>
            <w:webHidden/>
          </w:rPr>
          <w:tab/>
        </w:r>
        <w:r w:rsidR="003246A9">
          <w:rPr>
            <w:noProof/>
            <w:webHidden/>
          </w:rPr>
          <w:fldChar w:fldCharType="begin"/>
        </w:r>
        <w:r w:rsidR="003246A9">
          <w:rPr>
            <w:noProof/>
            <w:webHidden/>
          </w:rPr>
          <w:instrText xml:space="preserve"> PAGEREF _Toc90042081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5359B6E0" w14:textId="5BED1469"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082" w:history="1">
        <w:r w:rsidR="003246A9" w:rsidRPr="007C1010">
          <w:rPr>
            <w:rStyle w:val="Hyperlink"/>
            <w:noProof/>
          </w:rPr>
          <w:t>2.2</w:t>
        </w:r>
        <w:r w:rsidR="003246A9">
          <w:rPr>
            <w:rFonts w:asciiTheme="minorHAnsi" w:eastAsiaTheme="minorEastAsia" w:hAnsiTheme="minorHAnsi" w:cstheme="minorBidi"/>
            <w:b w:val="0"/>
            <w:noProof/>
            <w:szCs w:val="22"/>
          </w:rPr>
          <w:tab/>
        </w:r>
        <w:r w:rsidR="003246A9" w:rsidRPr="007C1010">
          <w:rPr>
            <w:rStyle w:val="Hyperlink"/>
            <w:noProof/>
          </w:rPr>
          <w:t>Fortbewegungstechniken in Virtual Reality</w:t>
        </w:r>
        <w:r w:rsidR="003246A9">
          <w:rPr>
            <w:noProof/>
            <w:webHidden/>
          </w:rPr>
          <w:tab/>
        </w:r>
        <w:r w:rsidR="003246A9">
          <w:rPr>
            <w:noProof/>
            <w:webHidden/>
          </w:rPr>
          <w:fldChar w:fldCharType="begin"/>
        </w:r>
        <w:r w:rsidR="003246A9">
          <w:rPr>
            <w:noProof/>
            <w:webHidden/>
          </w:rPr>
          <w:instrText xml:space="preserve"> PAGEREF _Toc90042082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3C988D7" w14:textId="71F2A66D"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83" w:history="1">
        <w:r w:rsidR="003246A9" w:rsidRPr="007C1010">
          <w:rPr>
            <w:rStyle w:val="Hyperlink"/>
            <w:noProof/>
          </w:rPr>
          <w:t>2.2.1</w:t>
        </w:r>
        <w:r w:rsidR="003246A9">
          <w:rPr>
            <w:rFonts w:asciiTheme="minorHAnsi" w:eastAsiaTheme="minorEastAsia" w:hAnsiTheme="minorHAnsi" w:cstheme="minorBidi"/>
            <w:b w:val="0"/>
            <w:noProof/>
            <w:szCs w:val="22"/>
          </w:rPr>
          <w:tab/>
        </w:r>
        <w:r w:rsidR="003246A9" w:rsidRPr="007C1010">
          <w:rPr>
            <w:rStyle w:val="Hyperlink"/>
            <w:noProof/>
          </w:rPr>
          <w:t>Natural Walking</w:t>
        </w:r>
        <w:r w:rsidR="003246A9">
          <w:rPr>
            <w:noProof/>
            <w:webHidden/>
          </w:rPr>
          <w:tab/>
        </w:r>
        <w:r w:rsidR="003246A9">
          <w:rPr>
            <w:noProof/>
            <w:webHidden/>
          </w:rPr>
          <w:fldChar w:fldCharType="begin"/>
        </w:r>
        <w:r w:rsidR="003246A9">
          <w:rPr>
            <w:noProof/>
            <w:webHidden/>
          </w:rPr>
          <w:instrText xml:space="preserve"> PAGEREF _Toc90042083 \h </w:instrText>
        </w:r>
        <w:r w:rsidR="003246A9">
          <w:rPr>
            <w:noProof/>
            <w:webHidden/>
          </w:rPr>
        </w:r>
        <w:r w:rsidR="003246A9">
          <w:rPr>
            <w:noProof/>
            <w:webHidden/>
          </w:rPr>
          <w:fldChar w:fldCharType="separate"/>
        </w:r>
        <w:r w:rsidR="003246A9">
          <w:rPr>
            <w:noProof/>
            <w:webHidden/>
          </w:rPr>
          <w:t>6</w:t>
        </w:r>
        <w:r w:rsidR="003246A9">
          <w:rPr>
            <w:noProof/>
            <w:webHidden/>
          </w:rPr>
          <w:fldChar w:fldCharType="end"/>
        </w:r>
      </w:hyperlink>
    </w:p>
    <w:p w14:paraId="5593754C" w14:textId="062829C5"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84" w:history="1">
        <w:r w:rsidR="003246A9" w:rsidRPr="007C1010">
          <w:rPr>
            <w:rStyle w:val="Hyperlink"/>
            <w:noProof/>
          </w:rPr>
          <w:t>2.2.2</w:t>
        </w:r>
        <w:r w:rsidR="003246A9">
          <w:rPr>
            <w:rFonts w:asciiTheme="minorHAnsi" w:eastAsiaTheme="minorEastAsia" w:hAnsiTheme="minorHAnsi" w:cstheme="minorBidi"/>
            <w:b w:val="0"/>
            <w:noProof/>
            <w:szCs w:val="22"/>
          </w:rPr>
          <w:tab/>
        </w:r>
        <w:r w:rsidR="003246A9" w:rsidRPr="007C1010">
          <w:rPr>
            <w:rStyle w:val="Hyperlink"/>
            <w:noProof/>
          </w:rPr>
          <w:t>Redirected Walking</w:t>
        </w:r>
        <w:r w:rsidR="003246A9">
          <w:rPr>
            <w:noProof/>
            <w:webHidden/>
          </w:rPr>
          <w:tab/>
        </w:r>
        <w:r w:rsidR="003246A9">
          <w:rPr>
            <w:noProof/>
            <w:webHidden/>
          </w:rPr>
          <w:fldChar w:fldCharType="begin"/>
        </w:r>
        <w:r w:rsidR="003246A9">
          <w:rPr>
            <w:noProof/>
            <w:webHidden/>
          </w:rPr>
          <w:instrText xml:space="preserve"> PAGEREF _Toc90042084 \h </w:instrText>
        </w:r>
        <w:r w:rsidR="003246A9">
          <w:rPr>
            <w:noProof/>
            <w:webHidden/>
          </w:rPr>
        </w:r>
        <w:r w:rsidR="003246A9">
          <w:rPr>
            <w:noProof/>
            <w:webHidden/>
          </w:rPr>
          <w:fldChar w:fldCharType="separate"/>
        </w:r>
        <w:r w:rsidR="003246A9">
          <w:rPr>
            <w:noProof/>
            <w:webHidden/>
          </w:rPr>
          <w:t>7</w:t>
        </w:r>
        <w:r w:rsidR="003246A9">
          <w:rPr>
            <w:noProof/>
            <w:webHidden/>
          </w:rPr>
          <w:fldChar w:fldCharType="end"/>
        </w:r>
      </w:hyperlink>
    </w:p>
    <w:p w14:paraId="1507D29B" w14:textId="18F99757"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85" w:history="1">
        <w:r w:rsidR="003246A9" w:rsidRPr="007C1010">
          <w:rPr>
            <w:rStyle w:val="Hyperlink"/>
            <w:noProof/>
          </w:rPr>
          <w:t>2.2.2.1</w:t>
        </w:r>
        <w:r w:rsidR="003246A9">
          <w:rPr>
            <w:rFonts w:asciiTheme="minorHAnsi" w:eastAsiaTheme="minorEastAsia" w:hAnsiTheme="minorHAnsi" w:cstheme="minorBidi"/>
            <w:noProof/>
            <w:szCs w:val="22"/>
          </w:rPr>
          <w:tab/>
        </w:r>
        <w:r w:rsidR="003246A9" w:rsidRPr="007C1010">
          <w:rPr>
            <w:rStyle w:val="Hyperlink"/>
            <w:noProof/>
          </w:rPr>
          <w:t>Repositionierung</w:t>
        </w:r>
        <w:r w:rsidR="003246A9">
          <w:rPr>
            <w:noProof/>
            <w:webHidden/>
          </w:rPr>
          <w:tab/>
        </w:r>
        <w:r w:rsidR="003246A9">
          <w:rPr>
            <w:noProof/>
            <w:webHidden/>
          </w:rPr>
          <w:fldChar w:fldCharType="begin"/>
        </w:r>
        <w:r w:rsidR="003246A9">
          <w:rPr>
            <w:noProof/>
            <w:webHidden/>
          </w:rPr>
          <w:instrText xml:space="preserve"> PAGEREF _Toc90042085 \h </w:instrText>
        </w:r>
        <w:r w:rsidR="003246A9">
          <w:rPr>
            <w:noProof/>
            <w:webHidden/>
          </w:rPr>
        </w:r>
        <w:r w:rsidR="003246A9">
          <w:rPr>
            <w:noProof/>
            <w:webHidden/>
          </w:rPr>
          <w:fldChar w:fldCharType="separate"/>
        </w:r>
        <w:r w:rsidR="003246A9">
          <w:rPr>
            <w:noProof/>
            <w:webHidden/>
          </w:rPr>
          <w:t>8</w:t>
        </w:r>
        <w:r w:rsidR="003246A9">
          <w:rPr>
            <w:noProof/>
            <w:webHidden/>
          </w:rPr>
          <w:fldChar w:fldCharType="end"/>
        </w:r>
      </w:hyperlink>
    </w:p>
    <w:p w14:paraId="682750A9" w14:textId="5CD72964"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86" w:history="1">
        <w:r w:rsidR="003246A9" w:rsidRPr="007C1010">
          <w:rPr>
            <w:rStyle w:val="Hyperlink"/>
            <w:noProof/>
          </w:rPr>
          <w:t>2.2.2.2</w:t>
        </w:r>
        <w:r w:rsidR="003246A9">
          <w:rPr>
            <w:rFonts w:asciiTheme="minorHAnsi" w:eastAsiaTheme="minorEastAsia" w:hAnsiTheme="minorHAnsi" w:cstheme="minorBidi"/>
            <w:noProof/>
            <w:szCs w:val="22"/>
          </w:rPr>
          <w:tab/>
        </w:r>
        <w:r w:rsidR="003246A9" w:rsidRPr="007C1010">
          <w:rPr>
            <w:rStyle w:val="Hyperlink"/>
            <w:noProof/>
          </w:rPr>
          <w:t>Neuausrichtung</w:t>
        </w:r>
        <w:r w:rsidR="003246A9">
          <w:rPr>
            <w:noProof/>
            <w:webHidden/>
          </w:rPr>
          <w:tab/>
        </w:r>
        <w:r w:rsidR="003246A9">
          <w:rPr>
            <w:noProof/>
            <w:webHidden/>
          </w:rPr>
          <w:fldChar w:fldCharType="begin"/>
        </w:r>
        <w:r w:rsidR="003246A9">
          <w:rPr>
            <w:noProof/>
            <w:webHidden/>
          </w:rPr>
          <w:instrText xml:space="preserve"> PAGEREF _Toc90042086 \h </w:instrText>
        </w:r>
        <w:r w:rsidR="003246A9">
          <w:rPr>
            <w:noProof/>
            <w:webHidden/>
          </w:rPr>
        </w:r>
        <w:r w:rsidR="003246A9">
          <w:rPr>
            <w:noProof/>
            <w:webHidden/>
          </w:rPr>
          <w:fldChar w:fldCharType="separate"/>
        </w:r>
        <w:r w:rsidR="003246A9">
          <w:rPr>
            <w:noProof/>
            <w:webHidden/>
          </w:rPr>
          <w:t>9</w:t>
        </w:r>
        <w:r w:rsidR="003246A9">
          <w:rPr>
            <w:noProof/>
            <w:webHidden/>
          </w:rPr>
          <w:fldChar w:fldCharType="end"/>
        </w:r>
      </w:hyperlink>
    </w:p>
    <w:p w14:paraId="474E40C1" w14:textId="459CF0E6"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87" w:history="1">
        <w:r w:rsidR="003246A9" w:rsidRPr="007C1010">
          <w:rPr>
            <w:rStyle w:val="Hyperlink"/>
            <w:noProof/>
          </w:rPr>
          <w:t>2.2.3</w:t>
        </w:r>
        <w:r w:rsidR="003246A9">
          <w:rPr>
            <w:rFonts w:asciiTheme="minorHAnsi" w:eastAsiaTheme="minorEastAsia" w:hAnsiTheme="minorHAnsi" w:cstheme="minorBidi"/>
            <w:b w:val="0"/>
            <w:noProof/>
            <w:szCs w:val="22"/>
          </w:rPr>
          <w:tab/>
        </w:r>
        <w:r w:rsidR="003246A9" w:rsidRPr="007C1010">
          <w:rPr>
            <w:rStyle w:val="Hyperlink"/>
            <w:noProof/>
          </w:rPr>
          <w:t>Walking-In-Place</w:t>
        </w:r>
        <w:r w:rsidR="003246A9">
          <w:rPr>
            <w:noProof/>
            <w:webHidden/>
          </w:rPr>
          <w:tab/>
        </w:r>
        <w:r w:rsidR="003246A9">
          <w:rPr>
            <w:noProof/>
            <w:webHidden/>
          </w:rPr>
          <w:fldChar w:fldCharType="begin"/>
        </w:r>
        <w:r w:rsidR="003246A9">
          <w:rPr>
            <w:noProof/>
            <w:webHidden/>
          </w:rPr>
          <w:instrText xml:space="preserve"> PAGEREF _Toc90042087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20171265" w14:textId="46559CA4"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88" w:history="1">
        <w:r w:rsidR="003246A9" w:rsidRPr="007C1010">
          <w:rPr>
            <w:rStyle w:val="Hyperlink"/>
            <w:noProof/>
          </w:rPr>
          <w:t>2.2.3.1</w:t>
        </w:r>
        <w:r w:rsidR="003246A9">
          <w:rPr>
            <w:rFonts w:asciiTheme="minorHAnsi" w:eastAsiaTheme="minorEastAsia" w:hAnsiTheme="minorHAnsi" w:cstheme="minorBidi"/>
            <w:noProof/>
            <w:szCs w:val="22"/>
          </w:rPr>
          <w:tab/>
        </w:r>
        <w:r w:rsidR="003246A9" w:rsidRPr="007C1010">
          <w:rPr>
            <w:rStyle w:val="Hyperlink"/>
            <w:noProof/>
          </w:rPr>
          <w:t>Physikalische Schnittstellen</w:t>
        </w:r>
        <w:r w:rsidR="003246A9">
          <w:rPr>
            <w:noProof/>
            <w:webHidden/>
          </w:rPr>
          <w:tab/>
        </w:r>
        <w:r w:rsidR="003246A9">
          <w:rPr>
            <w:noProof/>
            <w:webHidden/>
          </w:rPr>
          <w:fldChar w:fldCharType="begin"/>
        </w:r>
        <w:r w:rsidR="003246A9">
          <w:rPr>
            <w:noProof/>
            <w:webHidden/>
          </w:rPr>
          <w:instrText xml:space="preserve"> PAGEREF _Toc90042088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30295DD8" w14:textId="21037D07"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89" w:history="1">
        <w:r w:rsidR="003246A9" w:rsidRPr="007C1010">
          <w:rPr>
            <w:rStyle w:val="Hyperlink"/>
            <w:noProof/>
          </w:rPr>
          <w:t>2.2.3.2</w:t>
        </w:r>
        <w:r w:rsidR="003246A9">
          <w:rPr>
            <w:rFonts w:asciiTheme="minorHAnsi" w:eastAsiaTheme="minorEastAsia" w:hAnsiTheme="minorHAnsi" w:cstheme="minorBidi"/>
            <w:noProof/>
            <w:szCs w:val="22"/>
          </w:rPr>
          <w:tab/>
        </w:r>
        <w:r w:rsidR="003246A9" w:rsidRPr="007C1010">
          <w:rPr>
            <w:rStyle w:val="Hyperlink"/>
            <w:noProof/>
          </w:rPr>
          <w:t>Motion Tracking</w:t>
        </w:r>
        <w:r w:rsidR="003246A9">
          <w:rPr>
            <w:noProof/>
            <w:webHidden/>
          </w:rPr>
          <w:tab/>
        </w:r>
        <w:r w:rsidR="003246A9">
          <w:rPr>
            <w:noProof/>
            <w:webHidden/>
          </w:rPr>
          <w:fldChar w:fldCharType="begin"/>
        </w:r>
        <w:r w:rsidR="003246A9">
          <w:rPr>
            <w:noProof/>
            <w:webHidden/>
          </w:rPr>
          <w:instrText xml:space="preserve"> PAGEREF _Toc90042089 \h </w:instrText>
        </w:r>
        <w:r w:rsidR="003246A9">
          <w:rPr>
            <w:noProof/>
            <w:webHidden/>
          </w:rPr>
        </w:r>
        <w:r w:rsidR="003246A9">
          <w:rPr>
            <w:noProof/>
            <w:webHidden/>
          </w:rPr>
          <w:fldChar w:fldCharType="separate"/>
        </w:r>
        <w:r w:rsidR="003246A9">
          <w:rPr>
            <w:noProof/>
            <w:webHidden/>
          </w:rPr>
          <w:t>12</w:t>
        </w:r>
        <w:r w:rsidR="003246A9">
          <w:rPr>
            <w:noProof/>
            <w:webHidden/>
          </w:rPr>
          <w:fldChar w:fldCharType="end"/>
        </w:r>
      </w:hyperlink>
    </w:p>
    <w:p w14:paraId="3E02074D" w14:textId="3B56A6E4"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90" w:history="1">
        <w:r w:rsidR="003246A9" w:rsidRPr="007C1010">
          <w:rPr>
            <w:rStyle w:val="Hyperlink"/>
            <w:noProof/>
          </w:rPr>
          <w:t>2.2.4</w:t>
        </w:r>
        <w:r w:rsidR="003246A9">
          <w:rPr>
            <w:rFonts w:asciiTheme="minorHAnsi" w:eastAsiaTheme="minorEastAsia" w:hAnsiTheme="minorHAnsi" w:cstheme="minorBidi"/>
            <w:b w:val="0"/>
            <w:noProof/>
            <w:szCs w:val="22"/>
          </w:rPr>
          <w:tab/>
        </w:r>
        <w:r w:rsidR="003246A9" w:rsidRPr="007C1010">
          <w:rPr>
            <w:rStyle w:val="Hyperlink"/>
            <w:noProof/>
          </w:rPr>
          <w:t>Abstrahierte Schnittstellen des Gehens</w:t>
        </w:r>
        <w:r w:rsidR="003246A9">
          <w:rPr>
            <w:noProof/>
            <w:webHidden/>
          </w:rPr>
          <w:tab/>
        </w:r>
        <w:r w:rsidR="003246A9">
          <w:rPr>
            <w:noProof/>
            <w:webHidden/>
          </w:rPr>
          <w:fldChar w:fldCharType="begin"/>
        </w:r>
        <w:r w:rsidR="003246A9">
          <w:rPr>
            <w:noProof/>
            <w:webHidden/>
          </w:rPr>
          <w:instrText xml:space="preserve"> PAGEREF _Toc90042090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EDEFB06" w14:textId="1E061686"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91" w:history="1">
        <w:r w:rsidR="003246A9" w:rsidRPr="007C1010">
          <w:rPr>
            <w:rStyle w:val="Hyperlink"/>
            <w:noProof/>
          </w:rPr>
          <w:t>2.2.4.1</w:t>
        </w:r>
        <w:r w:rsidR="003246A9">
          <w:rPr>
            <w:rFonts w:asciiTheme="minorHAnsi" w:eastAsiaTheme="minorEastAsia" w:hAnsiTheme="minorHAnsi" w:cstheme="minorBidi"/>
            <w:noProof/>
            <w:szCs w:val="22"/>
          </w:rPr>
          <w:tab/>
        </w:r>
        <w:r w:rsidR="003246A9" w:rsidRPr="007C1010">
          <w:rPr>
            <w:rStyle w:val="Hyperlink"/>
            <w:noProof/>
          </w:rPr>
          <w:t>Joystick</w:t>
        </w:r>
        <w:r w:rsidR="003246A9">
          <w:rPr>
            <w:noProof/>
            <w:webHidden/>
          </w:rPr>
          <w:tab/>
        </w:r>
        <w:r w:rsidR="003246A9">
          <w:rPr>
            <w:noProof/>
            <w:webHidden/>
          </w:rPr>
          <w:fldChar w:fldCharType="begin"/>
        </w:r>
        <w:r w:rsidR="003246A9">
          <w:rPr>
            <w:noProof/>
            <w:webHidden/>
          </w:rPr>
          <w:instrText xml:space="preserve"> PAGEREF _Toc90042091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7B50FE27" w14:textId="05CAF4C5"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92" w:history="1">
        <w:r w:rsidR="003246A9" w:rsidRPr="007C1010">
          <w:rPr>
            <w:rStyle w:val="Hyperlink"/>
            <w:noProof/>
          </w:rPr>
          <w:t>2.2.4.2</w:t>
        </w:r>
        <w:r w:rsidR="003246A9">
          <w:rPr>
            <w:rFonts w:asciiTheme="minorHAnsi" w:eastAsiaTheme="minorEastAsia" w:hAnsiTheme="minorHAnsi" w:cstheme="minorBidi"/>
            <w:noProof/>
            <w:szCs w:val="22"/>
          </w:rPr>
          <w:tab/>
        </w:r>
        <w:r w:rsidR="003246A9" w:rsidRPr="007C1010">
          <w:rPr>
            <w:rStyle w:val="Hyperlink"/>
            <w:noProof/>
          </w:rPr>
          <w:t>Teleport</w:t>
        </w:r>
        <w:r w:rsidR="003246A9">
          <w:rPr>
            <w:noProof/>
            <w:webHidden/>
          </w:rPr>
          <w:tab/>
        </w:r>
        <w:r w:rsidR="003246A9">
          <w:rPr>
            <w:noProof/>
            <w:webHidden/>
          </w:rPr>
          <w:fldChar w:fldCharType="begin"/>
        </w:r>
        <w:r w:rsidR="003246A9">
          <w:rPr>
            <w:noProof/>
            <w:webHidden/>
          </w:rPr>
          <w:instrText xml:space="preserve"> PAGEREF _Toc90042092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D330A70" w14:textId="742D56D0"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93" w:history="1">
        <w:r w:rsidR="003246A9" w:rsidRPr="007C1010">
          <w:rPr>
            <w:rStyle w:val="Hyperlink"/>
            <w:noProof/>
          </w:rPr>
          <w:t>2.2.4.3</w:t>
        </w:r>
        <w:r w:rsidR="003246A9">
          <w:rPr>
            <w:rFonts w:asciiTheme="minorHAnsi" w:eastAsiaTheme="minorEastAsia" w:hAnsiTheme="minorHAnsi" w:cstheme="minorBidi"/>
            <w:noProof/>
            <w:szCs w:val="22"/>
          </w:rPr>
          <w:tab/>
        </w:r>
        <w:r w:rsidR="003246A9" w:rsidRPr="007C1010">
          <w:rPr>
            <w:rStyle w:val="Hyperlink"/>
            <w:noProof/>
          </w:rPr>
          <w:t>Point &amp; Teleport</w:t>
        </w:r>
        <w:r w:rsidR="003246A9">
          <w:rPr>
            <w:noProof/>
            <w:webHidden/>
          </w:rPr>
          <w:tab/>
        </w:r>
        <w:r w:rsidR="003246A9">
          <w:rPr>
            <w:noProof/>
            <w:webHidden/>
          </w:rPr>
          <w:fldChar w:fldCharType="begin"/>
        </w:r>
        <w:r w:rsidR="003246A9">
          <w:rPr>
            <w:noProof/>
            <w:webHidden/>
          </w:rPr>
          <w:instrText xml:space="preserve"> PAGEREF _Toc90042093 \h </w:instrText>
        </w:r>
        <w:r w:rsidR="003246A9">
          <w:rPr>
            <w:noProof/>
            <w:webHidden/>
          </w:rPr>
        </w:r>
        <w:r w:rsidR="003246A9">
          <w:rPr>
            <w:noProof/>
            <w:webHidden/>
          </w:rPr>
          <w:fldChar w:fldCharType="separate"/>
        </w:r>
        <w:r w:rsidR="003246A9">
          <w:rPr>
            <w:noProof/>
            <w:webHidden/>
          </w:rPr>
          <w:t>14</w:t>
        </w:r>
        <w:r w:rsidR="003246A9">
          <w:rPr>
            <w:noProof/>
            <w:webHidden/>
          </w:rPr>
          <w:fldChar w:fldCharType="end"/>
        </w:r>
      </w:hyperlink>
    </w:p>
    <w:p w14:paraId="5A2456A8" w14:textId="4A696FE9"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94" w:history="1">
        <w:r w:rsidR="003246A9" w:rsidRPr="007C1010">
          <w:rPr>
            <w:rStyle w:val="Hyperlink"/>
            <w:noProof/>
          </w:rPr>
          <w:t>2.2.4.4</w:t>
        </w:r>
        <w:r w:rsidR="003246A9">
          <w:rPr>
            <w:rFonts w:asciiTheme="minorHAnsi" w:eastAsiaTheme="minorEastAsia" w:hAnsiTheme="minorHAnsi" w:cstheme="minorBidi"/>
            <w:noProof/>
            <w:szCs w:val="22"/>
          </w:rPr>
          <w:tab/>
        </w:r>
        <w:r w:rsidR="003246A9" w:rsidRPr="007C1010">
          <w:rPr>
            <w:rStyle w:val="Hyperlink"/>
            <w:noProof/>
          </w:rPr>
          <w:t>Arm basierte Bewegungserfassung</w:t>
        </w:r>
        <w:r w:rsidR="003246A9">
          <w:rPr>
            <w:noProof/>
            <w:webHidden/>
          </w:rPr>
          <w:tab/>
        </w:r>
        <w:r w:rsidR="003246A9">
          <w:rPr>
            <w:noProof/>
            <w:webHidden/>
          </w:rPr>
          <w:fldChar w:fldCharType="begin"/>
        </w:r>
        <w:r w:rsidR="003246A9">
          <w:rPr>
            <w:noProof/>
            <w:webHidden/>
          </w:rPr>
          <w:instrText xml:space="preserve"> PAGEREF _Toc90042094 \h </w:instrText>
        </w:r>
        <w:r w:rsidR="003246A9">
          <w:rPr>
            <w:noProof/>
            <w:webHidden/>
          </w:rPr>
        </w:r>
        <w:r w:rsidR="003246A9">
          <w:rPr>
            <w:noProof/>
            <w:webHidden/>
          </w:rPr>
          <w:fldChar w:fldCharType="separate"/>
        </w:r>
        <w:r w:rsidR="003246A9">
          <w:rPr>
            <w:noProof/>
            <w:webHidden/>
          </w:rPr>
          <w:t>15</w:t>
        </w:r>
        <w:r w:rsidR="003246A9">
          <w:rPr>
            <w:noProof/>
            <w:webHidden/>
          </w:rPr>
          <w:fldChar w:fldCharType="end"/>
        </w:r>
      </w:hyperlink>
    </w:p>
    <w:p w14:paraId="3F1D617E" w14:textId="6418CD59"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095" w:history="1">
        <w:r w:rsidR="003246A9" w:rsidRPr="007C1010">
          <w:rPr>
            <w:rStyle w:val="Hyperlink"/>
            <w:noProof/>
          </w:rPr>
          <w:t>2.2.4.5</w:t>
        </w:r>
        <w:r w:rsidR="003246A9">
          <w:rPr>
            <w:rFonts w:asciiTheme="minorHAnsi" w:eastAsiaTheme="minorEastAsia" w:hAnsiTheme="minorHAnsi" w:cstheme="minorBidi"/>
            <w:noProof/>
            <w:szCs w:val="22"/>
          </w:rPr>
          <w:tab/>
        </w:r>
        <w:r w:rsidR="003246A9" w:rsidRPr="007C1010">
          <w:rPr>
            <w:rStyle w:val="Hyperlink"/>
            <w:noProof/>
          </w:rPr>
          <w:t>Neigungsbasierte Fortbewegung</w:t>
        </w:r>
        <w:r w:rsidR="003246A9">
          <w:rPr>
            <w:noProof/>
            <w:webHidden/>
          </w:rPr>
          <w:tab/>
        </w:r>
        <w:r w:rsidR="003246A9">
          <w:rPr>
            <w:noProof/>
            <w:webHidden/>
          </w:rPr>
          <w:fldChar w:fldCharType="begin"/>
        </w:r>
        <w:r w:rsidR="003246A9">
          <w:rPr>
            <w:noProof/>
            <w:webHidden/>
          </w:rPr>
          <w:instrText xml:space="preserve"> PAGEREF _Toc90042095 \h </w:instrText>
        </w:r>
        <w:r w:rsidR="003246A9">
          <w:rPr>
            <w:noProof/>
            <w:webHidden/>
          </w:rPr>
        </w:r>
        <w:r w:rsidR="003246A9">
          <w:rPr>
            <w:noProof/>
            <w:webHidden/>
          </w:rPr>
          <w:fldChar w:fldCharType="separate"/>
        </w:r>
        <w:r w:rsidR="003246A9">
          <w:rPr>
            <w:noProof/>
            <w:webHidden/>
          </w:rPr>
          <w:t>16</w:t>
        </w:r>
        <w:r w:rsidR="003246A9">
          <w:rPr>
            <w:noProof/>
            <w:webHidden/>
          </w:rPr>
          <w:fldChar w:fldCharType="end"/>
        </w:r>
      </w:hyperlink>
    </w:p>
    <w:p w14:paraId="6531FF47" w14:textId="739631CB"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96" w:history="1">
        <w:r w:rsidR="003246A9" w:rsidRPr="007C1010">
          <w:rPr>
            <w:rStyle w:val="Hyperlink"/>
            <w:noProof/>
          </w:rPr>
          <w:t>2.2.5</w:t>
        </w:r>
        <w:r w:rsidR="003246A9">
          <w:rPr>
            <w:rFonts w:asciiTheme="minorHAnsi" w:eastAsiaTheme="minorEastAsia" w:hAnsiTheme="minorHAnsi" w:cstheme="minorBidi"/>
            <w:b w:val="0"/>
            <w:noProof/>
            <w:szCs w:val="22"/>
          </w:rPr>
          <w:tab/>
        </w:r>
        <w:r w:rsidR="003246A9" w:rsidRPr="007C1010">
          <w:rPr>
            <w:rStyle w:val="Hyperlink"/>
            <w:noProof/>
          </w:rPr>
          <w:t>Laufbänder</w:t>
        </w:r>
        <w:r w:rsidR="003246A9">
          <w:rPr>
            <w:noProof/>
            <w:webHidden/>
          </w:rPr>
          <w:tab/>
        </w:r>
        <w:r w:rsidR="003246A9">
          <w:rPr>
            <w:noProof/>
            <w:webHidden/>
          </w:rPr>
          <w:fldChar w:fldCharType="begin"/>
        </w:r>
        <w:r w:rsidR="003246A9">
          <w:rPr>
            <w:noProof/>
            <w:webHidden/>
          </w:rPr>
          <w:instrText xml:space="preserve"> PAGEREF _Toc90042096 \h </w:instrText>
        </w:r>
        <w:r w:rsidR="003246A9">
          <w:rPr>
            <w:noProof/>
            <w:webHidden/>
          </w:rPr>
        </w:r>
        <w:r w:rsidR="003246A9">
          <w:rPr>
            <w:noProof/>
            <w:webHidden/>
          </w:rPr>
          <w:fldChar w:fldCharType="separate"/>
        </w:r>
        <w:r w:rsidR="003246A9">
          <w:rPr>
            <w:noProof/>
            <w:webHidden/>
          </w:rPr>
          <w:t>17</w:t>
        </w:r>
        <w:r w:rsidR="003246A9">
          <w:rPr>
            <w:noProof/>
            <w:webHidden/>
          </w:rPr>
          <w:fldChar w:fldCharType="end"/>
        </w:r>
      </w:hyperlink>
    </w:p>
    <w:p w14:paraId="4A1B4532" w14:textId="10068CCB"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097" w:history="1">
        <w:r w:rsidR="003246A9" w:rsidRPr="007C1010">
          <w:rPr>
            <w:rStyle w:val="Hyperlink"/>
            <w:noProof/>
          </w:rPr>
          <w:t>2.3</w:t>
        </w:r>
        <w:r w:rsidR="003246A9">
          <w:rPr>
            <w:rFonts w:asciiTheme="minorHAnsi" w:eastAsiaTheme="minorEastAsia" w:hAnsiTheme="minorHAnsi" w:cstheme="minorBidi"/>
            <w:b w:val="0"/>
            <w:noProof/>
            <w:szCs w:val="22"/>
          </w:rPr>
          <w:tab/>
        </w:r>
        <w:r w:rsidR="003246A9" w:rsidRPr="007C1010">
          <w:rPr>
            <w:rStyle w:val="Hyperlink"/>
            <w:noProof/>
          </w:rPr>
          <w:t>Konditionierung</w:t>
        </w:r>
        <w:r w:rsidR="003246A9">
          <w:rPr>
            <w:noProof/>
            <w:webHidden/>
          </w:rPr>
          <w:tab/>
        </w:r>
        <w:r w:rsidR="003246A9">
          <w:rPr>
            <w:noProof/>
            <w:webHidden/>
          </w:rPr>
          <w:fldChar w:fldCharType="begin"/>
        </w:r>
        <w:r w:rsidR="003246A9">
          <w:rPr>
            <w:noProof/>
            <w:webHidden/>
          </w:rPr>
          <w:instrText xml:space="preserve"> PAGEREF _Toc90042097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133A796A" w14:textId="43C773E6"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98" w:history="1">
        <w:r w:rsidR="003246A9" w:rsidRPr="007C1010">
          <w:rPr>
            <w:rStyle w:val="Hyperlink"/>
            <w:noProof/>
          </w:rPr>
          <w:t>2.3.1</w:t>
        </w:r>
        <w:r w:rsidR="003246A9">
          <w:rPr>
            <w:rFonts w:asciiTheme="minorHAnsi" w:eastAsiaTheme="minorEastAsia" w:hAnsiTheme="minorHAnsi" w:cstheme="minorBidi"/>
            <w:b w:val="0"/>
            <w:noProof/>
            <w:szCs w:val="22"/>
          </w:rPr>
          <w:tab/>
        </w:r>
        <w:r w:rsidR="003246A9" w:rsidRPr="007C1010">
          <w:rPr>
            <w:rStyle w:val="Hyperlink"/>
            <w:noProof/>
          </w:rPr>
          <w:t>Klassische Konditionierung</w:t>
        </w:r>
        <w:r w:rsidR="003246A9">
          <w:rPr>
            <w:noProof/>
            <w:webHidden/>
          </w:rPr>
          <w:tab/>
        </w:r>
        <w:r w:rsidR="003246A9">
          <w:rPr>
            <w:noProof/>
            <w:webHidden/>
          </w:rPr>
          <w:fldChar w:fldCharType="begin"/>
        </w:r>
        <w:r w:rsidR="003246A9">
          <w:rPr>
            <w:noProof/>
            <w:webHidden/>
          </w:rPr>
          <w:instrText xml:space="preserve"> PAGEREF _Toc90042098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4550A0B6" w14:textId="41919222"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099" w:history="1">
        <w:r w:rsidR="003246A9" w:rsidRPr="007C1010">
          <w:rPr>
            <w:rStyle w:val="Hyperlink"/>
            <w:noProof/>
          </w:rPr>
          <w:t>2.3.2</w:t>
        </w:r>
        <w:r w:rsidR="003246A9">
          <w:rPr>
            <w:rFonts w:asciiTheme="minorHAnsi" w:eastAsiaTheme="minorEastAsia" w:hAnsiTheme="minorHAnsi" w:cstheme="minorBidi"/>
            <w:b w:val="0"/>
            <w:noProof/>
            <w:szCs w:val="22"/>
          </w:rPr>
          <w:tab/>
        </w:r>
        <w:r w:rsidR="003246A9" w:rsidRPr="007C1010">
          <w:rPr>
            <w:rStyle w:val="Hyperlink"/>
            <w:noProof/>
          </w:rPr>
          <w:t>Operante Konditionierung</w:t>
        </w:r>
        <w:r w:rsidR="003246A9">
          <w:rPr>
            <w:noProof/>
            <w:webHidden/>
          </w:rPr>
          <w:tab/>
        </w:r>
        <w:r w:rsidR="003246A9">
          <w:rPr>
            <w:noProof/>
            <w:webHidden/>
          </w:rPr>
          <w:fldChar w:fldCharType="begin"/>
        </w:r>
        <w:r w:rsidR="003246A9">
          <w:rPr>
            <w:noProof/>
            <w:webHidden/>
          </w:rPr>
          <w:instrText xml:space="preserve"> PAGEREF _Toc90042099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13251B7" w14:textId="776F5EF8"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00" w:history="1">
        <w:r w:rsidR="003246A9" w:rsidRPr="007C1010">
          <w:rPr>
            <w:rStyle w:val="Hyperlink"/>
            <w:noProof/>
          </w:rPr>
          <w:t>2.3.3</w:t>
        </w:r>
        <w:r w:rsidR="003246A9">
          <w:rPr>
            <w:rFonts w:asciiTheme="minorHAnsi" w:eastAsiaTheme="minorEastAsia" w:hAnsiTheme="minorHAnsi" w:cstheme="minorBidi"/>
            <w:b w:val="0"/>
            <w:noProof/>
            <w:szCs w:val="22"/>
          </w:rPr>
          <w:tab/>
        </w:r>
        <w:r w:rsidR="003246A9" w:rsidRPr="007C1010">
          <w:rPr>
            <w:rStyle w:val="Hyperlink"/>
            <w:noProof/>
          </w:rPr>
          <w:t>Kontextkonditionierung</w:t>
        </w:r>
        <w:r w:rsidR="003246A9">
          <w:rPr>
            <w:noProof/>
            <w:webHidden/>
          </w:rPr>
          <w:tab/>
        </w:r>
        <w:r w:rsidR="003246A9">
          <w:rPr>
            <w:noProof/>
            <w:webHidden/>
          </w:rPr>
          <w:fldChar w:fldCharType="begin"/>
        </w:r>
        <w:r w:rsidR="003246A9">
          <w:rPr>
            <w:noProof/>
            <w:webHidden/>
          </w:rPr>
          <w:instrText xml:space="preserve"> PAGEREF _Toc90042100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275AD07" w14:textId="5CF4EF82"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01" w:history="1">
        <w:r w:rsidR="003246A9" w:rsidRPr="007C1010">
          <w:rPr>
            <w:rStyle w:val="Hyperlink"/>
            <w:noProof/>
          </w:rPr>
          <w:t>2.3.4</w:t>
        </w:r>
        <w:r w:rsidR="003246A9">
          <w:rPr>
            <w:rFonts w:asciiTheme="minorHAnsi" w:eastAsiaTheme="minorEastAsia" w:hAnsiTheme="minorHAnsi" w:cstheme="minorBidi"/>
            <w:b w:val="0"/>
            <w:noProof/>
            <w:szCs w:val="22"/>
          </w:rPr>
          <w:tab/>
        </w:r>
        <w:r w:rsidR="003246A9" w:rsidRPr="007C1010">
          <w:rPr>
            <w:rStyle w:val="Hyperlink"/>
            <w:noProof/>
          </w:rPr>
          <w:t>Konditionierung in Virtual Reality</w:t>
        </w:r>
        <w:r w:rsidR="003246A9">
          <w:rPr>
            <w:noProof/>
            <w:webHidden/>
          </w:rPr>
          <w:tab/>
        </w:r>
        <w:r w:rsidR="003246A9">
          <w:rPr>
            <w:noProof/>
            <w:webHidden/>
          </w:rPr>
          <w:fldChar w:fldCharType="begin"/>
        </w:r>
        <w:r w:rsidR="003246A9">
          <w:rPr>
            <w:noProof/>
            <w:webHidden/>
          </w:rPr>
          <w:instrText xml:space="preserve"> PAGEREF _Toc90042101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377BAD53" w14:textId="6D7D9FFC"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02" w:history="1">
        <w:r w:rsidR="003246A9" w:rsidRPr="007C1010">
          <w:rPr>
            <w:rStyle w:val="Hyperlink"/>
            <w:noProof/>
          </w:rPr>
          <w:t>2.4</w:t>
        </w:r>
        <w:r w:rsidR="003246A9">
          <w:rPr>
            <w:rFonts w:asciiTheme="minorHAnsi" w:eastAsiaTheme="minorEastAsia" w:hAnsiTheme="minorHAnsi" w:cstheme="minorBidi"/>
            <w:b w:val="0"/>
            <w:noProof/>
            <w:szCs w:val="22"/>
          </w:rPr>
          <w:tab/>
        </w:r>
        <w:r w:rsidR="003246A9" w:rsidRPr="007C1010">
          <w:rPr>
            <w:rStyle w:val="Hyperlink"/>
            <w:noProof/>
          </w:rPr>
          <w:t>Unity 3D</w:t>
        </w:r>
        <w:r w:rsidR="003246A9">
          <w:rPr>
            <w:noProof/>
            <w:webHidden/>
          </w:rPr>
          <w:tab/>
        </w:r>
        <w:r w:rsidR="003246A9">
          <w:rPr>
            <w:noProof/>
            <w:webHidden/>
          </w:rPr>
          <w:fldChar w:fldCharType="begin"/>
        </w:r>
        <w:r w:rsidR="003246A9">
          <w:rPr>
            <w:noProof/>
            <w:webHidden/>
          </w:rPr>
          <w:instrText xml:space="preserve"> PAGEREF _Toc90042102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1EB52371" w14:textId="299A92D4"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03" w:history="1">
        <w:r w:rsidR="003246A9" w:rsidRPr="007C1010">
          <w:rPr>
            <w:rStyle w:val="Hyperlink"/>
            <w:noProof/>
          </w:rPr>
          <w:t>2.5</w:t>
        </w:r>
        <w:r w:rsidR="003246A9">
          <w:rPr>
            <w:rFonts w:asciiTheme="minorHAnsi" w:eastAsiaTheme="minorEastAsia" w:hAnsiTheme="minorHAnsi" w:cstheme="minorBidi"/>
            <w:b w:val="0"/>
            <w:noProof/>
            <w:szCs w:val="22"/>
          </w:rPr>
          <w:tab/>
        </w:r>
        <w:r w:rsidR="003246A9" w:rsidRPr="007C1010">
          <w:rPr>
            <w:rStyle w:val="Hyperlink"/>
            <w:noProof/>
          </w:rPr>
          <w:t>Oculus Quest</w:t>
        </w:r>
        <w:r w:rsidR="003246A9">
          <w:rPr>
            <w:noProof/>
            <w:webHidden/>
          </w:rPr>
          <w:tab/>
        </w:r>
        <w:r w:rsidR="003246A9">
          <w:rPr>
            <w:noProof/>
            <w:webHidden/>
          </w:rPr>
          <w:fldChar w:fldCharType="begin"/>
        </w:r>
        <w:r w:rsidR="003246A9">
          <w:rPr>
            <w:noProof/>
            <w:webHidden/>
          </w:rPr>
          <w:instrText xml:space="preserve"> PAGEREF _Toc90042103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261D7B2C" w14:textId="127F4CFE"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04" w:history="1">
        <w:r w:rsidR="003246A9" w:rsidRPr="007C1010">
          <w:rPr>
            <w:rStyle w:val="Hyperlink"/>
            <w:noProof/>
          </w:rPr>
          <w:t>2.6</w:t>
        </w:r>
        <w:r w:rsidR="003246A9">
          <w:rPr>
            <w:rFonts w:asciiTheme="minorHAnsi" w:eastAsiaTheme="minorEastAsia" w:hAnsiTheme="minorHAnsi" w:cstheme="minorBidi"/>
            <w:b w:val="0"/>
            <w:noProof/>
            <w:szCs w:val="22"/>
          </w:rPr>
          <w:tab/>
        </w:r>
        <w:r w:rsidR="003246A9" w:rsidRPr="007C1010">
          <w:rPr>
            <w:rStyle w:val="Hyperlink"/>
            <w:noProof/>
          </w:rPr>
          <w:t>HTC Vive</w:t>
        </w:r>
        <w:r w:rsidR="003246A9">
          <w:rPr>
            <w:noProof/>
            <w:webHidden/>
          </w:rPr>
          <w:tab/>
        </w:r>
        <w:r w:rsidR="003246A9">
          <w:rPr>
            <w:noProof/>
            <w:webHidden/>
          </w:rPr>
          <w:fldChar w:fldCharType="begin"/>
        </w:r>
        <w:r w:rsidR="003246A9">
          <w:rPr>
            <w:noProof/>
            <w:webHidden/>
          </w:rPr>
          <w:instrText xml:space="preserve"> PAGEREF _Toc90042104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540B07A6" w14:textId="66536135"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05" w:history="1">
        <w:r w:rsidR="003246A9" w:rsidRPr="007C1010">
          <w:rPr>
            <w:rStyle w:val="Hyperlink"/>
            <w:noProof/>
          </w:rPr>
          <w:t>2.6.1</w:t>
        </w:r>
        <w:r w:rsidR="003246A9">
          <w:rPr>
            <w:rFonts w:asciiTheme="minorHAnsi" w:eastAsiaTheme="minorEastAsia" w:hAnsiTheme="minorHAnsi" w:cstheme="minorBidi"/>
            <w:b w:val="0"/>
            <w:noProof/>
            <w:szCs w:val="22"/>
          </w:rPr>
          <w:tab/>
        </w:r>
        <w:r w:rsidR="003246A9" w:rsidRPr="007C1010">
          <w:rPr>
            <w:rStyle w:val="Hyperlink"/>
            <w:noProof/>
          </w:rPr>
          <w:t>Display</w:t>
        </w:r>
        <w:r w:rsidR="003246A9">
          <w:rPr>
            <w:noProof/>
            <w:webHidden/>
          </w:rPr>
          <w:tab/>
        </w:r>
        <w:r w:rsidR="003246A9">
          <w:rPr>
            <w:noProof/>
            <w:webHidden/>
          </w:rPr>
          <w:fldChar w:fldCharType="begin"/>
        </w:r>
        <w:r w:rsidR="003246A9">
          <w:rPr>
            <w:noProof/>
            <w:webHidden/>
          </w:rPr>
          <w:instrText xml:space="preserve"> PAGEREF _Toc90042105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46313BC7" w14:textId="39140871"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06" w:history="1">
        <w:r w:rsidR="003246A9" w:rsidRPr="007C1010">
          <w:rPr>
            <w:rStyle w:val="Hyperlink"/>
            <w:noProof/>
          </w:rPr>
          <w:t>2.6.2</w:t>
        </w:r>
        <w:r w:rsidR="003246A9">
          <w:rPr>
            <w:rFonts w:asciiTheme="minorHAnsi" w:eastAsiaTheme="minorEastAsia" w:hAnsiTheme="minorHAnsi" w:cstheme="minorBidi"/>
            <w:b w:val="0"/>
            <w:noProof/>
            <w:szCs w:val="22"/>
          </w:rPr>
          <w:tab/>
        </w:r>
        <w:r w:rsidR="003246A9" w:rsidRPr="007C1010">
          <w:rPr>
            <w:rStyle w:val="Hyperlink"/>
            <w:noProof/>
          </w:rPr>
          <w:t>Controller</w:t>
        </w:r>
        <w:r w:rsidR="003246A9">
          <w:rPr>
            <w:noProof/>
            <w:webHidden/>
          </w:rPr>
          <w:tab/>
        </w:r>
        <w:r w:rsidR="003246A9">
          <w:rPr>
            <w:noProof/>
            <w:webHidden/>
          </w:rPr>
          <w:fldChar w:fldCharType="begin"/>
        </w:r>
        <w:r w:rsidR="003246A9">
          <w:rPr>
            <w:noProof/>
            <w:webHidden/>
          </w:rPr>
          <w:instrText xml:space="preserve"> PAGEREF _Toc90042106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69CF1E47" w14:textId="6A0081E5"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07" w:history="1">
        <w:r w:rsidR="003246A9" w:rsidRPr="007C1010">
          <w:rPr>
            <w:rStyle w:val="Hyperlink"/>
            <w:noProof/>
          </w:rPr>
          <w:t>2.6.3</w:t>
        </w:r>
        <w:r w:rsidR="003246A9">
          <w:rPr>
            <w:rFonts w:asciiTheme="minorHAnsi" w:eastAsiaTheme="minorEastAsia" w:hAnsiTheme="minorHAnsi" w:cstheme="minorBidi"/>
            <w:b w:val="0"/>
            <w:noProof/>
            <w:szCs w:val="22"/>
          </w:rPr>
          <w:tab/>
        </w:r>
        <w:r w:rsidR="003246A9" w:rsidRPr="007C1010">
          <w:rPr>
            <w:rStyle w:val="Hyperlink"/>
            <w:noProof/>
          </w:rPr>
          <w:t>Tracking</w:t>
        </w:r>
        <w:r w:rsidR="003246A9">
          <w:rPr>
            <w:noProof/>
            <w:webHidden/>
          </w:rPr>
          <w:tab/>
        </w:r>
        <w:r w:rsidR="003246A9">
          <w:rPr>
            <w:noProof/>
            <w:webHidden/>
          </w:rPr>
          <w:fldChar w:fldCharType="begin"/>
        </w:r>
        <w:r w:rsidR="003246A9">
          <w:rPr>
            <w:noProof/>
            <w:webHidden/>
          </w:rPr>
          <w:instrText xml:space="preserve"> PAGEREF _Toc90042107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49C97397" w14:textId="7BAA98D3"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08" w:history="1">
        <w:r w:rsidR="003246A9" w:rsidRPr="007C1010">
          <w:rPr>
            <w:rStyle w:val="Hyperlink"/>
            <w:noProof/>
          </w:rPr>
          <w:t>2.6.4</w:t>
        </w:r>
        <w:r w:rsidR="003246A9">
          <w:rPr>
            <w:rFonts w:asciiTheme="minorHAnsi" w:eastAsiaTheme="minorEastAsia" w:hAnsiTheme="minorHAnsi" w:cstheme="minorBidi"/>
            <w:b w:val="0"/>
            <w:noProof/>
            <w:szCs w:val="22"/>
          </w:rPr>
          <w:tab/>
        </w:r>
        <w:r w:rsidR="003246A9" w:rsidRPr="007C1010">
          <w:rPr>
            <w:rStyle w:val="Hyperlink"/>
            <w:noProof/>
          </w:rPr>
          <w:t>Vive WLAN Adapter</w:t>
        </w:r>
        <w:r w:rsidR="003246A9">
          <w:rPr>
            <w:noProof/>
            <w:webHidden/>
          </w:rPr>
          <w:tab/>
        </w:r>
        <w:r w:rsidR="003246A9">
          <w:rPr>
            <w:noProof/>
            <w:webHidden/>
          </w:rPr>
          <w:fldChar w:fldCharType="begin"/>
        </w:r>
        <w:r w:rsidR="003246A9">
          <w:rPr>
            <w:noProof/>
            <w:webHidden/>
          </w:rPr>
          <w:instrText xml:space="preserve"> PAGEREF _Toc90042108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506453FA" w14:textId="77BB1F26"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109" w:history="1">
        <w:r w:rsidR="003246A9" w:rsidRPr="007C1010">
          <w:rPr>
            <w:rStyle w:val="Hyperlink"/>
            <w:noProof/>
          </w:rPr>
          <w:t>3</w:t>
        </w:r>
        <w:r w:rsidR="003246A9">
          <w:rPr>
            <w:rFonts w:asciiTheme="minorHAnsi" w:eastAsiaTheme="minorEastAsia" w:hAnsiTheme="minorHAnsi" w:cstheme="minorBidi"/>
            <w:b w:val="0"/>
            <w:noProof/>
            <w:szCs w:val="22"/>
          </w:rPr>
          <w:tab/>
        </w:r>
        <w:r w:rsidR="003246A9" w:rsidRPr="007C1010">
          <w:rPr>
            <w:rStyle w:val="Hyperlink"/>
            <w:noProof/>
          </w:rPr>
          <w:t>Umsetzung</w:t>
        </w:r>
        <w:r w:rsidR="003246A9">
          <w:rPr>
            <w:noProof/>
            <w:webHidden/>
          </w:rPr>
          <w:tab/>
        </w:r>
        <w:r w:rsidR="003246A9">
          <w:rPr>
            <w:noProof/>
            <w:webHidden/>
          </w:rPr>
          <w:fldChar w:fldCharType="begin"/>
        </w:r>
        <w:r w:rsidR="003246A9">
          <w:rPr>
            <w:noProof/>
            <w:webHidden/>
          </w:rPr>
          <w:instrText xml:space="preserve"> PAGEREF _Toc90042109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33F67BC8" w14:textId="1208433C"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10" w:history="1">
        <w:r w:rsidR="003246A9" w:rsidRPr="007C1010">
          <w:rPr>
            <w:rStyle w:val="Hyperlink"/>
            <w:noProof/>
          </w:rPr>
          <w:t>3.1</w:t>
        </w:r>
        <w:r w:rsidR="003246A9">
          <w:rPr>
            <w:rFonts w:asciiTheme="minorHAnsi" w:eastAsiaTheme="minorEastAsia" w:hAnsiTheme="minorHAnsi" w:cstheme="minorBidi"/>
            <w:b w:val="0"/>
            <w:noProof/>
            <w:szCs w:val="22"/>
          </w:rPr>
          <w:tab/>
        </w:r>
        <w:r w:rsidR="003246A9" w:rsidRPr="007C1010">
          <w:rPr>
            <w:rStyle w:val="Hyperlink"/>
            <w:noProof/>
          </w:rPr>
          <w:t>Einbindung der Oculus Quest</w:t>
        </w:r>
        <w:r w:rsidR="003246A9">
          <w:rPr>
            <w:noProof/>
            <w:webHidden/>
          </w:rPr>
          <w:tab/>
        </w:r>
        <w:r w:rsidR="003246A9">
          <w:rPr>
            <w:noProof/>
            <w:webHidden/>
          </w:rPr>
          <w:fldChar w:fldCharType="begin"/>
        </w:r>
        <w:r w:rsidR="003246A9">
          <w:rPr>
            <w:noProof/>
            <w:webHidden/>
          </w:rPr>
          <w:instrText xml:space="preserve"> PAGEREF _Toc90042110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11F778F5" w14:textId="24F8D8A1"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11" w:history="1">
        <w:r w:rsidR="003246A9" w:rsidRPr="007C1010">
          <w:rPr>
            <w:rStyle w:val="Hyperlink"/>
            <w:noProof/>
          </w:rPr>
          <w:t>3.1.1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Oculus Quest</w:t>
        </w:r>
        <w:r w:rsidR="003246A9">
          <w:rPr>
            <w:noProof/>
            <w:webHidden/>
          </w:rPr>
          <w:tab/>
        </w:r>
        <w:r w:rsidR="003246A9">
          <w:rPr>
            <w:noProof/>
            <w:webHidden/>
          </w:rPr>
          <w:fldChar w:fldCharType="begin"/>
        </w:r>
        <w:r w:rsidR="003246A9">
          <w:rPr>
            <w:noProof/>
            <w:webHidden/>
          </w:rPr>
          <w:instrText xml:space="preserve"> PAGEREF _Toc90042111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5DE8058D" w14:textId="51B4A5D4"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12" w:history="1">
        <w:r w:rsidR="003246A9" w:rsidRPr="007C1010">
          <w:rPr>
            <w:rStyle w:val="Hyperlink"/>
            <w:noProof/>
          </w:rPr>
          <w:t>3.1.2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_Toc90042112 \h </w:instrText>
        </w:r>
        <w:r w:rsidR="003246A9">
          <w:rPr>
            <w:noProof/>
            <w:webHidden/>
          </w:rPr>
        </w:r>
        <w:r w:rsidR="003246A9">
          <w:rPr>
            <w:noProof/>
            <w:webHidden/>
          </w:rPr>
          <w:fldChar w:fldCharType="separate"/>
        </w:r>
        <w:r w:rsidR="003246A9">
          <w:rPr>
            <w:noProof/>
            <w:webHidden/>
          </w:rPr>
          <w:t>27</w:t>
        </w:r>
        <w:r w:rsidR="003246A9">
          <w:rPr>
            <w:noProof/>
            <w:webHidden/>
          </w:rPr>
          <w:fldChar w:fldCharType="end"/>
        </w:r>
      </w:hyperlink>
    </w:p>
    <w:p w14:paraId="2929D50E" w14:textId="29191256"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13" w:history="1">
        <w:r w:rsidR="003246A9" w:rsidRPr="007C1010">
          <w:rPr>
            <w:rStyle w:val="Hyperlink"/>
            <w:noProof/>
          </w:rPr>
          <w:t>3.1.3</w:t>
        </w:r>
        <w:r w:rsidR="003246A9">
          <w:rPr>
            <w:rFonts w:asciiTheme="minorHAnsi" w:eastAsiaTheme="minorEastAsia" w:hAnsiTheme="minorHAnsi" w:cstheme="minorBidi"/>
            <w:b w:val="0"/>
            <w:noProof/>
            <w:szCs w:val="22"/>
          </w:rPr>
          <w:tab/>
        </w:r>
        <w:r w:rsidR="003246A9" w:rsidRPr="007C1010">
          <w:rPr>
            <w:rStyle w:val="Hyperlink"/>
            <w:noProof/>
          </w:rPr>
          <w:t>Ausführung der Anwendung</w:t>
        </w:r>
        <w:r w:rsidR="003246A9">
          <w:rPr>
            <w:noProof/>
            <w:webHidden/>
          </w:rPr>
          <w:tab/>
        </w:r>
        <w:r w:rsidR="003246A9">
          <w:rPr>
            <w:noProof/>
            <w:webHidden/>
          </w:rPr>
          <w:fldChar w:fldCharType="begin"/>
        </w:r>
        <w:r w:rsidR="003246A9">
          <w:rPr>
            <w:noProof/>
            <w:webHidden/>
          </w:rPr>
          <w:instrText xml:space="preserve"> PAGEREF _Toc90042113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DF43F7" w14:textId="2A879B6B"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14" w:history="1">
        <w:r w:rsidR="003246A9" w:rsidRPr="007C1010">
          <w:rPr>
            <w:rStyle w:val="Hyperlink"/>
            <w:noProof/>
          </w:rPr>
          <w:t>3.2</w:t>
        </w:r>
        <w:r w:rsidR="003246A9">
          <w:rPr>
            <w:rFonts w:asciiTheme="minorHAnsi" w:eastAsiaTheme="minorEastAsia" w:hAnsiTheme="minorHAnsi" w:cstheme="minorBidi"/>
            <w:b w:val="0"/>
            <w:noProof/>
            <w:szCs w:val="22"/>
          </w:rPr>
          <w:tab/>
        </w:r>
        <w:r w:rsidR="003246A9" w:rsidRPr="007C1010">
          <w:rPr>
            <w:rStyle w:val="Hyperlink"/>
            <w:noProof/>
          </w:rPr>
          <w:t>Einbinden der HTC Vive</w:t>
        </w:r>
        <w:r w:rsidR="003246A9">
          <w:rPr>
            <w:noProof/>
            <w:webHidden/>
          </w:rPr>
          <w:tab/>
        </w:r>
        <w:r w:rsidR="003246A9">
          <w:rPr>
            <w:noProof/>
            <w:webHidden/>
          </w:rPr>
          <w:fldChar w:fldCharType="begin"/>
        </w:r>
        <w:r w:rsidR="003246A9">
          <w:rPr>
            <w:noProof/>
            <w:webHidden/>
          </w:rPr>
          <w:instrText xml:space="preserve"> PAGEREF _Toc90042114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3F3851" w14:textId="06400D98"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15" w:history="1">
        <w:r w:rsidR="003246A9" w:rsidRPr="007C1010">
          <w:rPr>
            <w:rStyle w:val="Hyperlink"/>
            <w:noProof/>
          </w:rPr>
          <w:t>3.2.1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SteamVR</w:t>
        </w:r>
        <w:r w:rsidR="003246A9">
          <w:rPr>
            <w:noProof/>
            <w:webHidden/>
          </w:rPr>
          <w:tab/>
        </w:r>
        <w:r w:rsidR="003246A9">
          <w:rPr>
            <w:noProof/>
            <w:webHidden/>
          </w:rPr>
          <w:fldChar w:fldCharType="begin"/>
        </w:r>
        <w:r w:rsidR="003246A9">
          <w:rPr>
            <w:noProof/>
            <w:webHidden/>
          </w:rPr>
          <w:instrText xml:space="preserve"> PAGEREF _Toc90042115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860503F" w14:textId="00CEC633"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16" w:history="1">
        <w:r w:rsidR="003246A9" w:rsidRPr="007C1010">
          <w:rPr>
            <w:rStyle w:val="Hyperlink"/>
            <w:noProof/>
          </w:rPr>
          <w:t>3.2.2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_Toc90042116 \h </w:instrText>
        </w:r>
        <w:r w:rsidR="003246A9">
          <w:rPr>
            <w:noProof/>
            <w:webHidden/>
          </w:rPr>
        </w:r>
        <w:r w:rsidR="003246A9">
          <w:rPr>
            <w:noProof/>
            <w:webHidden/>
          </w:rPr>
          <w:fldChar w:fldCharType="separate"/>
        </w:r>
        <w:r w:rsidR="003246A9">
          <w:rPr>
            <w:noProof/>
            <w:webHidden/>
          </w:rPr>
          <w:t>29</w:t>
        </w:r>
        <w:r w:rsidR="003246A9">
          <w:rPr>
            <w:noProof/>
            <w:webHidden/>
          </w:rPr>
          <w:fldChar w:fldCharType="end"/>
        </w:r>
      </w:hyperlink>
    </w:p>
    <w:p w14:paraId="31F34C0A" w14:textId="7F4F450D"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17" w:history="1">
        <w:r w:rsidR="003246A9" w:rsidRPr="007C1010">
          <w:rPr>
            <w:rStyle w:val="Hyperlink"/>
            <w:noProof/>
          </w:rPr>
          <w:t>3.3</w:t>
        </w:r>
        <w:r w:rsidR="003246A9">
          <w:rPr>
            <w:rFonts w:asciiTheme="minorHAnsi" w:eastAsiaTheme="minorEastAsia" w:hAnsiTheme="minorHAnsi" w:cstheme="minorBidi"/>
            <w:b w:val="0"/>
            <w:noProof/>
            <w:szCs w:val="22"/>
          </w:rPr>
          <w:tab/>
        </w:r>
        <w:r w:rsidR="003246A9" w:rsidRPr="007C1010">
          <w:rPr>
            <w:rStyle w:val="Hyperlink"/>
            <w:noProof/>
          </w:rPr>
          <w:t>Entwicklung der Szenarien</w:t>
        </w:r>
        <w:r w:rsidR="003246A9">
          <w:rPr>
            <w:noProof/>
            <w:webHidden/>
          </w:rPr>
          <w:tab/>
        </w:r>
        <w:r w:rsidR="003246A9">
          <w:rPr>
            <w:noProof/>
            <w:webHidden/>
          </w:rPr>
          <w:fldChar w:fldCharType="begin"/>
        </w:r>
        <w:r w:rsidR="003246A9">
          <w:rPr>
            <w:noProof/>
            <w:webHidden/>
          </w:rPr>
          <w:instrText xml:space="preserve"> PAGEREF _Toc90042117 \h </w:instrText>
        </w:r>
        <w:r w:rsidR="003246A9">
          <w:rPr>
            <w:noProof/>
            <w:webHidden/>
          </w:rPr>
        </w:r>
        <w:r w:rsidR="003246A9">
          <w:rPr>
            <w:noProof/>
            <w:webHidden/>
          </w:rPr>
          <w:fldChar w:fldCharType="separate"/>
        </w:r>
        <w:r w:rsidR="003246A9">
          <w:rPr>
            <w:noProof/>
            <w:webHidden/>
          </w:rPr>
          <w:t>30</w:t>
        </w:r>
        <w:r w:rsidR="003246A9">
          <w:rPr>
            <w:noProof/>
            <w:webHidden/>
          </w:rPr>
          <w:fldChar w:fldCharType="end"/>
        </w:r>
      </w:hyperlink>
    </w:p>
    <w:p w14:paraId="5DB8FC97" w14:textId="6532399D"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18" w:history="1">
        <w:r w:rsidR="003246A9" w:rsidRPr="007C1010">
          <w:rPr>
            <w:rStyle w:val="Hyperlink"/>
            <w:noProof/>
          </w:rPr>
          <w:t>3.3.1</w:t>
        </w:r>
        <w:r w:rsidR="003246A9">
          <w:rPr>
            <w:rFonts w:asciiTheme="minorHAnsi" w:eastAsiaTheme="minorEastAsia" w:hAnsiTheme="minorHAnsi" w:cstheme="minorBidi"/>
            <w:b w:val="0"/>
            <w:noProof/>
            <w:szCs w:val="22"/>
          </w:rPr>
          <w:tab/>
        </w:r>
        <w:r w:rsidR="003246A9" w:rsidRPr="007C1010">
          <w:rPr>
            <w:rStyle w:val="Hyperlink"/>
            <w:noProof/>
          </w:rPr>
          <w:t>Implementierung des Weges</w:t>
        </w:r>
        <w:r w:rsidR="003246A9">
          <w:rPr>
            <w:noProof/>
            <w:webHidden/>
          </w:rPr>
          <w:tab/>
        </w:r>
        <w:r w:rsidR="003246A9">
          <w:rPr>
            <w:noProof/>
            <w:webHidden/>
          </w:rPr>
          <w:fldChar w:fldCharType="begin"/>
        </w:r>
        <w:r w:rsidR="003246A9">
          <w:rPr>
            <w:noProof/>
            <w:webHidden/>
          </w:rPr>
          <w:instrText xml:space="preserve"> PAGEREF _Toc90042118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1CBF0858" w14:textId="3CC2401E"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19" w:history="1">
        <w:r w:rsidR="003246A9" w:rsidRPr="007C1010">
          <w:rPr>
            <w:rStyle w:val="Hyperlink"/>
            <w:noProof/>
          </w:rPr>
          <w:t>3.3.2</w:t>
        </w:r>
        <w:r w:rsidR="003246A9">
          <w:rPr>
            <w:rFonts w:asciiTheme="minorHAnsi" w:eastAsiaTheme="minorEastAsia" w:hAnsiTheme="minorHAnsi" w:cstheme="minorBidi"/>
            <w:b w:val="0"/>
            <w:noProof/>
            <w:szCs w:val="22"/>
          </w:rPr>
          <w:tab/>
        </w:r>
        <w:r w:rsidR="003246A9" w:rsidRPr="007C1010">
          <w:rPr>
            <w:rStyle w:val="Hyperlink"/>
            <w:noProof/>
          </w:rPr>
          <w:t>Implementierung der Wegerkennung</w:t>
        </w:r>
        <w:r w:rsidR="003246A9">
          <w:rPr>
            <w:noProof/>
            <w:webHidden/>
          </w:rPr>
          <w:tab/>
        </w:r>
        <w:r w:rsidR="003246A9">
          <w:rPr>
            <w:noProof/>
            <w:webHidden/>
          </w:rPr>
          <w:fldChar w:fldCharType="begin"/>
        </w:r>
        <w:r w:rsidR="003246A9">
          <w:rPr>
            <w:noProof/>
            <w:webHidden/>
          </w:rPr>
          <w:instrText xml:space="preserve"> PAGEREF _Toc90042119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67AFE97D" w14:textId="35549812"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20" w:history="1">
        <w:r w:rsidR="003246A9" w:rsidRPr="007C1010">
          <w:rPr>
            <w:rStyle w:val="Hyperlink"/>
            <w:noProof/>
          </w:rPr>
          <w:t>3.3.3</w:t>
        </w:r>
        <w:r w:rsidR="003246A9">
          <w:rPr>
            <w:rFonts w:asciiTheme="minorHAnsi" w:eastAsiaTheme="minorEastAsia" w:hAnsiTheme="minorHAnsi" w:cstheme="minorBidi"/>
            <w:b w:val="0"/>
            <w:noProof/>
            <w:szCs w:val="22"/>
          </w:rPr>
          <w:tab/>
        </w:r>
        <w:r w:rsidR="003246A9" w:rsidRPr="007C1010">
          <w:rPr>
            <w:rStyle w:val="Hyperlink"/>
            <w:noProof/>
          </w:rPr>
          <w:t>Hindernisse</w:t>
        </w:r>
        <w:r w:rsidR="003246A9">
          <w:rPr>
            <w:noProof/>
            <w:webHidden/>
          </w:rPr>
          <w:tab/>
        </w:r>
        <w:r w:rsidR="003246A9">
          <w:rPr>
            <w:noProof/>
            <w:webHidden/>
          </w:rPr>
          <w:fldChar w:fldCharType="begin"/>
        </w:r>
        <w:r w:rsidR="003246A9">
          <w:rPr>
            <w:noProof/>
            <w:webHidden/>
          </w:rPr>
          <w:instrText xml:space="preserve"> PAGEREF _Toc90042120 \h </w:instrText>
        </w:r>
        <w:r w:rsidR="003246A9">
          <w:rPr>
            <w:noProof/>
            <w:webHidden/>
          </w:rPr>
        </w:r>
        <w:r w:rsidR="003246A9">
          <w:rPr>
            <w:noProof/>
            <w:webHidden/>
          </w:rPr>
          <w:fldChar w:fldCharType="separate"/>
        </w:r>
        <w:r w:rsidR="003246A9">
          <w:rPr>
            <w:noProof/>
            <w:webHidden/>
          </w:rPr>
          <w:t>33</w:t>
        </w:r>
        <w:r w:rsidR="003246A9">
          <w:rPr>
            <w:noProof/>
            <w:webHidden/>
          </w:rPr>
          <w:fldChar w:fldCharType="end"/>
        </w:r>
      </w:hyperlink>
    </w:p>
    <w:p w14:paraId="629D5239" w14:textId="34385FEA"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21" w:history="1">
        <w:r w:rsidR="003246A9" w:rsidRPr="007C1010">
          <w:rPr>
            <w:rStyle w:val="Hyperlink"/>
            <w:noProof/>
          </w:rPr>
          <w:t>3.3.4</w:t>
        </w:r>
        <w:r w:rsidR="003246A9">
          <w:rPr>
            <w:rFonts w:asciiTheme="minorHAnsi" w:eastAsiaTheme="minorEastAsia" w:hAnsiTheme="minorHAnsi" w:cstheme="minorBidi"/>
            <w:b w:val="0"/>
            <w:noProof/>
            <w:szCs w:val="22"/>
          </w:rPr>
          <w:tab/>
        </w:r>
        <w:r w:rsidR="003246A9" w:rsidRPr="007C1010">
          <w:rPr>
            <w:rStyle w:val="Hyperlink"/>
            <w:noProof/>
          </w:rPr>
          <w:t>Szenarien</w:t>
        </w:r>
        <w:r w:rsidR="003246A9">
          <w:rPr>
            <w:noProof/>
            <w:webHidden/>
          </w:rPr>
          <w:tab/>
        </w:r>
        <w:r w:rsidR="003246A9">
          <w:rPr>
            <w:noProof/>
            <w:webHidden/>
          </w:rPr>
          <w:fldChar w:fldCharType="begin"/>
        </w:r>
        <w:r w:rsidR="003246A9">
          <w:rPr>
            <w:noProof/>
            <w:webHidden/>
          </w:rPr>
          <w:instrText xml:space="preserve"> PAGEREF _Toc90042121 \h </w:instrText>
        </w:r>
        <w:r w:rsidR="003246A9">
          <w:rPr>
            <w:noProof/>
            <w:webHidden/>
          </w:rPr>
        </w:r>
        <w:r w:rsidR="003246A9">
          <w:rPr>
            <w:noProof/>
            <w:webHidden/>
          </w:rPr>
          <w:fldChar w:fldCharType="separate"/>
        </w:r>
        <w:r w:rsidR="003246A9">
          <w:rPr>
            <w:noProof/>
            <w:webHidden/>
          </w:rPr>
          <w:t>34</w:t>
        </w:r>
        <w:r w:rsidR="003246A9">
          <w:rPr>
            <w:noProof/>
            <w:webHidden/>
          </w:rPr>
          <w:fldChar w:fldCharType="end"/>
        </w:r>
      </w:hyperlink>
    </w:p>
    <w:p w14:paraId="4868518A" w14:textId="4578B490"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22" w:history="1">
        <w:r w:rsidR="003246A9" w:rsidRPr="007C1010">
          <w:rPr>
            <w:rStyle w:val="Hyperlink"/>
            <w:noProof/>
          </w:rPr>
          <w:t>3.3.5</w:t>
        </w:r>
        <w:r w:rsidR="003246A9">
          <w:rPr>
            <w:rFonts w:asciiTheme="minorHAnsi" w:eastAsiaTheme="minorEastAsia" w:hAnsiTheme="minorHAnsi" w:cstheme="minorBidi"/>
            <w:b w:val="0"/>
            <w:noProof/>
            <w:szCs w:val="22"/>
          </w:rPr>
          <w:tab/>
        </w:r>
        <w:r w:rsidR="003246A9" w:rsidRPr="007C1010">
          <w:rPr>
            <w:rStyle w:val="Hyperlink"/>
            <w:noProof/>
          </w:rPr>
          <w:t>Entwicklung des Malus</w:t>
        </w:r>
        <w:r w:rsidR="003246A9">
          <w:rPr>
            <w:noProof/>
            <w:webHidden/>
          </w:rPr>
          <w:tab/>
        </w:r>
        <w:r w:rsidR="003246A9">
          <w:rPr>
            <w:noProof/>
            <w:webHidden/>
          </w:rPr>
          <w:fldChar w:fldCharType="begin"/>
        </w:r>
        <w:r w:rsidR="003246A9">
          <w:rPr>
            <w:noProof/>
            <w:webHidden/>
          </w:rPr>
          <w:instrText xml:space="preserve"> PAGEREF _Toc90042122 \h </w:instrText>
        </w:r>
        <w:r w:rsidR="003246A9">
          <w:rPr>
            <w:noProof/>
            <w:webHidden/>
          </w:rPr>
        </w:r>
        <w:r w:rsidR="003246A9">
          <w:rPr>
            <w:noProof/>
            <w:webHidden/>
          </w:rPr>
          <w:fldChar w:fldCharType="separate"/>
        </w:r>
        <w:r w:rsidR="003246A9">
          <w:rPr>
            <w:noProof/>
            <w:webHidden/>
          </w:rPr>
          <w:t>35</w:t>
        </w:r>
        <w:r w:rsidR="003246A9">
          <w:rPr>
            <w:noProof/>
            <w:webHidden/>
          </w:rPr>
          <w:fldChar w:fldCharType="end"/>
        </w:r>
      </w:hyperlink>
    </w:p>
    <w:p w14:paraId="650CE622" w14:textId="628C8495"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23" w:history="1">
        <w:r w:rsidR="003246A9" w:rsidRPr="007C1010">
          <w:rPr>
            <w:rStyle w:val="Hyperlink"/>
            <w:noProof/>
          </w:rPr>
          <w:t>3.3.5.1</w:t>
        </w:r>
        <w:r w:rsidR="003246A9">
          <w:rPr>
            <w:rFonts w:asciiTheme="minorHAnsi" w:eastAsiaTheme="minorEastAsia" w:hAnsiTheme="minorHAnsi" w:cstheme="minorBidi"/>
            <w:noProof/>
            <w:szCs w:val="22"/>
          </w:rPr>
          <w:tab/>
        </w:r>
        <w:r w:rsidR="003246A9" w:rsidRPr="007C1010">
          <w:rPr>
            <w:rStyle w:val="Hyperlink"/>
            <w:noProof/>
          </w:rPr>
          <w:t>Erstellen des Canvas</w:t>
        </w:r>
        <w:r w:rsidR="003246A9">
          <w:rPr>
            <w:noProof/>
            <w:webHidden/>
          </w:rPr>
          <w:tab/>
        </w:r>
        <w:r w:rsidR="003246A9">
          <w:rPr>
            <w:noProof/>
            <w:webHidden/>
          </w:rPr>
          <w:fldChar w:fldCharType="begin"/>
        </w:r>
        <w:r w:rsidR="003246A9">
          <w:rPr>
            <w:noProof/>
            <w:webHidden/>
          </w:rPr>
          <w:instrText xml:space="preserve"> PAGEREF _Toc90042123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3AE59FBC" w14:textId="08335904"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24" w:history="1">
        <w:r w:rsidR="003246A9" w:rsidRPr="007C1010">
          <w:rPr>
            <w:rStyle w:val="Hyperlink"/>
            <w:noProof/>
          </w:rPr>
          <w:t>3.3.5.2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_Toc90042124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162DD308" w14:textId="0F06860D"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25" w:history="1">
        <w:r w:rsidR="003246A9" w:rsidRPr="007C1010">
          <w:rPr>
            <w:rStyle w:val="Hyperlink"/>
            <w:noProof/>
          </w:rPr>
          <w:t>3.3.5.3</w:t>
        </w:r>
        <w:r w:rsidR="003246A9">
          <w:rPr>
            <w:rFonts w:asciiTheme="minorHAnsi" w:eastAsiaTheme="minorEastAsia" w:hAnsiTheme="minorHAnsi" w:cstheme="minorBidi"/>
            <w:noProof/>
            <w:szCs w:val="22"/>
          </w:rPr>
          <w:tab/>
        </w:r>
        <w:r w:rsidR="003246A9" w:rsidRPr="007C1010">
          <w:rPr>
            <w:rStyle w:val="Hyperlink"/>
            <w:noProof/>
          </w:rPr>
          <w:t>Implementierung</w:t>
        </w:r>
        <w:r w:rsidR="003246A9">
          <w:rPr>
            <w:noProof/>
            <w:webHidden/>
          </w:rPr>
          <w:tab/>
        </w:r>
        <w:r w:rsidR="003246A9">
          <w:rPr>
            <w:noProof/>
            <w:webHidden/>
          </w:rPr>
          <w:fldChar w:fldCharType="begin"/>
        </w:r>
        <w:r w:rsidR="003246A9">
          <w:rPr>
            <w:noProof/>
            <w:webHidden/>
          </w:rPr>
          <w:instrText xml:space="preserve"> PAGEREF _Toc90042125 \h </w:instrText>
        </w:r>
        <w:r w:rsidR="003246A9">
          <w:rPr>
            <w:noProof/>
            <w:webHidden/>
          </w:rPr>
        </w:r>
        <w:r w:rsidR="003246A9">
          <w:rPr>
            <w:noProof/>
            <w:webHidden/>
          </w:rPr>
          <w:fldChar w:fldCharType="separate"/>
        </w:r>
        <w:r w:rsidR="003246A9">
          <w:rPr>
            <w:noProof/>
            <w:webHidden/>
          </w:rPr>
          <w:t>38</w:t>
        </w:r>
        <w:r w:rsidR="003246A9">
          <w:rPr>
            <w:noProof/>
            <w:webHidden/>
          </w:rPr>
          <w:fldChar w:fldCharType="end"/>
        </w:r>
      </w:hyperlink>
    </w:p>
    <w:p w14:paraId="77058450" w14:textId="115DC6EC"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26" w:history="1">
        <w:r w:rsidR="003246A9" w:rsidRPr="007C1010">
          <w:rPr>
            <w:rStyle w:val="Hyperlink"/>
            <w:noProof/>
          </w:rPr>
          <w:t>3.3.6</w:t>
        </w:r>
        <w:r w:rsidR="003246A9">
          <w:rPr>
            <w:rFonts w:asciiTheme="minorHAnsi" w:eastAsiaTheme="minorEastAsia" w:hAnsiTheme="minorHAnsi" w:cstheme="minorBidi"/>
            <w:b w:val="0"/>
            <w:noProof/>
            <w:szCs w:val="22"/>
          </w:rPr>
          <w:tab/>
        </w:r>
        <w:r w:rsidR="003246A9" w:rsidRPr="007C1010">
          <w:rPr>
            <w:rStyle w:val="Hyperlink"/>
            <w:noProof/>
          </w:rPr>
          <w:t>Positiver Verstärker</w:t>
        </w:r>
        <w:r w:rsidR="003246A9">
          <w:rPr>
            <w:noProof/>
            <w:webHidden/>
          </w:rPr>
          <w:tab/>
        </w:r>
        <w:r w:rsidR="003246A9">
          <w:rPr>
            <w:noProof/>
            <w:webHidden/>
          </w:rPr>
          <w:fldChar w:fldCharType="begin"/>
        </w:r>
        <w:r w:rsidR="003246A9">
          <w:rPr>
            <w:noProof/>
            <w:webHidden/>
          </w:rPr>
          <w:instrText xml:space="preserve"> PAGEREF _Toc90042126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B1E9EC" w14:textId="53D4ADCF"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27" w:history="1">
        <w:r w:rsidR="003246A9" w:rsidRPr="007C1010">
          <w:rPr>
            <w:rStyle w:val="Hyperlink"/>
            <w:noProof/>
          </w:rPr>
          <w:t>3.3.6.1</w:t>
        </w:r>
        <w:r w:rsidR="003246A9">
          <w:rPr>
            <w:rFonts w:asciiTheme="minorHAnsi" w:eastAsiaTheme="minorEastAsia" w:hAnsiTheme="minorHAnsi" w:cstheme="minorBidi"/>
            <w:noProof/>
            <w:szCs w:val="22"/>
          </w:rPr>
          <w:tab/>
        </w:r>
        <w:r w:rsidR="003246A9" w:rsidRPr="007C1010">
          <w:rPr>
            <w:rStyle w:val="Hyperlink"/>
            <w:noProof/>
          </w:rPr>
          <w:t>Erstellen der UI Elemente</w:t>
        </w:r>
        <w:r w:rsidR="003246A9">
          <w:rPr>
            <w:noProof/>
            <w:webHidden/>
          </w:rPr>
          <w:tab/>
        </w:r>
        <w:r w:rsidR="003246A9">
          <w:rPr>
            <w:noProof/>
            <w:webHidden/>
          </w:rPr>
          <w:fldChar w:fldCharType="begin"/>
        </w:r>
        <w:r w:rsidR="003246A9">
          <w:rPr>
            <w:noProof/>
            <w:webHidden/>
          </w:rPr>
          <w:instrText xml:space="preserve"> PAGEREF _Toc90042127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67DC20" w14:textId="6137B902"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28" w:history="1">
        <w:r w:rsidR="003246A9" w:rsidRPr="007C1010">
          <w:rPr>
            <w:rStyle w:val="Hyperlink"/>
            <w:noProof/>
          </w:rPr>
          <w:t>3.3.6.2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_Toc90042128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107485DA" w14:textId="6F9DDE36"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29" w:history="1">
        <w:r w:rsidR="003246A9" w:rsidRPr="007C1010">
          <w:rPr>
            <w:rStyle w:val="Hyperlink"/>
            <w:noProof/>
          </w:rPr>
          <w:t>3.3.7</w:t>
        </w:r>
        <w:r w:rsidR="003246A9">
          <w:rPr>
            <w:rFonts w:asciiTheme="minorHAnsi" w:eastAsiaTheme="minorEastAsia" w:hAnsiTheme="minorHAnsi" w:cstheme="minorBidi"/>
            <w:b w:val="0"/>
            <w:noProof/>
            <w:szCs w:val="22"/>
          </w:rPr>
          <w:tab/>
        </w:r>
        <w:r w:rsidR="003246A9" w:rsidRPr="007C1010">
          <w:rPr>
            <w:rStyle w:val="Hyperlink"/>
            <w:noProof/>
          </w:rPr>
          <w:t>Zentrale Datenspeicherung</w:t>
        </w:r>
        <w:r w:rsidR="003246A9">
          <w:rPr>
            <w:noProof/>
            <w:webHidden/>
          </w:rPr>
          <w:tab/>
        </w:r>
        <w:r w:rsidR="003246A9">
          <w:rPr>
            <w:noProof/>
            <w:webHidden/>
          </w:rPr>
          <w:fldChar w:fldCharType="begin"/>
        </w:r>
        <w:r w:rsidR="003246A9">
          <w:rPr>
            <w:noProof/>
            <w:webHidden/>
          </w:rPr>
          <w:instrText xml:space="preserve"> PAGEREF _Toc90042129 \h </w:instrText>
        </w:r>
        <w:r w:rsidR="003246A9">
          <w:rPr>
            <w:noProof/>
            <w:webHidden/>
          </w:rPr>
        </w:r>
        <w:r w:rsidR="003246A9">
          <w:rPr>
            <w:noProof/>
            <w:webHidden/>
          </w:rPr>
          <w:fldChar w:fldCharType="separate"/>
        </w:r>
        <w:r w:rsidR="003246A9">
          <w:rPr>
            <w:noProof/>
            <w:webHidden/>
          </w:rPr>
          <w:t>41</w:t>
        </w:r>
        <w:r w:rsidR="003246A9">
          <w:rPr>
            <w:noProof/>
            <w:webHidden/>
          </w:rPr>
          <w:fldChar w:fldCharType="end"/>
        </w:r>
      </w:hyperlink>
    </w:p>
    <w:p w14:paraId="613FC7F2" w14:textId="0D5ED40B"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30" w:history="1">
        <w:r w:rsidR="003246A9" w:rsidRPr="007C1010">
          <w:rPr>
            <w:rStyle w:val="Hyperlink"/>
            <w:noProof/>
          </w:rPr>
          <w:t>3.3.8</w:t>
        </w:r>
        <w:r w:rsidR="003246A9">
          <w:rPr>
            <w:rFonts w:asciiTheme="minorHAnsi" w:eastAsiaTheme="minorEastAsia" w:hAnsiTheme="minorHAnsi" w:cstheme="minorBidi"/>
            <w:b w:val="0"/>
            <w:noProof/>
            <w:szCs w:val="22"/>
          </w:rPr>
          <w:tab/>
        </w:r>
        <w:r w:rsidR="003246A9" w:rsidRPr="007C1010">
          <w:rPr>
            <w:rStyle w:val="Hyperlink"/>
            <w:noProof/>
          </w:rPr>
          <w:t>Aufgabe der Szenarien</w:t>
        </w:r>
        <w:r w:rsidR="003246A9">
          <w:rPr>
            <w:noProof/>
            <w:webHidden/>
          </w:rPr>
          <w:tab/>
        </w:r>
        <w:r w:rsidR="003246A9">
          <w:rPr>
            <w:noProof/>
            <w:webHidden/>
          </w:rPr>
          <w:fldChar w:fldCharType="begin"/>
        </w:r>
        <w:r w:rsidR="003246A9">
          <w:rPr>
            <w:noProof/>
            <w:webHidden/>
          </w:rPr>
          <w:instrText xml:space="preserve"> PAGEREF _Toc90042130 \h </w:instrText>
        </w:r>
        <w:r w:rsidR="003246A9">
          <w:rPr>
            <w:noProof/>
            <w:webHidden/>
          </w:rPr>
        </w:r>
        <w:r w:rsidR="003246A9">
          <w:rPr>
            <w:noProof/>
            <w:webHidden/>
          </w:rPr>
          <w:fldChar w:fldCharType="separate"/>
        </w:r>
        <w:r w:rsidR="003246A9">
          <w:rPr>
            <w:noProof/>
            <w:webHidden/>
          </w:rPr>
          <w:t>42</w:t>
        </w:r>
        <w:r w:rsidR="003246A9">
          <w:rPr>
            <w:noProof/>
            <w:webHidden/>
          </w:rPr>
          <w:fldChar w:fldCharType="end"/>
        </w:r>
      </w:hyperlink>
    </w:p>
    <w:p w14:paraId="66E68141" w14:textId="3F637EFC"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31" w:history="1">
        <w:r w:rsidR="003246A9" w:rsidRPr="007C1010">
          <w:rPr>
            <w:rStyle w:val="Hyperlink"/>
            <w:noProof/>
          </w:rPr>
          <w:t>3.3.9</w:t>
        </w:r>
        <w:r w:rsidR="003246A9">
          <w:rPr>
            <w:rFonts w:asciiTheme="minorHAnsi" w:eastAsiaTheme="minorEastAsia" w:hAnsiTheme="minorHAnsi" w:cstheme="minorBidi"/>
            <w:b w:val="0"/>
            <w:noProof/>
            <w:szCs w:val="22"/>
          </w:rPr>
          <w:tab/>
        </w:r>
        <w:r w:rsidR="003246A9" w:rsidRPr="007C1010">
          <w:rPr>
            <w:rStyle w:val="Hyperlink"/>
            <w:noProof/>
          </w:rPr>
          <w:t>Hintergrundgeräusche</w:t>
        </w:r>
        <w:r w:rsidR="003246A9">
          <w:rPr>
            <w:noProof/>
            <w:webHidden/>
          </w:rPr>
          <w:tab/>
        </w:r>
        <w:r w:rsidR="003246A9">
          <w:rPr>
            <w:noProof/>
            <w:webHidden/>
          </w:rPr>
          <w:fldChar w:fldCharType="begin"/>
        </w:r>
        <w:r w:rsidR="003246A9">
          <w:rPr>
            <w:noProof/>
            <w:webHidden/>
          </w:rPr>
          <w:instrText xml:space="preserve"> PAGEREF _Toc90042131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33F97B7F" w14:textId="468AFD40"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32" w:history="1">
        <w:r w:rsidR="003246A9" w:rsidRPr="007C1010">
          <w:rPr>
            <w:rStyle w:val="Hyperlink"/>
            <w:noProof/>
          </w:rPr>
          <w:t>3.3.10</w:t>
        </w:r>
        <w:r w:rsidR="003246A9">
          <w:rPr>
            <w:rFonts w:asciiTheme="minorHAnsi" w:eastAsiaTheme="minorEastAsia" w:hAnsiTheme="minorHAnsi" w:cstheme="minorBidi"/>
            <w:b w:val="0"/>
            <w:noProof/>
            <w:szCs w:val="22"/>
          </w:rPr>
          <w:tab/>
        </w:r>
        <w:r w:rsidR="003246A9" w:rsidRPr="007C1010">
          <w:rPr>
            <w:rStyle w:val="Hyperlink"/>
            <w:noProof/>
          </w:rPr>
          <w:t>Menü</w:t>
        </w:r>
        <w:r w:rsidR="003246A9">
          <w:rPr>
            <w:noProof/>
            <w:webHidden/>
          </w:rPr>
          <w:tab/>
        </w:r>
        <w:r w:rsidR="003246A9">
          <w:rPr>
            <w:noProof/>
            <w:webHidden/>
          </w:rPr>
          <w:fldChar w:fldCharType="begin"/>
        </w:r>
        <w:r w:rsidR="003246A9">
          <w:rPr>
            <w:noProof/>
            <w:webHidden/>
          </w:rPr>
          <w:instrText xml:space="preserve"> PAGEREF _Toc90042132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05038BA9" w14:textId="44EB9B2C" w:rsidR="003246A9" w:rsidRDefault="009F0F3C">
      <w:pPr>
        <w:pStyle w:val="Verzeichnis5"/>
        <w:tabs>
          <w:tab w:val="left" w:pos="1734"/>
          <w:tab w:val="right" w:leader="dot" w:pos="9344"/>
        </w:tabs>
        <w:rPr>
          <w:rFonts w:asciiTheme="minorHAnsi" w:eastAsiaTheme="minorEastAsia" w:hAnsiTheme="minorHAnsi" w:cstheme="minorBidi"/>
          <w:noProof/>
          <w:szCs w:val="22"/>
        </w:rPr>
      </w:pPr>
      <w:hyperlink w:anchor="_Toc90042133" w:history="1">
        <w:r w:rsidR="003246A9" w:rsidRPr="007C1010">
          <w:rPr>
            <w:rStyle w:val="Hyperlink"/>
            <w:noProof/>
          </w:rPr>
          <w:t>3.3.10.1</w:t>
        </w:r>
        <w:r w:rsidR="003246A9">
          <w:rPr>
            <w:rFonts w:asciiTheme="minorHAnsi" w:eastAsiaTheme="minorEastAsia" w:hAnsiTheme="minorHAnsi" w:cstheme="minorBidi"/>
            <w:noProof/>
            <w:szCs w:val="22"/>
          </w:rPr>
          <w:tab/>
        </w:r>
        <w:r w:rsidR="003246A9" w:rsidRPr="007C1010">
          <w:rPr>
            <w:rStyle w:val="Hyperlink"/>
            <w:noProof/>
          </w:rPr>
          <w:t>Implementierung der UI Elemente</w:t>
        </w:r>
        <w:r w:rsidR="003246A9">
          <w:rPr>
            <w:noProof/>
            <w:webHidden/>
          </w:rPr>
          <w:tab/>
        </w:r>
        <w:r w:rsidR="003246A9">
          <w:rPr>
            <w:noProof/>
            <w:webHidden/>
          </w:rPr>
          <w:fldChar w:fldCharType="begin"/>
        </w:r>
        <w:r w:rsidR="003246A9">
          <w:rPr>
            <w:noProof/>
            <w:webHidden/>
          </w:rPr>
          <w:instrText xml:space="preserve"> PAGEREF _Toc90042133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741181AC" w14:textId="50087793" w:rsidR="003246A9" w:rsidRDefault="009F0F3C">
      <w:pPr>
        <w:pStyle w:val="Verzeichnis5"/>
        <w:tabs>
          <w:tab w:val="left" w:pos="1734"/>
          <w:tab w:val="right" w:leader="dot" w:pos="9344"/>
        </w:tabs>
        <w:rPr>
          <w:rFonts w:asciiTheme="minorHAnsi" w:eastAsiaTheme="minorEastAsia" w:hAnsiTheme="minorHAnsi" w:cstheme="minorBidi"/>
          <w:noProof/>
          <w:szCs w:val="22"/>
        </w:rPr>
      </w:pPr>
      <w:hyperlink w:anchor="_Toc90042134" w:history="1">
        <w:r w:rsidR="003246A9" w:rsidRPr="007C1010">
          <w:rPr>
            <w:rStyle w:val="Hyperlink"/>
            <w:noProof/>
          </w:rPr>
          <w:t>3.3.10.2</w:t>
        </w:r>
        <w:r w:rsidR="003246A9">
          <w:rPr>
            <w:rFonts w:asciiTheme="minorHAnsi" w:eastAsiaTheme="minorEastAsia" w:hAnsiTheme="minorHAnsi" w:cstheme="minorBidi"/>
            <w:noProof/>
            <w:szCs w:val="22"/>
          </w:rPr>
          <w:tab/>
        </w:r>
        <w:r w:rsidR="003246A9" w:rsidRPr="007C1010">
          <w:rPr>
            <w:rStyle w:val="Hyperlink"/>
            <w:noProof/>
          </w:rPr>
          <w:t>Funktionalität des Menüs</w:t>
        </w:r>
        <w:r w:rsidR="003246A9">
          <w:rPr>
            <w:noProof/>
            <w:webHidden/>
          </w:rPr>
          <w:tab/>
        </w:r>
        <w:r w:rsidR="003246A9">
          <w:rPr>
            <w:noProof/>
            <w:webHidden/>
          </w:rPr>
          <w:fldChar w:fldCharType="begin"/>
        </w:r>
        <w:r w:rsidR="003246A9">
          <w:rPr>
            <w:noProof/>
            <w:webHidden/>
          </w:rPr>
          <w:instrText xml:space="preserve"> PAGEREF _Toc90042134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5EA894ED" w14:textId="05804C06" w:rsidR="003246A9" w:rsidRDefault="009F0F3C">
      <w:pPr>
        <w:pStyle w:val="Verzeichnis5"/>
        <w:tabs>
          <w:tab w:val="left" w:pos="1734"/>
          <w:tab w:val="right" w:leader="dot" w:pos="9344"/>
        </w:tabs>
        <w:rPr>
          <w:rFonts w:asciiTheme="minorHAnsi" w:eastAsiaTheme="minorEastAsia" w:hAnsiTheme="minorHAnsi" w:cstheme="minorBidi"/>
          <w:noProof/>
          <w:szCs w:val="22"/>
        </w:rPr>
      </w:pPr>
      <w:hyperlink w:anchor="_Toc90042135" w:history="1">
        <w:r w:rsidR="003246A9" w:rsidRPr="007C1010">
          <w:rPr>
            <w:rStyle w:val="Hyperlink"/>
            <w:noProof/>
          </w:rPr>
          <w:t>3.3.10.3</w:t>
        </w:r>
        <w:r w:rsidR="003246A9">
          <w:rPr>
            <w:rFonts w:asciiTheme="minorHAnsi" w:eastAsiaTheme="minorEastAsia" w:hAnsiTheme="minorHAnsi" w:cstheme="minorBidi"/>
            <w:noProof/>
            <w:szCs w:val="22"/>
          </w:rPr>
          <w:tab/>
        </w:r>
        <w:r w:rsidR="003246A9" w:rsidRPr="007C1010">
          <w:rPr>
            <w:rStyle w:val="Hyperlink"/>
            <w:noProof/>
          </w:rPr>
          <w:t>Laserpointer mit der Oculus Integration</w:t>
        </w:r>
        <w:r w:rsidR="003246A9">
          <w:rPr>
            <w:noProof/>
            <w:webHidden/>
          </w:rPr>
          <w:tab/>
        </w:r>
        <w:r w:rsidR="003246A9">
          <w:rPr>
            <w:noProof/>
            <w:webHidden/>
          </w:rPr>
          <w:fldChar w:fldCharType="begin"/>
        </w:r>
        <w:r w:rsidR="003246A9">
          <w:rPr>
            <w:noProof/>
            <w:webHidden/>
          </w:rPr>
          <w:instrText xml:space="preserve"> PAGEREF _Toc90042135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0466223E" w14:textId="4673700D" w:rsidR="003246A9" w:rsidRDefault="009F0F3C">
      <w:pPr>
        <w:pStyle w:val="Verzeichnis5"/>
        <w:tabs>
          <w:tab w:val="left" w:pos="1734"/>
          <w:tab w:val="right" w:leader="dot" w:pos="9344"/>
        </w:tabs>
        <w:rPr>
          <w:rFonts w:asciiTheme="minorHAnsi" w:eastAsiaTheme="minorEastAsia" w:hAnsiTheme="minorHAnsi" w:cstheme="minorBidi"/>
          <w:noProof/>
          <w:szCs w:val="22"/>
        </w:rPr>
      </w:pPr>
      <w:hyperlink w:anchor="_Toc90042136" w:history="1">
        <w:r w:rsidR="003246A9" w:rsidRPr="007C1010">
          <w:rPr>
            <w:rStyle w:val="Hyperlink"/>
            <w:noProof/>
          </w:rPr>
          <w:t>3.3.10.4</w:t>
        </w:r>
        <w:r w:rsidR="003246A9">
          <w:rPr>
            <w:rFonts w:asciiTheme="minorHAnsi" w:eastAsiaTheme="minorEastAsia" w:hAnsiTheme="minorHAnsi" w:cstheme="minorBidi"/>
            <w:noProof/>
            <w:szCs w:val="22"/>
          </w:rPr>
          <w:tab/>
        </w:r>
        <w:r w:rsidR="003246A9" w:rsidRPr="007C1010">
          <w:rPr>
            <w:rStyle w:val="Hyperlink"/>
            <w:noProof/>
          </w:rPr>
          <w:t>Laserpointer mit dem SteamVR Plugin</w:t>
        </w:r>
        <w:r w:rsidR="003246A9">
          <w:rPr>
            <w:noProof/>
            <w:webHidden/>
          </w:rPr>
          <w:tab/>
        </w:r>
        <w:r w:rsidR="003246A9">
          <w:rPr>
            <w:noProof/>
            <w:webHidden/>
          </w:rPr>
          <w:fldChar w:fldCharType="begin"/>
        </w:r>
        <w:r w:rsidR="003246A9">
          <w:rPr>
            <w:noProof/>
            <w:webHidden/>
          </w:rPr>
          <w:instrText xml:space="preserve"> PAGEREF _Toc90042136 \h </w:instrText>
        </w:r>
        <w:r w:rsidR="003246A9">
          <w:rPr>
            <w:noProof/>
            <w:webHidden/>
          </w:rPr>
        </w:r>
        <w:r w:rsidR="003246A9">
          <w:rPr>
            <w:noProof/>
            <w:webHidden/>
          </w:rPr>
          <w:fldChar w:fldCharType="separate"/>
        </w:r>
        <w:r w:rsidR="003246A9">
          <w:rPr>
            <w:noProof/>
            <w:webHidden/>
          </w:rPr>
          <w:t>46</w:t>
        </w:r>
        <w:r w:rsidR="003246A9">
          <w:rPr>
            <w:noProof/>
            <w:webHidden/>
          </w:rPr>
          <w:fldChar w:fldCharType="end"/>
        </w:r>
      </w:hyperlink>
    </w:p>
    <w:p w14:paraId="5D3C4557" w14:textId="52EEFD9C"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137" w:history="1">
        <w:r w:rsidR="003246A9" w:rsidRPr="007C1010">
          <w:rPr>
            <w:rStyle w:val="Hyperlink"/>
            <w:noProof/>
          </w:rPr>
          <w:t>4</w:t>
        </w:r>
        <w:r w:rsidR="003246A9">
          <w:rPr>
            <w:rFonts w:asciiTheme="minorHAnsi" w:eastAsiaTheme="minorEastAsia" w:hAnsiTheme="minorHAnsi" w:cstheme="minorBidi"/>
            <w:b w:val="0"/>
            <w:noProof/>
            <w:szCs w:val="22"/>
          </w:rPr>
          <w:tab/>
        </w:r>
        <w:r w:rsidR="003246A9" w:rsidRPr="007C1010">
          <w:rPr>
            <w:rStyle w:val="Hyperlink"/>
            <w:noProof/>
          </w:rPr>
          <w:t>Evaluation und Auswertung der Ergebnisse</w:t>
        </w:r>
        <w:r w:rsidR="003246A9">
          <w:rPr>
            <w:noProof/>
            <w:webHidden/>
          </w:rPr>
          <w:tab/>
        </w:r>
        <w:r w:rsidR="003246A9">
          <w:rPr>
            <w:noProof/>
            <w:webHidden/>
          </w:rPr>
          <w:fldChar w:fldCharType="begin"/>
        </w:r>
        <w:r w:rsidR="003246A9">
          <w:rPr>
            <w:noProof/>
            <w:webHidden/>
          </w:rPr>
          <w:instrText xml:space="preserve"> PAGEREF _Toc90042137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6C3D09DF" w14:textId="20F73F76"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38" w:history="1">
        <w:r w:rsidR="003246A9" w:rsidRPr="007C1010">
          <w:rPr>
            <w:rStyle w:val="Hyperlink"/>
            <w:noProof/>
          </w:rPr>
          <w:t>4.1</w:t>
        </w:r>
        <w:r w:rsidR="003246A9">
          <w:rPr>
            <w:rFonts w:asciiTheme="minorHAnsi" w:eastAsiaTheme="minorEastAsia" w:hAnsiTheme="minorHAnsi" w:cstheme="minorBidi"/>
            <w:b w:val="0"/>
            <w:noProof/>
            <w:szCs w:val="22"/>
          </w:rPr>
          <w:tab/>
        </w:r>
        <w:r w:rsidR="003246A9" w:rsidRPr="007C1010">
          <w:rPr>
            <w:rStyle w:val="Hyperlink"/>
            <w:noProof/>
          </w:rPr>
          <w:t>Beschreibung des Forschungsgegenstandes</w:t>
        </w:r>
        <w:r w:rsidR="003246A9">
          <w:rPr>
            <w:noProof/>
            <w:webHidden/>
          </w:rPr>
          <w:tab/>
        </w:r>
        <w:r w:rsidR="003246A9">
          <w:rPr>
            <w:noProof/>
            <w:webHidden/>
          </w:rPr>
          <w:fldChar w:fldCharType="begin"/>
        </w:r>
        <w:r w:rsidR="003246A9">
          <w:rPr>
            <w:noProof/>
            <w:webHidden/>
          </w:rPr>
          <w:instrText xml:space="preserve"> PAGEREF _Toc90042138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7CB0A618" w14:textId="45A25FE8"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39" w:history="1">
        <w:r w:rsidR="003246A9" w:rsidRPr="007C1010">
          <w:rPr>
            <w:rStyle w:val="Hyperlink"/>
            <w:noProof/>
          </w:rPr>
          <w:t>4.1.1</w:t>
        </w:r>
        <w:r w:rsidR="003246A9">
          <w:rPr>
            <w:rFonts w:asciiTheme="minorHAnsi" w:eastAsiaTheme="minorEastAsia" w:hAnsiTheme="minorHAnsi" w:cstheme="minorBidi"/>
            <w:b w:val="0"/>
            <w:noProof/>
            <w:szCs w:val="22"/>
          </w:rPr>
          <w:tab/>
        </w:r>
        <w:r w:rsidR="003246A9" w:rsidRPr="007C1010">
          <w:rPr>
            <w:rStyle w:val="Hyperlink"/>
            <w:noProof/>
          </w:rPr>
          <w:t>Unabhängige Variablen</w:t>
        </w:r>
        <w:r w:rsidR="003246A9">
          <w:rPr>
            <w:noProof/>
            <w:webHidden/>
          </w:rPr>
          <w:tab/>
        </w:r>
        <w:r w:rsidR="003246A9">
          <w:rPr>
            <w:noProof/>
            <w:webHidden/>
          </w:rPr>
          <w:fldChar w:fldCharType="begin"/>
        </w:r>
        <w:r w:rsidR="003246A9">
          <w:rPr>
            <w:noProof/>
            <w:webHidden/>
          </w:rPr>
          <w:instrText xml:space="preserve"> PAGEREF _Toc90042139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FE0F11D" w14:textId="12046D66"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40" w:history="1">
        <w:r w:rsidR="003246A9" w:rsidRPr="007C1010">
          <w:rPr>
            <w:rStyle w:val="Hyperlink"/>
            <w:noProof/>
          </w:rPr>
          <w:t>4.1.2</w:t>
        </w:r>
        <w:r w:rsidR="003246A9">
          <w:rPr>
            <w:rFonts w:asciiTheme="minorHAnsi" w:eastAsiaTheme="minorEastAsia" w:hAnsiTheme="minorHAnsi" w:cstheme="minorBidi"/>
            <w:b w:val="0"/>
            <w:noProof/>
            <w:szCs w:val="22"/>
          </w:rPr>
          <w:tab/>
        </w:r>
        <w:r w:rsidR="003246A9" w:rsidRPr="007C1010">
          <w:rPr>
            <w:rStyle w:val="Hyperlink"/>
            <w:noProof/>
          </w:rPr>
          <w:t>Abhängige Variablen</w:t>
        </w:r>
        <w:r w:rsidR="003246A9">
          <w:rPr>
            <w:noProof/>
            <w:webHidden/>
          </w:rPr>
          <w:tab/>
        </w:r>
        <w:r w:rsidR="003246A9">
          <w:rPr>
            <w:noProof/>
            <w:webHidden/>
          </w:rPr>
          <w:fldChar w:fldCharType="begin"/>
        </w:r>
        <w:r w:rsidR="003246A9">
          <w:rPr>
            <w:noProof/>
            <w:webHidden/>
          </w:rPr>
          <w:instrText xml:space="preserve"> PAGEREF _Toc90042140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38EABE5" w14:textId="52123EE0"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41" w:history="1">
        <w:r w:rsidR="003246A9" w:rsidRPr="007C1010">
          <w:rPr>
            <w:rStyle w:val="Hyperlink"/>
            <w:noProof/>
          </w:rPr>
          <w:t>4.2</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_Toc90042141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365392B" w14:textId="45BFAC1B"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42" w:history="1">
        <w:r w:rsidR="003246A9" w:rsidRPr="007C1010">
          <w:rPr>
            <w:rStyle w:val="Hyperlink"/>
            <w:noProof/>
          </w:rPr>
          <w:t>4.3</w:t>
        </w:r>
        <w:r w:rsidR="003246A9">
          <w:rPr>
            <w:rFonts w:asciiTheme="minorHAnsi" w:eastAsiaTheme="minorEastAsia" w:hAnsiTheme="minorHAnsi" w:cstheme="minorBidi"/>
            <w:b w:val="0"/>
            <w:noProof/>
            <w:szCs w:val="22"/>
          </w:rPr>
          <w:tab/>
        </w:r>
        <w:r w:rsidR="003246A9" w:rsidRPr="007C1010">
          <w:rPr>
            <w:rStyle w:val="Hyperlink"/>
            <w:noProof/>
          </w:rPr>
          <w:t>Aufbau der Laborumgebung</w:t>
        </w:r>
        <w:r w:rsidR="003246A9">
          <w:rPr>
            <w:noProof/>
            <w:webHidden/>
          </w:rPr>
          <w:tab/>
        </w:r>
        <w:r w:rsidR="003246A9">
          <w:rPr>
            <w:noProof/>
            <w:webHidden/>
          </w:rPr>
          <w:fldChar w:fldCharType="begin"/>
        </w:r>
        <w:r w:rsidR="003246A9">
          <w:rPr>
            <w:noProof/>
            <w:webHidden/>
          </w:rPr>
          <w:instrText xml:space="preserve"> PAGEREF _Toc90042142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3D4F23AD" w14:textId="1911C9BD"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43" w:history="1">
        <w:r w:rsidR="003246A9" w:rsidRPr="007C1010">
          <w:rPr>
            <w:rStyle w:val="Hyperlink"/>
            <w:noProof/>
          </w:rPr>
          <w:t>4.3.1</w:t>
        </w:r>
        <w:r w:rsidR="003246A9">
          <w:rPr>
            <w:rFonts w:asciiTheme="minorHAnsi" w:eastAsiaTheme="minorEastAsia" w:hAnsiTheme="minorHAnsi" w:cstheme="minorBidi"/>
            <w:b w:val="0"/>
            <w:noProof/>
            <w:szCs w:val="22"/>
          </w:rPr>
          <w:tab/>
        </w:r>
        <w:r w:rsidR="003246A9" w:rsidRPr="007C1010">
          <w:rPr>
            <w:rStyle w:val="Hyperlink"/>
            <w:noProof/>
          </w:rPr>
          <w:t>Aufbau des Weges</w:t>
        </w:r>
        <w:r w:rsidR="003246A9">
          <w:rPr>
            <w:noProof/>
            <w:webHidden/>
          </w:rPr>
          <w:tab/>
        </w:r>
        <w:r w:rsidR="003246A9">
          <w:rPr>
            <w:noProof/>
            <w:webHidden/>
          </w:rPr>
          <w:fldChar w:fldCharType="begin"/>
        </w:r>
        <w:r w:rsidR="003246A9">
          <w:rPr>
            <w:noProof/>
            <w:webHidden/>
          </w:rPr>
          <w:instrText xml:space="preserve"> PAGEREF _Toc90042143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201883C2" w14:textId="230B90B3"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44" w:history="1">
        <w:r w:rsidR="003246A9" w:rsidRPr="007C1010">
          <w:rPr>
            <w:rStyle w:val="Hyperlink"/>
            <w:noProof/>
          </w:rPr>
          <w:t>4.3.2</w:t>
        </w:r>
        <w:r w:rsidR="003246A9">
          <w:rPr>
            <w:rFonts w:asciiTheme="minorHAnsi" w:eastAsiaTheme="minorEastAsia" w:hAnsiTheme="minorHAnsi" w:cstheme="minorBidi"/>
            <w:b w:val="0"/>
            <w:noProof/>
            <w:szCs w:val="22"/>
          </w:rPr>
          <w:tab/>
        </w:r>
        <w:r w:rsidR="003246A9" w:rsidRPr="007C1010">
          <w:rPr>
            <w:rStyle w:val="Hyperlink"/>
            <w:noProof/>
          </w:rPr>
          <w:t>Kalibrierung der HTC Vive</w:t>
        </w:r>
        <w:r w:rsidR="003246A9">
          <w:rPr>
            <w:noProof/>
            <w:webHidden/>
          </w:rPr>
          <w:tab/>
        </w:r>
        <w:r w:rsidR="003246A9">
          <w:rPr>
            <w:noProof/>
            <w:webHidden/>
          </w:rPr>
          <w:fldChar w:fldCharType="begin"/>
        </w:r>
        <w:r w:rsidR="003246A9">
          <w:rPr>
            <w:noProof/>
            <w:webHidden/>
          </w:rPr>
          <w:instrText xml:space="preserve"> PAGEREF _Toc90042144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7837022" w14:textId="1021C58F"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45" w:history="1">
        <w:r w:rsidR="003246A9" w:rsidRPr="007C1010">
          <w:rPr>
            <w:rStyle w:val="Hyperlink"/>
            <w:noProof/>
          </w:rPr>
          <w:t>4.4</w:t>
        </w:r>
        <w:r w:rsidR="003246A9">
          <w:rPr>
            <w:rFonts w:asciiTheme="minorHAnsi" w:eastAsiaTheme="minorEastAsia" w:hAnsiTheme="minorHAnsi" w:cstheme="minorBidi"/>
            <w:b w:val="0"/>
            <w:noProof/>
            <w:szCs w:val="22"/>
          </w:rPr>
          <w:tab/>
        </w:r>
        <w:r w:rsidR="003246A9" w:rsidRPr="007C1010">
          <w:rPr>
            <w:rStyle w:val="Hyperlink"/>
            <w:noProof/>
          </w:rPr>
          <w:t>Stichprobe</w:t>
        </w:r>
        <w:r w:rsidR="003246A9">
          <w:rPr>
            <w:noProof/>
            <w:webHidden/>
          </w:rPr>
          <w:tab/>
        </w:r>
        <w:r w:rsidR="003246A9">
          <w:rPr>
            <w:noProof/>
            <w:webHidden/>
          </w:rPr>
          <w:fldChar w:fldCharType="begin"/>
        </w:r>
        <w:r w:rsidR="003246A9">
          <w:rPr>
            <w:noProof/>
            <w:webHidden/>
          </w:rPr>
          <w:instrText xml:space="preserve"> PAGEREF _Toc90042145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3871AD35" w14:textId="60DB745C"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46" w:history="1">
        <w:r w:rsidR="003246A9" w:rsidRPr="007C1010">
          <w:rPr>
            <w:rStyle w:val="Hyperlink"/>
            <w:noProof/>
          </w:rPr>
          <w:t>4.5</w:t>
        </w:r>
        <w:r w:rsidR="003246A9">
          <w:rPr>
            <w:rFonts w:asciiTheme="minorHAnsi" w:eastAsiaTheme="minorEastAsia" w:hAnsiTheme="minorHAnsi" w:cstheme="minorBidi"/>
            <w:b w:val="0"/>
            <w:noProof/>
            <w:szCs w:val="22"/>
          </w:rPr>
          <w:tab/>
        </w:r>
        <w:r w:rsidR="003246A9" w:rsidRPr="007C1010">
          <w:rPr>
            <w:rStyle w:val="Hyperlink"/>
            <w:noProof/>
          </w:rPr>
          <w:t>Datenerhebung</w:t>
        </w:r>
        <w:r w:rsidR="003246A9">
          <w:rPr>
            <w:noProof/>
            <w:webHidden/>
          </w:rPr>
          <w:tab/>
        </w:r>
        <w:r w:rsidR="003246A9">
          <w:rPr>
            <w:noProof/>
            <w:webHidden/>
          </w:rPr>
          <w:fldChar w:fldCharType="begin"/>
        </w:r>
        <w:r w:rsidR="003246A9">
          <w:rPr>
            <w:noProof/>
            <w:webHidden/>
          </w:rPr>
          <w:instrText xml:space="preserve"> PAGEREF _Toc90042146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7C0E9075" w14:textId="7EA45496"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47" w:history="1">
        <w:r w:rsidR="003246A9" w:rsidRPr="007C1010">
          <w:rPr>
            <w:rStyle w:val="Hyperlink"/>
            <w:noProof/>
          </w:rPr>
          <w:t>4.5.1</w:t>
        </w:r>
        <w:r w:rsidR="003246A9">
          <w:rPr>
            <w:rFonts w:asciiTheme="minorHAnsi" w:eastAsiaTheme="minorEastAsia" w:hAnsiTheme="minorHAnsi" w:cstheme="minorBidi"/>
            <w:b w:val="0"/>
            <w:noProof/>
            <w:szCs w:val="22"/>
          </w:rPr>
          <w:tab/>
        </w:r>
        <w:r w:rsidR="003246A9" w:rsidRPr="007C1010">
          <w:rPr>
            <w:rStyle w:val="Hyperlink"/>
            <w:noProof/>
          </w:rPr>
          <w:t>Quantitative Daten</w:t>
        </w:r>
        <w:r w:rsidR="003246A9">
          <w:rPr>
            <w:noProof/>
            <w:webHidden/>
          </w:rPr>
          <w:tab/>
        </w:r>
        <w:r w:rsidR="003246A9">
          <w:rPr>
            <w:noProof/>
            <w:webHidden/>
          </w:rPr>
          <w:fldChar w:fldCharType="begin"/>
        </w:r>
        <w:r w:rsidR="003246A9">
          <w:rPr>
            <w:noProof/>
            <w:webHidden/>
          </w:rPr>
          <w:instrText xml:space="preserve"> PAGEREF _Toc90042147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55C8E046" w14:textId="32CAE72D"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48" w:history="1">
        <w:r w:rsidR="003246A9" w:rsidRPr="007C1010">
          <w:rPr>
            <w:rStyle w:val="Hyperlink"/>
            <w:noProof/>
          </w:rPr>
          <w:t>4.5.2</w:t>
        </w:r>
        <w:r w:rsidR="003246A9">
          <w:rPr>
            <w:rFonts w:asciiTheme="minorHAnsi" w:eastAsiaTheme="minorEastAsia" w:hAnsiTheme="minorHAnsi" w:cstheme="minorBidi"/>
            <w:b w:val="0"/>
            <w:noProof/>
            <w:szCs w:val="22"/>
          </w:rPr>
          <w:tab/>
        </w:r>
        <w:r w:rsidR="003246A9" w:rsidRPr="007C1010">
          <w:rPr>
            <w:rStyle w:val="Hyperlink"/>
            <w:noProof/>
          </w:rPr>
          <w:t>Fragebogen</w:t>
        </w:r>
        <w:r w:rsidR="003246A9">
          <w:rPr>
            <w:noProof/>
            <w:webHidden/>
          </w:rPr>
          <w:tab/>
        </w:r>
        <w:r w:rsidR="003246A9">
          <w:rPr>
            <w:noProof/>
            <w:webHidden/>
          </w:rPr>
          <w:fldChar w:fldCharType="begin"/>
        </w:r>
        <w:r w:rsidR="003246A9">
          <w:rPr>
            <w:noProof/>
            <w:webHidden/>
          </w:rPr>
          <w:instrText xml:space="preserve"> PAGEREF _Toc90042148 \h </w:instrText>
        </w:r>
        <w:r w:rsidR="003246A9">
          <w:rPr>
            <w:noProof/>
            <w:webHidden/>
          </w:rPr>
        </w:r>
        <w:r w:rsidR="003246A9">
          <w:rPr>
            <w:noProof/>
            <w:webHidden/>
          </w:rPr>
          <w:fldChar w:fldCharType="separate"/>
        </w:r>
        <w:r w:rsidR="003246A9">
          <w:rPr>
            <w:noProof/>
            <w:webHidden/>
          </w:rPr>
          <w:t>50</w:t>
        </w:r>
        <w:r w:rsidR="003246A9">
          <w:rPr>
            <w:noProof/>
            <w:webHidden/>
          </w:rPr>
          <w:fldChar w:fldCharType="end"/>
        </w:r>
      </w:hyperlink>
    </w:p>
    <w:p w14:paraId="1650BC5E" w14:textId="4A0C57AB"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49" w:history="1">
        <w:r w:rsidR="003246A9" w:rsidRPr="007C1010">
          <w:rPr>
            <w:rStyle w:val="Hyperlink"/>
            <w:noProof/>
          </w:rPr>
          <w:t>4.6</w:t>
        </w:r>
        <w:r w:rsidR="003246A9">
          <w:rPr>
            <w:rFonts w:asciiTheme="minorHAnsi" w:eastAsiaTheme="minorEastAsia" w:hAnsiTheme="minorHAnsi" w:cstheme="minorBidi"/>
            <w:b w:val="0"/>
            <w:noProof/>
            <w:szCs w:val="22"/>
          </w:rPr>
          <w:tab/>
        </w:r>
        <w:r w:rsidR="003246A9" w:rsidRPr="007C1010">
          <w:rPr>
            <w:rStyle w:val="Hyperlink"/>
            <w:noProof/>
          </w:rPr>
          <w:t>Auswertung der Durchläufe</w:t>
        </w:r>
        <w:r w:rsidR="003246A9">
          <w:rPr>
            <w:noProof/>
            <w:webHidden/>
          </w:rPr>
          <w:tab/>
        </w:r>
        <w:r w:rsidR="003246A9">
          <w:rPr>
            <w:noProof/>
            <w:webHidden/>
          </w:rPr>
          <w:fldChar w:fldCharType="begin"/>
        </w:r>
        <w:r w:rsidR="003246A9">
          <w:rPr>
            <w:noProof/>
            <w:webHidden/>
          </w:rPr>
          <w:instrText xml:space="preserve"> PAGEREF _Toc90042149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32571AF2" w14:textId="6A923031"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50" w:history="1">
        <w:r w:rsidR="003246A9" w:rsidRPr="007C1010">
          <w:rPr>
            <w:rStyle w:val="Hyperlink"/>
            <w:noProof/>
          </w:rPr>
          <w:t>4.6.1</w:t>
        </w:r>
        <w:r w:rsidR="003246A9">
          <w:rPr>
            <w:rFonts w:asciiTheme="minorHAnsi" w:eastAsiaTheme="minorEastAsia" w:hAnsiTheme="minorHAnsi" w:cstheme="minorBidi"/>
            <w:b w:val="0"/>
            <w:noProof/>
            <w:szCs w:val="22"/>
          </w:rPr>
          <w:tab/>
        </w:r>
        <w:r w:rsidR="003246A9" w:rsidRPr="007C1010">
          <w:rPr>
            <w:rStyle w:val="Hyperlink"/>
            <w:noProof/>
          </w:rPr>
          <w:t>Deskriptive Datenanalyse</w:t>
        </w:r>
        <w:r w:rsidR="003246A9">
          <w:rPr>
            <w:noProof/>
            <w:webHidden/>
          </w:rPr>
          <w:tab/>
        </w:r>
        <w:r w:rsidR="003246A9">
          <w:rPr>
            <w:noProof/>
            <w:webHidden/>
          </w:rPr>
          <w:fldChar w:fldCharType="begin"/>
        </w:r>
        <w:r w:rsidR="003246A9">
          <w:rPr>
            <w:noProof/>
            <w:webHidden/>
          </w:rPr>
          <w:instrText xml:space="preserve"> PAGEREF _Toc90042150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2B1839D" w14:textId="288EFE84"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51" w:history="1">
        <w:r w:rsidR="003246A9" w:rsidRPr="007C1010">
          <w:rPr>
            <w:rStyle w:val="Hyperlink"/>
            <w:noProof/>
          </w:rPr>
          <w:t>4.6.2</w:t>
        </w:r>
        <w:r w:rsidR="003246A9">
          <w:rPr>
            <w:rFonts w:asciiTheme="minorHAnsi" w:eastAsiaTheme="minorEastAsia" w:hAnsiTheme="minorHAnsi" w:cstheme="minorBidi"/>
            <w:b w:val="0"/>
            <w:noProof/>
            <w:szCs w:val="22"/>
          </w:rPr>
          <w:tab/>
        </w:r>
        <w:r w:rsidR="003246A9" w:rsidRPr="007C1010">
          <w:rPr>
            <w:rStyle w:val="Hyperlink"/>
            <w:noProof/>
          </w:rPr>
          <w:t>Test auf Normalverteilung</w:t>
        </w:r>
        <w:r w:rsidR="003246A9">
          <w:rPr>
            <w:noProof/>
            <w:webHidden/>
          </w:rPr>
          <w:tab/>
        </w:r>
        <w:r w:rsidR="003246A9">
          <w:rPr>
            <w:noProof/>
            <w:webHidden/>
          </w:rPr>
          <w:fldChar w:fldCharType="begin"/>
        </w:r>
        <w:r w:rsidR="003246A9">
          <w:rPr>
            <w:noProof/>
            <w:webHidden/>
          </w:rPr>
          <w:instrText xml:space="preserve"> PAGEREF _Toc90042151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7F1305BB" w14:textId="769E9529"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52" w:history="1">
        <w:r w:rsidR="003246A9" w:rsidRPr="007C1010">
          <w:rPr>
            <w:rStyle w:val="Hyperlink"/>
            <w:noProof/>
          </w:rPr>
          <w:t>4.6.3</w:t>
        </w:r>
        <w:r w:rsidR="003246A9">
          <w:rPr>
            <w:rFonts w:asciiTheme="minorHAnsi" w:eastAsiaTheme="minorEastAsia" w:hAnsiTheme="minorHAnsi" w:cstheme="minorBidi"/>
            <w:b w:val="0"/>
            <w:noProof/>
            <w:szCs w:val="22"/>
          </w:rPr>
          <w:tab/>
        </w:r>
        <w:r w:rsidR="003246A9" w:rsidRPr="007C1010">
          <w:rPr>
            <w:rStyle w:val="Hyperlink"/>
            <w:noProof/>
          </w:rPr>
          <w:t>Test der Hypothesen</w:t>
        </w:r>
        <w:r w:rsidR="003246A9">
          <w:rPr>
            <w:noProof/>
            <w:webHidden/>
          </w:rPr>
          <w:tab/>
        </w:r>
        <w:r w:rsidR="003246A9">
          <w:rPr>
            <w:noProof/>
            <w:webHidden/>
          </w:rPr>
          <w:fldChar w:fldCharType="begin"/>
        </w:r>
        <w:r w:rsidR="003246A9">
          <w:rPr>
            <w:noProof/>
            <w:webHidden/>
          </w:rPr>
          <w:instrText xml:space="preserve"> PAGEREF _Toc90042152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7CFE620" w14:textId="134C970D"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53" w:history="1">
        <w:r w:rsidR="003246A9" w:rsidRPr="007C1010">
          <w:rPr>
            <w:rStyle w:val="Hyperlink"/>
            <w:noProof/>
          </w:rPr>
          <w:t>4.7</w:t>
        </w:r>
        <w:r w:rsidR="003246A9">
          <w:rPr>
            <w:rFonts w:asciiTheme="minorHAnsi" w:eastAsiaTheme="minorEastAsia" w:hAnsiTheme="minorHAnsi" w:cstheme="minorBidi"/>
            <w:b w:val="0"/>
            <w:noProof/>
            <w:szCs w:val="22"/>
          </w:rPr>
          <w:tab/>
        </w:r>
        <w:r w:rsidR="003246A9" w:rsidRPr="007C1010">
          <w:rPr>
            <w:rStyle w:val="Hyperlink"/>
            <w:noProof/>
          </w:rPr>
          <w:t>Auswertung der statistischen Daten</w:t>
        </w:r>
        <w:r w:rsidR="003246A9">
          <w:rPr>
            <w:noProof/>
            <w:webHidden/>
          </w:rPr>
          <w:tab/>
        </w:r>
        <w:r w:rsidR="003246A9">
          <w:rPr>
            <w:noProof/>
            <w:webHidden/>
          </w:rPr>
          <w:fldChar w:fldCharType="begin"/>
        </w:r>
        <w:r w:rsidR="003246A9">
          <w:rPr>
            <w:noProof/>
            <w:webHidden/>
          </w:rPr>
          <w:instrText xml:space="preserve"> PAGEREF _Toc90042153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DBC1199" w14:textId="46E2C581"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54" w:history="1">
        <w:r w:rsidR="003246A9" w:rsidRPr="007C1010">
          <w:rPr>
            <w:rStyle w:val="Hyperlink"/>
            <w:noProof/>
          </w:rPr>
          <w:t>4.7.1</w:t>
        </w:r>
        <w:r w:rsidR="003246A9">
          <w:rPr>
            <w:rFonts w:asciiTheme="minorHAnsi" w:eastAsiaTheme="minorEastAsia" w:hAnsiTheme="minorHAnsi" w:cstheme="minorBidi"/>
            <w:b w:val="0"/>
            <w:noProof/>
            <w:szCs w:val="22"/>
          </w:rPr>
          <w:tab/>
        </w:r>
        <w:r w:rsidR="003246A9" w:rsidRPr="007C1010">
          <w:rPr>
            <w:rStyle w:val="Hyperlink"/>
            <w:noProof/>
          </w:rPr>
          <w:t>Aussage 1: Das Laufen in der VR hat sich für Sie sehr natürlich angefühlt.</w:t>
        </w:r>
        <w:r w:rsidR="003246A9">
          <w:rPr>
            <w:noProof/>
            <w:webHidden/>
          </w:rPr>
          <w:tab/>
        </w:r>
        <w:r w:rsidR="003246A9">
          <w:rPr>
            <w:noProof/>
            <w:webHidden/>
          </w:rPr>
          <w:fldChar w:fldCharType="begin"/>
        </w:r>
        <w:r w:rsidR="003246A9">
          <w:rPr>
            <w:noProof/>
            <w:webHidden/>
          </w:rPr>
          <w:instrText xml:space="preserve"> PAGEREF _Toc90042154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52FBE85B" w14:textId="62FFBDC8"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55" w:history="1">
        <w:r w:rsidR="003246A9" w:rsidRPr="007C1010">
          <w:rPr>
            <w:rStyle w:val="Hyperlink"/>
            <w:noProof/>
          </w:rPr>
          <w:t>4.7.1.1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_Toc90042155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250DD9BB" w14:textId="39D41A39"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56" w:history="1">
        <w:r w:rsidR="003246A9" w:rsidRPr="007C1010">
          <w:rPr>
            <w:rStyle w:val="Hyperlink"/>
            <w:noProof/>
          </w:rPr>
          <w:t>4.7.1.2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_Toc90042156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1F669947" w14:textId="1B6D3701"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57" w:history="1">
        <w:r w:rsidR="003246A9" w:rsidRPr="007C1010">
          <w:rPr>
            <w:rStyle w:val="Hyperlink"/>
            <w:noProof/>
          </w:rPr>
          <w:t>4.7.1.3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_Toc90042157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3E12F111" w14:textId="0D775B62"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58" w:history="1">
        <w:r w:rsidR="003246A9" w:rsidRPr="007C1010">
          <w:rPr>
            <w:rStyle w:val="Hyperlink"/>
            <w:noProof/>
          </w:rPr>
          <w:t>4.7.1.4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_Toc90042158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77B6DC75" w14:textId="769C601D"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59" w:history="1">
        <w:r w:rsidR="003246A9" w:rsidRPr="007C1010">
          <w:rPr>
            <w:rStyle w:val="Hyperlink"/>
            <w:noProof/>
          </w:rPr>
          <w:t>4.7.1.5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_Toc90042159 \h </w:instrText>
        </w:r>
        <w:r w:rsidR="003246A9">
          <w:rPr>
            <w:noProof/>
            <w:webHidden/>
          </w:rPr>
        </w:r>
        <w:r w:rsidR="003246A9">
          <w:rPr>
            <w:noProof/>
            <w:webHidden/>
          </w:rPr>
          <w:fldChar w:fldCharType="separate"/>
        </w:r>
        <w:r w:rsidR="003246A9">
          <w:rPr>
            <w:noProof/>
            <w:webHidden/>
          </w:rPr>
          <w:t>58</w:t>
        </w:r>
        <w:r w:rsidR="003246A9">
          <w:rPr>
            <w:noProof/>
            <w:webHidden/>
          </w:rPr>
          <w:fldChar w:fldCharType="end"/>
        </w:r>
      </w:hyperlink>
    </w:p>
    <w:p w14:paraId="3D34790D" w14:textId="63A32C12"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0" w:history="1">
        <w:r w:rsidR="003246A9" w:rsidRPr="007C1010">
          <w:rPr>
            <w:rStyle w:val="Hyperlink"/>
            <w:noProof/>
          </w:rPr>
          <w:t>4.7.1.6</w:t>
        </w:r>
        <w:r w:rsidR="003246A9">
          <w:rPr>
            <w:rFonts w:asciiTheme="minorHAnsi" w:eastAsiaTheme="minorEastAsia" w:hAnsiTheme="minorHAnsi" w:cstheme="minorBidi"/>
            <w:noProof/>
            <w:szCs w:val="22"/>
          </w:rPr>
          <w:tab/>
        </w:r>
        <w:r w:rsidR="003246A9" w:rsidRPr="007C1010">
          <w:rPr>
            <w:rStyle w:val="Hyperlink"/>
            <w:noProof/>
          </w:rPr>
          <w:t>Gesamte Wertung der Aussage 1</w:t>
        </w:r>
        <w:r w:rsidR="003246A9">
          <w:rPr>
            <w:noProof/>
            <w:webHidden/>
          </w:rPr>
          <w:tab/>
        </w:r>
        <w:r w:rsidR="003246A9">
          <w:rPr>
            <w:noProof/>
            <w:webHidden/>
          </w:rPr>
          <w:fldChar w:fldCharType="begin"/>
        </w:r>
        <w:r w:rsidR="003246A9">
          <w:rPr>
            <w:noProof/>
            <w:webHidden/>
          </w:rPr>
          <w:instrText xml:space="preserve"> PAGEREF _Toc90042160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2114CE01" w14:textId="63040A5D"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61" w:history="1">
        <w:r w:rsidR="003246A9" w:rsidRPr="007C1010">
          <w:rPr>
            <w:rStyle w:val="Hyperlink"/>
            <w:noProof/>
          </w:rPr>
          <w:t>4.7.2</w:t>
        </w:r>
        <w:r w:rsidR="003246A9">
          <w:rPr>
            <w:rFonts w:asciiTheme="minorHAnsi" w:eastAsiaTheme="minorEastAsia" w:hAnsiTheme="minorHAnsi" w:cstheme="minorBidi"/>
            <w:b w:val="0"/>
            <w:noProof/>
            <w:szCs w:val="22"/>
          </w:rPr>
          <w:tab/>
        </w:r>
        <w:r w:rsidR="003246A9" w:rsidRPr="007C1010">
          <w:rPr>
            <w:rStyle w:val="Hyperlink"/>
            <w:noProof/>
          </w:rPr>
          <w:t>Aussage 2: Sie haben Ihr Denken und Handeln in die VR projiziert.</w:t>
        </w:r>
        <w:r w:rsidR="003246A9">
          <w:rPr>
            <w:noProof/>
            <w:webHidden/>
          </w:rPr>
          <w:tab/>
        </w:r>
        <w:r w:rsidR="003246A9">
          <w:rPr>
            <w:noProof/>
            <w:webHidden/>
          </w:rPr>
          <w:fldChar w:fldCharType="begin"/>
        </w:r>
        <w:r w:rsidR="003246A9">
          <w:rPr>
            <w:noProof/>
            <w:webHidden/>
          </w:rPr>
          <w:instrText xml:space="preserve"> PAGEREF _Toc90042161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362FAD84" w14:textId="7A1AB5F0"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2" w:history="1">
        <w:r w:rsidR="003246A9" w:rsidRPr="007C1010">
          <w:rPr>
            <w:rStyle w:val="Hyperlink"/>
            <w:noProof/>
          </w:rPr>
          <w:t>4.7.2.1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_Toc90042162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5E2080C9" w14:textId="5D45C5F5"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3" w:history="1">
        <w:r w:rsidR="003246A9" w:rsidRPr="007C1010">
          <w:rPr>
            <w:rStyle w:val="Hyperlink"/>
            <w:noProof/>
          </w:rPr>
          <w:t>4.7.2.2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_Toc90042163 \h </w:instrText>
        </w:r>
        <w:r w:rsidR="003246A9">
          <w:rPr>
            <w:noProof/>
            <w:webHidden/>
          </w:rPr>
        </w:r>
        <w:r w:rsidR="003246A9">
          <w:rPr>
            <w:noProof/>
            <w:webHidden/>
          </w:rPr>
          <w:fldChar w:fldCharType="separate"/>
        </w:r>
        <w:r w:rsidR="003246A9">
          <w:rPr>
            <w:noProof/>
            <w:webHidden/>
          </w:rPr>
          <w:t>60</w:t>
        </w:r>
        <w:r w:rsidR="003246A9">
          <w:rPr>
            <w:noProof/>
            <w:webHidden/>
          </w:rPr>
          <w:fldChar w:fldCharType="end"/>
        </w:r>
      </w:hyperlink>
    </w:p>
    <w:p w14:paraId="1FF98513" w14:textId="6ED80663"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4" w:history="1">
        <w:r w:rsidR="003246A9" w:rsidRPr="007C1010">
          <w:rPr>
            <w:rStyle w:val="Hyperlink"/>
            <w:noProof/>
          </w:rPr>
          <w:t>4.7.2.3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_Toc90042164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272EC84" w14:textId="34411963"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5" w:history="1">
        <w:r w:rsidR="003246A9" w:rsidRPr="007C1010">
          <w:rPr>
            <w:rStyle w:val="Hyperlink"/>
            <w:noProof/>
          </w:rPr>
          <w:t>4.7.2.4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_Toc90042165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DE849C9" w14:textId="13C3627E"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6" w:history="1">
        <w:r w:rsidR="003246A9" w:rsidRPr="007C1010">
          <w:rPr>
            <w:rStyle w:val="Hyperlink"/>
            <w:noProof/>
          </w:rPr>
          <w:t>4.7.2.5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_Toc90042166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636388F2" w14:textId="78327EC8"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7" w:history="1">
        <w:r w:rsidR="003246A9" w:rsidRPr="007C1010">
          <w:rPr>
            <w:rStyle w:val="Hyperlink"/>
            <w:noProof/>
          </w:rPr>
          <w:t>4.7.2.6</w:t>
        </w:r>
        <w:r w:rsidR="003246A9">
          <w:rPr>
            <w:rFonts w:asciiTheme="minorHAnsi" w:eastAsiaTheme="minorEastAsia" w:hAnsiTheme="minorHAnsi" w:cstheme="minorBidi"/>
            <w:noProof/>
            <w:szCs w:val="22"/>
          </w:rPr>
          <w:tab/>
        </w:r>
        <w:r w:rsidR="003246A9" w:rsidRPr="007C1010">
          <w:rPr>
            <w:rStyle w:val="Hyperlink"/>
            <w:noProof/>
          </w:rPr>
          <w:t>Gesamte Wertung der Aussage 2</w:t>
        </w:r>
        <w:r w:rsidR="003246A9">
          <w:rPr>
            <w:noProof/>
            <w:webHidden/>
          </w:rPr>
          <w:tab/>
        </w:r>
        <w:r w:rsidR="003246A9">
          <w:rPr>
            <w:noProof/>
            <w:webHidden/>
          </w:rPr>
          <w:fldChar w:fldCharType="begin"/>
        </w:r>
        <w:r w:rsidR="003246A9">
          <w:rPr>
            <w:noProof/>
            <w:webHidden/>
          </w:rPr>
          <w:instrText xml:space="preserve"> PAGEREF _Toc90042167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7C899F73" w14:textId="7BC1927A"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68" w:history="1">
        <w:r w:rsidR="003246A9" w:rsidRPr="007C1010">
          <w:rPr>
            <w:rStyle w:val="Hyperlink"/>
            <w:noProof/>
          </w:rPr>
          <w:t>4.7.3</w:t>
        </w:r>
        <w:r w:rsidR="003246A9">
          <w:rPr>
            <w:rFonts w:asciiTheme="minorHAnsi" w:eastAsiaTheme="minorEastAsia" w:hAnsiTheme="minorHAnsi" w:cstheme="minorBidi"/>
            <w:b w:val="0"/>
            <w:noProof/>
            <w:szCs w:val="22"/>
          </w:rPr>
          <w:tab/>
        </w:r>
        <w:r w:rsidR="003246A9" w:rsidRPr="007C1010">
          <w:rPr>
            <w:rStyle w:val="Hyperlink"/>
            <w:noProof/>
          </w:rPr>
          <w:t>Aussage 3: Die physische Umgebung war Ihnen sehr bewusst, während Sie in VR waren.</w:t>
        </w:r>
        <w:r w:rsidR="003246A9">
          <w:rPr>
            <w:noProof/>
            <w:webHidden/>
          </w:rPr>
          <w:tab/>
        </w:r>
        <w:r w:rsidR="003246A9">
          <w:rPr>
            <w:noProof/>
            <w:webHidden/>
          </w:rPr>
          <w:fldChar w:fldCharType="begin"/>
        </w:r>
        <w:r w:rsidR="003246A9">
          <w:rPr>
            <w:noProof/>
            <w:webHidden/>
          </w:rPr>
          <w:instrText xml:space="preserve"> PAGEREF _Toc90042168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46B7026D" w14:textId="0E6D79E2"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69" w:history="1">
        <w:r w:rsidR="003246A9" w:rsidRPr="007C1010">
          <w:rPr>
            <w:rStyle w:val="Hyperlink"/>
            <w:noProof/>
          </w:rPr>
          <w:t>4.7.3.1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_Toc90042169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75E4EEFA" w14:textId="69825054"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0" w:history="1">
        <w:r w:rsidR="003246A9" w:rsidRPr="007C1010">
          <w:rPr>
            <w:rStyle w:val="Hyperlink"/>
            <w:noProof/>
          </w:rPr>
          <w:t>4.7.3.2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_Toc90042170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6AB0F5C9" w14:textId="6B019229"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1" w:history="1">
        <w:r w:rsidR="003246A9" w:rsidRPr="007C1010">
          <w:rPr>
            <w:rStyle w:val="Hyperlink"/>
            <w:noProof/>
          </w:rPr>
          <w:t>4.7.3.3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_Toc90042171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21D221B9" w14:textId="1A9C81CB"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2" w:history="1">
        <w:r w:rsidR="003246A9" w:rsidRPr="007C1010">
          <w:rPr>
            <w:rStyle w:val="Hyperlink"/>
            <w:noProof/>
          </w:rPr>
          <w:t>4.7.3.4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_Toc90042172 \h </w:instrText>
        </w:r>
        <w:r w:rsidR="003246A9">
          <w:rPr>
            <w:noProof/>
            <w:webHidden/>
          </w:rPr>
        </w:r>
        <w:r w:rsidR="003246A9">
          <w:rPr>
            <w:noProof/>
            <w:webHidden/>
          </w:rPr>
          <w:fldChar w:fldCharType="separate"/>
        </w:r>
        <w:r w:rsidR="003246A9">
          <w:rPr>
            <w:noProof/>
            <w:webHidden/>
          </w:rPr>
          <w:t>65</w:t>
        </w:r>
        <w:r w:rsidR="003246A9">
          <w:rPr>
            <w:noProof/>
            <w:webHidden/>
          </w:rPr>
          <w:fldChar w:fldCharType="end"/>
        </w:r>
      </w:hyperlink>
    </w:p>
    <w:p w14:paraId="156479CC" w14:textId="6EC0429A"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3" w:history="1">
        <w:r w:rsidR="003246A9" w:rsidRPr="007C1010">
          <w:rPr>
            <w:rStyle w:val="Hyperlink"/>
            <w:noProof/>
          </w:rPr>
          <w:t>4.7.3.5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_Toc90042173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4AA13471" w14:textId="3DB87AF5"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4" w:history="1">
        <w:r w:rsidR="003246A9" w:rsidRPr="007C1010">
          <w:rPr>
            <w:rStyle w:val="Hyperlink"/>
            <w:noProof/>
          </w:rPr>
          <w:t>4.7.3.6</w:t>
        </w:r>
        <w:r w:rsidR="003246A9">
          <w:rPr>
            <w:rFonts w:asciiTheme="minorHAnsi" w:eastAsiaTheme="minorEastAsia" w:hAnsiTheme="minorHAnsi" w:cstheme="minorBidi"/>
            <w:noProof/>
            <w:szCs w:val="22"/>
          </w:rPr>
          <w:tab/>
        </w:r>
        <w:r w:rsidR="003246A9" w:rsidRPr="007C1010">
          <w:rPr>
            <w:rStyle w:val="Hyperlink"/>
            <w:noProof/>
          </w:rPr>
          <w:t>Gesamte Wertung der Aussage 3</w:t>
        </w:r>
        <w:r w:rsidR="003246A9">
          <w:rPr>
            <w:noProof/>
            <w:webHidden/>
          </w:rPr>
          <w:tab/>
        </w:r>
        <w:r w:rsidR="003246A9">
          <w:rPr>
            <w:noProof/>
            <w:webHidden/>
          </w:rPr>
          <w:fldChar w:fldCharType="begin"/>
        </w:r>
        <w:r w:rsidR="003246A9">
          <w:rPr>
            <w:noProof/>
            <w:webHidden/>
          </w:rPr>
          <w:instrText xml:space="preserve"> PAGEREF _Toc90042174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2565A8C5" w14:textId="1E244467"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75" w:history="1">
        <w:r w:rsidR="003246A9" w:rsidRPr="007C1010">
          <w:rPr>
            <w:rStyle w:val="Hyperlink"/>
            <w:noProof/>
          </w:rPr>
          <w:t>4.7.4</w:t>
        </w:r>
        <w:r w:rsidR="003246A9">
          <w:rPr>
            <w:rFonts w:asciiTheme="minorHAnsi" w:eastAsiaTheme="minorEastAsia" w:hAnsiTheme="minorHAnsi" w:cstheme="minorBidi"/>
            <w:b w:val="0"/>
            <w:noProof/>
            <w:szCs w:val="22"/>
          </w:rPr>
          <w:tab/>
        </w:r>
        <w:r w:rsidR="003246A9" w:rsidRPr="007C1010">
          <w:rPr>
            <w:rStyle w:val="Hyperlink"/>
            <w:noProof/>
          </w:rPr>
          <w:t>Aussage 4: Das Bewusstsein über die physische Umgebung hat Sie in Ihrer Bewegungsfreiheit beeinflusst.</w:t>
        </w:r>
        <w:r w:rsidR="003246A9">
          <w:rPr>
            <w:noProof/>
            <w:webHidden/>
          </w:rPr>
          <w:tab/>
        </w:r>
        <w:r w:rsidR="003246A9">
          <w:rPr>
            <w:noProof/>
            <w:webHidden/>
          </w:rPr>
          <w:fldChar w:fldCharType="begin"/>
        </w:r>
        <w:r w:rsidR="003246A9">
          <w:rPr>
            <w:noProof/>
            <w:webHidden/>
          </w:rPr>
          <w:instrText xml:space="preserve"> PAGEREF _Toc90042175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48085F9D" w14:textId="1BE461A1"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6" w:history="1">
        <w:r w:rsidR="003246A9" w:rsidRPr="007C1010">
          <w:rPr>
            <w:rStyle w:val="Hyperlink"/>
            <w:noProof/>
          </w:rPr>
          <w:t>4.7.4.1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_Toc90042176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0448DFE8" w14:textId="4B3ED3F1"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7" w:history="1">
        <w:r w:rsidR="003246A9" w:rsidRPr="007C1010">
          <w:rPr>
            <w:rStyle w:val="Hyperlink"/>
            <w:noProof/>
          </w:rPr>
          <w:t>4.7.4.2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_Toc90042177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7AC280E6" w14:textId="2453E30F"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8" w:history="1">
        <w:r w:rsidR="003246A9" w:rsidRPr="007C1010">
          <w:rPr>
            <w:rStyle w:val="Hyperlink"/>
            <w:noProof/>
          </w:rPr>
          <w:t>4.7.4.3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_Toc90042178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12D7EB8C" w14:textId="65EC8729"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79" w:history="1">
        <w:r w:rsidR="003246A9" w:rsidRPr="007C1010">
          <w:rPr>
            <w:rStyle w:val="Hyperlink"/>
            <w:noProof/>
          </w:rPr>
          <w:t>4.7.4.4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_Toc90042179 \h </w:instrText>
        </w:r>
        <w:r w:rsidR="003246A9">
          <w:rPr>
            <w:noProof/>
            <w:webHidden/>
          </w:rPr>
        </w:r>
        <w:r w:rsidR="003246A9">
          <w:rPr>
            <w:noProof/>
            <w:webHidden/>
          </w:rPr>
          <w:fldChar w:fldCharType="separate"/>
        </w:r>
        <w:r w:rsidR="003246A9">
          <w:rPr>
            <w:noProof/>
            <w:webHidden/>
          </w:rPr>
          <w:t>69</w:t>
        </w:r>
        <w:r w:rsidR="003246A9">
          <w:rPr>
            <w:noProof/>
            <w:webHidden/>
          </w:rPr>
          <w:fldChar w:fldCharType="end"/>
        </w:r>
      </w:hyperlink>
    </w:p>
    <w:p w14:paraId="0074143C" w14:textId="56CD5FD1"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80" w:history="1">
        <w:r w:rsidR="003246A9" w:rsidRPr="007C1010">
          <w:rPr>
            <w:rStyle w:val="Hyperlink"/>
            <w:noProof/>
          </w:rPr>
          <w:t>4.7.4.5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_Toc90042180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0038E205" w14:textId="03758C2F"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81" w:history="1">
        <w:r w:rsidR="003246A9" w:rsidRPr="007C1010">
          <w:rPr>
            <w:rStyle w:val="Hyperlink"/>
            <w:noProof/>
          </w:rPr>
          <w:t>4.7.4.6</w:t>
        </w:r>
        <w:r w:rsidR="003246A9">
          <w:rPr>
            <w:rFonts w:asciiTheme="minorHAnsi" w:eastAsiaTheme="minorEastAsia" w:hAnsiTheme="minorHAnsi" w:cstheme="minorBidi"/>
            <w:noProof/>
            <w:szCs w:val="22"/>
          </w:rPr>
          <w:tab/>
        </w:r>
        <w:r w:rsidR="003246A9" w:rsidRPr="007C1010">
          <w:rPr>
            <w:rStyle w:val="Hyperlink"/>
            <w:noProof/>
          </w:rPr>
          <w:t>Gesamte Wertung der Aussage 4</w:t>
        </w:r>
        <w:r w:rsidR="003246A9">
          <w:rPr>
            <w:noProof/>
            <w:webHidden/>
          </w:rPr>
          <w:tab/>
        </w:r>
        <w:r w:rsidR="003246A9">
          <w:rPr>
            <w:noProof/>
            <w:webHidden/>
          </w:rPr>
          <w:fldChar w:fldCharType="begin"/>
        </w:r>
        <w:r w:rsidR="003246A9">
          <w:rPr>
            <w:noProof/>
            <w:webHidden/>
          </w:rPr>
          <w:instrText xml:space="preserve"> PAGEREF _Toc90042181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21439157" w14:textId="102E6C27"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82" w:history="1">
        <w:r w:rsidR="003246A9" w:rsidRPr="007C1010">
          <w:rPr>
            <w:rStyle w:val="Hyperlink"/>
            <w:noProof/>
          </w:rPr>
          <w:t>4.7.5</w:t>
        </w:r>
        <w:r w:rsidR="003246A9">
          <w:rPr>
            <w:rFonts w:asciiTheme="minorHAnsi" w:eastAsiaTheme="minorEastAsia" w:hAnsiTheme="minorHAnsi" w:cstheme="minorBidi"/>
            <w:b w:val="0"/>
            <w:noProof/>
            <w:szCs w:val="22"/>
          </w:rPr>
          <w:tab/>
        </w:r>
        <w:r w:rsidR="003246A9" w:rsidRPr="007C1010">
          <w:rPr>
            <w:rStyle w:val="Hyperlink"/>
            <w:noProof/>
          </w:rPr>
          <w:t>Aussage 5: Der negative Malus in der virtuellen Umgebung hat Ihren Bewegungsverhalten beeinflusst.</w:t>
        </w:r>
        <w:r w:rsidR="003246A9">
          <w:rPr>
            <w:noProof/>
            <w:webHidden/>
          </w:rPr>
          <w:tab/>
        </w:r>
        <w:r w:rsidR="003246A9">
          <w:rPr>
            <w:noProof/>
            <w:webHidden/>
          </w:rPr>
          <w:fldChar w:fldCharType="begin"/>
        </w:r>
        <w:r w:rsidR="003246A9">
          <w:rPr>
            <w:noProof/>
            <w:webHidden/>
          </w:rPr>
          <w:instrText xml:space="preserve"> PAGEREF _Toc90042182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382B8C6F" w14:textId="174925F4" w:rsidR="003246A9" w:rsidRDefault="009F0F3C">
      <w:pPr>
        <w:pStyle w:val="Verzeichnis5"/>
        <w:tabs>
          <w:tab w:val="left" w:pos="1624"/>
          <w:tab w:val="right" w:leader="dot" w:pos="9344"/>
        </w:tabs>
        <w:rPr>
          <w:rFonts w:asciiTheme="minorHAnsi" w:eastAsiaTheme="minorEastAsia" w:hAnsiTheme="minorHAnsi" w:cstheme="minorBidi"/>
          <w:noProof/>
          <w:szCs w:val="22"/>
        </w:rPr>
      </w:pPr>
      <w:hyperlink w:anchor="_Toc90042183" w:history="1">
        <w:r w:rsidR="003246A9" w:rsidRPr="007C1010">
          <w:rPr>
            <w:rStyle w:val="Hyperlink"/>
            <w:noProof/>
          </w:rPr>
          <w:t>4.7.5.1</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_Toc90042183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79B759E2" w14:textId="187A2375" w:rsidR="003246A9" w:rsidRDefault="009F0F3C">
      <w:pPr>
        <w:pStyle w:val="Verzeichnis3"/>
        <w:tabs>
          <w:tab w:val="left" w:pos="1000"/>
          <w:tab w:val="right" w:leader="dot" w:pos="9344"/>
        </w:tabs>
        <w:rPr>
          <w:rFonts w:asciiTheme="minorHAnsi" w:eastAsiaTheme="minorEastAsia" w:hAnsiTheme="minorHAnsi" w:cstheme="minorBidi"/>
          <w:b w:val="0"/>
          <w:noProof/>
          <w:szCs w:val="22"/>
        </w:rPr>
      </w:pPr>
      <w:hyperlink w:anchor="_Toc90042184" w:history="1">
        <w:r w:rsidR="003246A9" w:rsidRPr="007C1010">
          <w:rPr>
            <w:rStyle w:val="Hyperlink"/>
            <w:noProof/>
          </w:rPr>
          <w:t>4.8</w:t>
        </w:r>
        <w:r w:rsidR="003246A9">
          <w:rPr>
            <w:rFonts w:asciiTheme="minorHAnsi" w:eastAsiaTheme="minorEastAsia" w:hAnsiTheme="minorHAnsi" w:cstheme="minorBidi"/>
            <w:b w:val="0"/>
            <w:noProof/>
            <w:szCs w:val="22"/>
          </w:rPr>
          <w:tab/>
        </w:r>
        <w:r w:rsidR="003246A9" w:rsidRPr="007C1010">
          <w:rPr>
            <w:rStyle w:val="Hyperlink"/>
            <w:noProof/>
          </w:rPr>
          <w:t>Auswertung der qualitativen Daten</w:t>
        </w:r>
        <w:r w:rsidR="003246A9">
          <w:rPr>
            <w:noProof/>
            <w:webHidden/>
          </w:rPr>
          <w:tab/>
        </w:r>
        <w:r w:rsidR="003246A9">
          <w:rPr>
            <w:noProof/>
            <w:webHidden/>
          </w:rPr>
          <w:fldChar w:fldCharType="begin"/>
        </w:r>
        <w:r w:rsidR="003246A9">
          <w:rPr>
            <w:noProof/>
            <w:webHidden/>
          </w:rPr>
          <w:instrText xml:space="preserve"> PAGEREF _Toc90042184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0A0031F5" w14:textId="2C8FC787"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85" w:history="1">
        <w:r w:rsidR="003246A9" w:rsidRPr="007C1010">
          <w:rPr>
            <w:rStyle w:val="Hyperlink"/>
            <w:noProof/>
          </w:rPr>
          <w:t>4.8.1</w:t>
        </w:r>
        <w:r w:rsidR="003246A9">
          <w:rPr>
            <w:rFonts w:asciiTheme="minorHAnsi" w:eastAsiaTheme="minorEastAsia" w:hAnsiTheme="minorHAnsi" w:cstheme="minorBidi"/>
            <w:b w:val="0"/>
            <w:noProof/>
            <w:szCs w:val="22"/>
          </w:rPr>
          <w:tab/>
        </w:r>
        <w:r w:rsidR="003246A9" w:rsidRPr="007C1010">
          <w:rPr>
            <w:rStyle w:val="Hyperlink"/>
            <w:noProof/>
          </w:rPr>
          <w:t>Frage 10: Was fanden Sie generell besonders positiv?</w:t>
        </w:r>
        <w:r w:rsidR="003246A9">
          <w:rPr>
            <w:noProof/>
            <w:webHidden/>
          </w:rPr>
          <w:tab/>
        </w:r>
        <w:r w:rsidR="003246A9">
          <w:rPr>
            <w:noProof/>
            <w:webHidden/>
          </w:rPr>
          <w:fldChar w:fldCharType="begin"/>
        </w:r>
        <w:r w:rsidR="003246A9">
          <w:rPr>
            <w:noProof/>
            <w:webHidden/>
          </w:rPr>
          <w:instrText xml:space="preserve"> PAGEREF _Toc90042185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4894B69" w14:textId="3F07EDAE"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86" w:history="1">
        <w:r w:rsidR="003246A9" w:rsidRPr="007C1010">
          <w:rPr>
            <w:rStyle w:val="Hyperlink"/>
            <w:noProof/>
          </w:rPr>
          <w:t>4.8.2</w:t>
        </w:r>
        <w:r w:rsidR="003246A9">
          <w:rPr>
            <w:rFonts w:asciiTheme="minorHAnsi" w:eastAsiaTheme="minorEastAsia" w:hAnsiTheme="minorHAnsi" w:cstheme="minorBidi"/>
            <w:b w:val="0"/>
            <w:noProof/>
            <w:szCs w:val="22"/>
          </w:rPr>
          <w:tab/>
        </w:r>
        <w:r w:rsidR="003246A9" w:rsidRPr="007C1010">
          <w:rPr>
            <w:rStyle w:val="Hyperlink"/>
            <w:noProof/>
          </w:rPr>
          <w:t>Frage 11: Was fanden Sie generell negativ?</w:t>
        </w:r>
        <w:r w:rsidR="003246A9">
          <w:rPr>
            <w:noProof/>
            <w:webHidden/>
          </w:rPr>
          <w:tab/>
        </w:r>
        <w:r w:rsidR="003246A9">
          <w:rPr>
            <w:noProof/>
            <w:webHidden/>
          </w:rPr>
          <w:fldChar w:fldCharType="begin"/>
        </w:r>
        <w:r w:rsidR="003246A9">
          <w:rPr>
            <w:noProof/>
            <w:webHidden/>
          </w:rPr>
          <w:instrText xml:space="preserve"> PAGEREF _Toc90042186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621ED8F4" w14:textId="72E8AAAC"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87" w:history="1">
        <w:r w:rsidR="003246A9" w:rsidRPr="007C1010">
          <w:rPr>
            <w:rStyle w:val="Hyperlink"/>
            <w:noProof/>
          </w:rPr>
          <w:t>4.8.3</w:t>
        </w:r>
        <w:r w:rsidR="003246A9">
          <w:rPr>
            <w:rFonts w:asciiTheme="minorHAnsi" w:eastAsiaTheme="minorEastAsia" w:hAnsiTheme="minorHAnsi" w:cstheme="minorBidi"/>
            <w:b w:val="0"/>
            <w:noProof/>
            <w:szCs w:val="22"/>
          </w:rPr>
          <w:tab/>
        </w:r>
        <w:r w:rsidR="003246A9" w:rsidRPr="007C1010">
          <w:rPr>
            <w:rStyle w:val="Hyperlink"/>
            <w:noProof/>
          </w:rPr>
          <w:t>Frage 12: Was genau hat Sie beim negativen Malus beeinflusst?</w:t>
        </w:r>
        <w:r w:rsidR="003246A9">
          <w:rPr>
            <w:noProof/>
            <w:webHidden/>
          </w:rPr>
          <w:tab/>
        </w:r>
        <w:r w:rsidR="003246A9">
          <w:rPr>
            <w:noProof/>
            <w:webHidden/>
          </w:rPr>
          <w:fldChar w:fldCharType="begin"/>
        </w:r>
        <w:r w:rsidR="003246A9">
          <w:rPr>
            <w:noProof/>
            <w:webHidden/>
          </w:rPr>
          <w:instrText xml:space="preserve"> PAGEREF _Toc90042187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5475F25D" w14:textId="39D28888" w:rsidR="003246A9" w:rsidRDefault="009F0F3C">
      <w:pPr>
        <w:pStyle w:val="Verzeichnis4"/>
        <w:tabs>
          <w:tab w:val="left" w:pos="1400"/>
          <w:tab w:val="right" w:leader="dot" w:pos="9344"/>
        </w:tabs>
        <w:rPr>
          <w:rFonts w:asciiTheme="minorHAnsi" w:eastAsiaTheme="minorEastAsia" w:hAnsiTheme="minorHAnsi" w:cstheme="minorBidi"/>
          <w:b w:val="0"/>
          <w:noProof/>
          <w:szCs w:val="22"/>
        </w:rPr>
      </w:pPr>
      <w:hyperlink w:anchor="_Toc90042188" w:history="1">
        <w:r w:rsidR="003246A9" w:rsidRPr="007C1010">
          <w:rPr>
            <w:rStyle w:val="Hyperlink"/>
            <w:noProof/>
          </w:rPr>
          <w:t>4.8.4</w:t>
        </w:r>
        <w:r w:rsidR="003246A9">
          <w:rPr>
            <w:rFonts w:asciiTheme="minorHAnsi" w:eastAsiaTheme="minorEastAsia" w:hAnsiTheme="minorHAnsi" w:cstheme="minorBidi"/>
            <w:b w:val="0"/>
            <w:noProof/>
            <w:szCs w:val="22"/>
          </w:rPr>
          <w:tab/>
        </w:r>
        <w:r w:rsidR="003246A9" w:rsidRPr="007C1010">
          <w:rPr>
            <w:rStyle w:val="Hyperlink"/>
            <w:noProof/>
          </w:rPr>
          <w:t>Frage 13: Welche konkreten Verbesserungsvorschläge haben Sie im Bereich Malus oder allgemein?</w:t>
        </w:r>
        <w:r w:rsidR="003246A9">
          <w:rPr>
            <w:noProof/>
            <w:webHidden/>
          </w:rPr>
          <w:tab/>
        </w:r>
        <w:r w:rsidR="003246A9">
          <w:rPr>
            <w:noProof/>
            <w:webHidden/>
          </w:rPr>
          <w:fldChar w:fldCharType="begin"/>
        </w:r>
        <w:r w:rsidR="003246A9">
          <w:rPr>
            <w:noProof/>
            <w:webHidden/>
          </w:rPr>
          <w:instrText xml:space="preserve"> PAGEREF _Toc90042188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BDFBEF0" w14:textId="4C18F25E"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189" w:history="1">
        <w:r w:rsidR="003246A9" w:rsidRPr="007C1010">
          <w:rPr>
            <w:rStyle w:val="Hyperlink"/>
            <w:noProof/>
          </w:rPr>
          <w:t>5</w:t>
        </w:r>
        <w:r w:rsidR="003246A9">
          <w:rPr>
            <w:rFonts w:asciiTheme="minorHAnsi" w:eastAsiaTheme="minorEastAsia" w:hAnsiTheme="minorHAnsi" w:cstheme="minorBidi"/>
            <w:b w:val="0"/>
            <w:noProof/>
            <w:szCs w:val="22"/>
          </w:rPr>
          <w:tab/>
        </w:r>
        <w:r w:rsidR="003246A9" w:rsidRPr="007C1010">
          <w:rPr>
            <w:rStyle w:val="Hyperlink"/>
            <w:noProof/>
          </w:rPr>
          <w:t>Diskussion</w:t>
        </w:r>
        <w:r w:rsidR="003246A9">
          <w:rPr>
            <w:noProof/>
            <w:webHidden/>
          </w:rPr>
          <w:tab/>
        </w:r>
        <w:r w:rsidR="003246A9">
          <w:rPr>
            <w:noProof/>
            <w:webHidden/>
          </w:rPr>
          <w:fldChar w:fldCharType="begin"/>
        </w:r>
        <w:r w:rsidR="003246A9">
          <w:rPr>
            <w:noProof/>
            <w:webHidden/>
          </w:rPr>
          <w:instrText xml:space="preserve"> PAGEREF _Toc90042189 \h </w:instrText>
        </w:r>
        <w:r w:rsidR="003246A9">
          <w:rPr>
            <w:noProof/>
            <w:webHidden/>
          </w:rPr>
        </w:r>
        <w:r w:rsidR="003246A9">
          <w:rPr>
            <w:noProof/>
            <w:webHidden/>
          </w:rPr>
          <w:fldChar w:fldCharType="separate"/>
        </w:r>
        <w:r w:rsidR="003246A9">
          <w:rPr>
            <w:noProof/>
            <w:webHidden/>
          </w:rPr>
          <w:t>74</w:t>
        </w:r>
        <w:r w:rsidR="003246A9">
          <w:rPr>
            <w:noProof/>
            <w:webHidden/>
          </w:rPr>
          <w:fldChar w:fldCharType="end"/>
        </w:r>
      </w:hyperlink>
    </w:p>
    <w:p w14:paraId="61ACDF44" w14:textId="10FA0140"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190" w:history="1">
        <w:r w:rsidR="003246A9" w:rsidRPr="007C1010">
          <w:rPr>
            <w:rStyle w:val="Hyperlink"/>
            <w:noProof/>
          </w:rPr>
          <w:t>6</w:t>
        </w:r>
        <w:r w:rsidR="003246A9">
          <w:rPr>
            <w:rFonts w:asciiTheme="minorHAnsi" w:eastAsiaTheme="minorEastAsia" w:hAnsiTheme="minorHAnsi" w:cstheme="minorBidi"/>
            <w:b w:val="0"/>
            <w:noProof/>
            <w:szCs w:val="22"/>
          </w:rPr>
          <w:tab/>
        </w:r>
        <w:r w:rsidR="003246A9" w:rsidRPr="007C1010">
          <w:rPr>
            <w:rStyle w:val="Hyperlink"/>
            <w:noProof/>
          </w:rPr>
          <w:t>Fazit</w:t>
        </w:r>
        <w:r w:rsidR="003246A9">
          <w:rPr>
            <w:noProof/>
            <w:webHidden/>
          </w:rPr>
          <w:tab/>
        </w:r>
        <w:r w:rsidR="003246A9">
          <w:rPr>
            <w:noProof/>
            <w:webHidden/>
          </w:rPr>
          <w:fldChar w:fldCharType="begin"/>
        </w:r>
        <w:r w:rsidR="003246A9">
          <w:rPr>
            <w:noProof/>
            <w:webHidden/>
          </w:rPr>
          <w:instrText xml:space="preserve"> PAGEREF _Toc90042190 \h </w:instrText>
        </w:r>
        <w:r w:rsidR="003246A9">
          <w:rPr>
            <w:noProof/>
            <w:webHidden/>
          </w:rPr>
        </w:r>
        <w:r w:rsidR="003246A9">
          <w:rPr>
            <w:noProof/>
            <w:webHidden/>
          </w:rPr>
          <w:fldChar w:fldCharType="separate"/>
        </w:r>
        <w:r w:rsidR="003246A9">
          <w:rPr>
            <w:noProof/>
            <w:webHidden/>
          </w:rPr>
          <w:t>76</w:t>
        </w:r>
        <w:r w:rsidR="003246A9">
          <w:rPr>
            <w:noProof/>
            <w:webHidden/>
          </w:rPr>
          <w:fldChar w:fldCharType="end"/>
        </w:r>
      </w:hyperlink>
    </w:p>
    <w:p w14:paraId="3FFE2AFD" w14:textId="55F70F8F"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191" w:history="1">
        <w:r w:rsidR="003246A9" w:rsidRPr="007C1010">
          <w:rPr>
            <w:rStyle w:val="Hyperlink"/>
            <w:noProof/>
          </w:rPr>
          <w:t>7</w:t>
        </w:r>
        <w:r w:rsidR="003246A9">
          <w:rPr>
            <w:rFonts w:asciiTheme="minorHAnsi" w:eastAsiaTheme="minorEastAsia" w:hAnsiTheme="minorHAnsi" w:cstheme="minorBidi"/>
            <w:b w:val="0"/>
            <w:noProof/>
            <w:szCs w:val="22"/>
          </w:rPr>
          <w:tab/>
        </w:r>
        <w:r w:rsidR="003246A9" w:rsidRPr="007C1010">
          <w:rPr>
            <w:rStyle w:val="Hyperlink"/>
            <w:noProof/>
          </w:rPr>
          <w:t>Literaturverzeichnis</w:t>
        </w:r>
        <w:r w:rsidR="003246A9">
          <w:rPr>
            <w:noProof/>
            <w:webHidden/>
          </w:rPr>
          <w:tab/>
        </w:r>
        <w:r w:rsidR="003246A9">
          <w:rPr>
            <w:noProof/>
            <w:webHidden/>
          </w:rPr>
          <w:fldChar w:fldCharType="begin"/>
        </w:r>
        <w:r w:rsidR="003246A9">
          <w:rPr>
            <w:noProof/>
            <w:webHidden/>
          </w:rPr>
          <w:instrText xml:space="preserve"> PAGEREF _Toc90042191 \h </w:instrText>
        </w:r>
        <w:r w:rsidR="003246A9">
          <w:rPr>
            <w:noProof/>
            <w:webHidden/>
          </w:rPr>
        </w:r>
        <w:r w:rsidR="003246A9">
          <w:rPr>
            <w:noProof/>
            <w:webHidden/>
          </w:rPr>
          <w:fldChar w:fldCharType="separate"/>
        </w:r>
        <w:r w:rsidR="003246A9">
          <w:rPr>
            <w:noProof/>
            <w:webHidden/>
          </w:rPr>
          <w:t>77</w:t>
        </w:r>
        <w:r w:rsidR="003246A9">
          <w:rPr>
            <w:noProof/>
            <w:webHidden/>
          </w:rPr>
          <w:fldChar w:fldCharType="end"/>
        </w:r>
      </w:hyperlink>
    </w:p>
    <w:p w14:paraId="14C40C59" w14:textId="5A1D4FD3"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192" w:history="1">
        <w:r w:rsidR="003246A9" w:rsidRPr="007C1010">
          <w:rPr>
            <w:rStyle w:val="Hyperlink"/>
            <w:noProof/>
          </w:rPr>
          <w:t>8</w:t>
        </w:r>
        <w:r w:rsidR="003246A9">
          <w:rPr>
            <w:rFonts w:asciiTheme="minorHAnsi" w:eastAsiaTheme="minorEastAsia" w:hAnsiTheme="minorHAnsi" w:cstheme="minorBidi"/>
            <w:b w:val="0"/>
            <w:noProof/>
            <w:szCs w:val="22"/>
          </w:rPr>
          <w:tab/>
        </w:r>
        <w:r w:rsidR="003246A9" w:rsidRPr="007C1010">
          <w:rPr>
            <w:rStyle w:val="Hyperlink"/>
            <w:noProof/>
          </w:rPr>
          <w:t>Eidesstattliche Erklärung</w:t>
        </w:r>
        <w:r w:rsidR="003246A9">
          <w:rPr>
            <w:noProof/>
            <w:webHidden/>
          </w:rPr>
          <w:tab/>
        </w:r>
        <w:r w:rsidR="003246A9">
          <w:rPr>
            <w:noProof/>
            <w:webHidden/>
          </w:rPr>
          <w:fldChar w:fldCharType="begin"/>
        </w:r>
        <w:r w:rsidR="003246A9">
          <w:rPr>
            <w:noProof/>
            <w:webHidden/>
          </w:rPr>
          <w:instrText xml:space="preserve"> PAGEREF _Toc90042192 \h </w:instrText>
        </w:r>
        <w:r w:rsidR="003246A9">
          <w:rPr>
            <w:noProof/>
            <w:webHidden/>
          </w:rPr>
        </w:r>
        <w:r w:rsidR="003246A9">
          <w:rPr>
            <w:noProof/>
            <w:webHidden/>
          </w:rPr>
          <w:fldChar w:fldCharType="separate"/>
        </w:r>
        <w:r w:rsidR="003246A9">
          <w:rPr>
            <w:noProof/>
            <w:webHidden/>
          </w:rPr>
          <w:t>83</w:t>
        </w:r>
        <w:r w:rsidR="003246A9">
          <w:rPr>
            <w:noProof/>
            <w:webHidden/>
          </w:rPr>
          <w:fldChar w:fldCharType="end"/>
        </w:r>
      </w:hyperlink>
    </w:p>
    <w:p w14:paraId="401A5D0B" w14:textId="0FBC1A24" w:rsidR="003246A9" w:rsidRDefault="009F0F3C">
      <w:pPr>
        <w:pStyle w:val="Verzeichnis2"/>
        <w:tabs>
          <w:tab w:val="left" w:pos="601"/>
          <w:tab w:val="right" w:leader="dot" w:pos="9344"/>
        </w:tabs>
        <w:rPr>
          <w:rFonts w:asciiTheme="minorHAnsi" w:eastAsiaTheme="minorEastAsia" w:hAnsiTheme="minorHAnsi" w:cstheme="minorBidi"/>
          <w:b w:val="0"/>
          <w:noProof/>
          <w:szCs w:val="22"/>
        </w:rPr>
      </w:pPr>
      <w:hyperlink w:anchor="_Toc90042193" w:history="1">
        <w:r w:rsidR="003246A9" w:rsidRPr="007C1010">
          <w:rPr>
            <w:rStyle w:val="Hyperlink"/>
            <w:noProof/>
          </w:rPr>
          <w:t>9</w:t>
        </w:r>
        <w:r w:rsidR="003246A9">
          <w:rPr>
            <w:rFonts w:asciiTheme="minorHAnsi" w:eastAsiaTheme="minorEastAsia" w:hAnsiTheme="minorHAnsi" w:cstheme="minorBidi"/>
            <w:b w:val="0"/>
            <w:noProof/>
            <w:szCs w:val="22"/>
          </w:rPr>
          <w:tab/>
        </w:r>
        <w:r w:rsidR="003246A9" w:rsidRPr="007C1010">
          <w:rPr>
            <w:rStyle w:val="Hyperlink"/>
            <w:noProof/>
          </w:rPr>
          <w:t>Anhang</w:t>
        </w:r>
        <w:r w:rsidR="003246A9">
          <w:rPr>
            <w:noProof/>
            <w:webHidden/>
          </w:rPr>
          <w:tab/>
        </w:r>
        <w:r w:rsidR="003246A9">
          <w:rPr>
            <w:noProof/>
            <w:webHidden/>
          </w:rPr>
          <w:fldChar w:fldCharType="begin"/>
        </w:r>
        <w:r w:rsidR="003246A9">
          <w:rPr>
            <w:noProof/>
            <w:webHidden/>
          </w:rPr>
          <w:instrText xml:space="preserve"> PAGEREF _Toc90042193 \h </w:instrText>
        </w:r>
        <w:r w:rsidR="003246A9">
          <w:rPr>
            <w:noProof/>
            <w:webHidden/>
          </w:rPr>
        </w:r>
        <w:r w:rsidR="003246A9">
          <w:rPr>
            <w:noProof/>
            <w:webHidden/>
          </w:rPr>
          <w:fldChar w:fldCharType="separate"/>
        </w:r>
        <w:r w:rsidR="003246A9">
          <w:rPr>
            <w:noProof/>
            <w:webHidden/>
          </w:rPr>
          <w:t>84</w:t>
        </w:r>
        <w:r w:rsidR="003246A9">
          <w:rPr>
            <w:noProof/>
            <w:webHidden/>
          </w:rPr>
          <w:fldChar w:fldCharType="end"/>
        </w:r>
      </w:hyperlink>
    </w:p>
    <w:p w14:paraId="5CAF091A" w14:textId="4E703700"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042071"/>
      <w:r>
        <w:lastRenderedPageBreak/>
        <w:t>Abbildungsverzeichnis</w:t>
      </w:r>
      <w:bookmarkEnd w:id="10"/>
    </w:p>
    <w:p w14:paraId="0348C269" w14:textId="77777777" w:rsidR="002E5F1C"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041990" w:history="1">
        <w:r w:rsidR="002E5F1C" w:rsidRPr="00A9567B">
          <w:rPr>
            <w:rStyle w:val="Hyperlink"/>
            <w:noProof/>
          </w:rPr>
          <w:t>Abb. 1: VR-Markt Umsatzentwicklung [1]</w:t>
        </w:r>
        <w:r w:rsidR="002E5F1C">
          <w:rPr>
            <w:noProof/>
            <w:webHidden/>
          </w:rPr>
          <w:tab/>
        </w:r>
        <w:r w:rsidR="002E5F1C">
          <w:rPr>
            <w:noProof/>
            <w:webHidden/>
          </w:rPr>
          <w:fldChar w:fldCharType="begin"/>
        </w:r>
        <w:r w:rsidR="002E5F1C">
          <w:rPr>
            <w:noProof/>
            <w:webHidden/>
          </w:rPr>
          <w:instrText xml:space="preserve"> PAGEREF _Toc90041990 \h </w:instrText>
        </w:r>
        <w:r w:rsidR="002E5F1C">
          <w:rPr>
            <w:noProof/>
            <w:webHidden/>
          </w:rPr>
        </w:r>
        <w:r w:rsidR="002E5F1C">
          <w:rPr>
            <w:noProof/>
            <w:webHidden/>
          </w:rPr>
          <w:fldChar w:fldCharType="separate"/>
        </w:r>
        <w:r w:rsidR="002E5F1C">
          <w:rPr>
            <w:noProof/>
            <w:webHidden/>
          </w:rPr>
          <w:t>1</w:t>
        </w:r>
        <w:r w:rsidR="002E5F1C">
          <w:rPr>
            <w:noProof/>
            <w:webHidden/>
          </w:rPr>
          <w:fldChar w:fldCharType="end"/>
        </w:r>
      </w:hyperlink>
    </w:p>
    <w:p w14:paraId="1956E7D3" w14:textId="49CAA292" w:rsidR="002E5F1C" w:rsidRDefault="009F0F3C">
      <w:pPr>
        <w:pStyle w:val="Abbildungsverzeichnis"/>
        <w:rPr>
          <w:rFonts w:asciiTheme="minorHAnsi" w:eastAsiaTheme="minorEastAsia" w:hAnsiTheme="minorHAnsi" w:cstheme="minorBidi"/>
          <w:noProof/>
          <w:szCs w:val="22"/>
        </w:rPr>
      </w:pPr>
      <w:hyperlink w:anchor="_Toc90041991" w:history="1">
        <w:r w:rsidR="002E5F1C" w:rsidRPr="00A9567B">
          <w:rPr>
            <w:rStyle w:val="Hyperlink"/>
            <w:noProof/>
          </w:rPr>
          <w:t>Abb. 2: Verbreitung der VR-Hardware</w:t>
        </w:r>
        <w:r w:rsidR="002E5F1C">
          <w:rPr>
            <w:noProof/>
            <w:webHidden/>
          </w:rPr>
          <w:tab/>
        </w:r>
        <w:r w:rsidR="002E5F1C">
          <w:rPr>
            <w:noProof/>
            <w:webHidden/>
          </w:rPr>
          <w:fldChar w:fldCharType="begin"/>
        </w:r>
        <w:r w:rsidR="002E5F1C">
          <w:rPr>
            <w:noProof/>
            <w:webHidden/>
          </w:rPr>
          <w:instrText xml:space="preserve"> PAGEREF _Toc90041991 \h </w:instrText>
        </w:r>
        <w:r w:rsidR="002E5F1C">
          <w:rPr>
            <w:noProof/>
            <w:webHidden/>
          </w:rPr>
        </w:r>
        <w:r w:rsidR="002E5F1C">
          <w:rPr>
            <w:noProof/>
            <w:webHidden/>
          </w:rPr>
          <w:fldChar w:fldCharType="separate"/>
        </w:r>
        <w:r w:rsidR="002E5F1C">
          <w:rPr>
            <w:noProof/>
            <w:webHidden/>
          </w:rPr>
          <w:t>2</w:t>
        </w:r>
        <w:r w:rsidR="002E5F1C">
          <w:rPr>
            <w:noProof/>
            <w:webHidden/>
          </w:rPr>
          <w:fldChar w:fldCharType="end"/>
        </w:r>
      </w:hyperlink>
    </w:p>
    <w:p w14:paraId="36084D8A" w14:textId="0404A6D8" w:rsidR="002E5F1C" w:rsidRDefault="009F0F3C">
      <w:pPr>
        <w:pStyle w:val="Abbildungsverzeichnis"/>
        <w:rPr>
          <w:rFonts w:asciiTheme="minorHAnsi" w:eastAsiaTheme="minorEastAsia" w:hAnsiTheme="minorHAnsi" w:cstheme="minorBidi"/>
          <w:noProof/>
          <w:szCs w:val="22"/>
        </w:rPr>
      </w:pPr>
      <w:hyperlink w:anchor="_Toc90041992" w:history="1">
        <w:r w:rsidR="002E5F1C" w:rsidRPr="00A9567B">
          <w:rPr>
            <w:rStyle w:val="Hyperlink"/>
            <w:noProof/>
          </w:rPr>
          <w:t>Abb. 3: Unterschiede von 3D-Computergraphik und Virtual Reality [5]</w:t>
        </w:r>
        <w:r w:rsidR="002E5F1C">
          <w:rPr>
            <w:noProof/>
            <w:webHidden/>
          </w:rPr>
          <w:tab/>
        </w:r>
        <w:r w:rsidR="002E5F1C">
          <w:rPr>
            <w:noProof/>
            <w:webHidden/>
          </w:rPr>
          <w:fldChar w:fldCharType="begin"/>
        </w:r>
        <w:r w:rsidR="002E5F1C">
          <w:rPr>
            <w:noProof/>
            <w:webHidden/>
          </w:rPr>
          <w:instrText xml:space="preserve"> PAGEREF _Toc90041992 \h </w:instrText>
        </w:r>
        <w:r w:rsidR="002E5F1C">
          <w:rPr>
            <w:noProof/>
            <w:webHidden/>
          </w:rPr>
        </w:r>
        <w:r w:rsidR="002E5F1C">
          <w:rPr>
            <w:noProof/>
            <w:webHidden/>
          </w:rPr>
          <w:fldChar w:fldCharType="separate"/>
        </w:r>
        <w:r w:rsidR="002E5F1C">
          <w:rPr>
            <w:noProof/>
            <w:webHidden/>
          </w:rPr>
          <w:t>4</w:t>
        </w:r>
        <w:r w:rsidR="002E5F1C">
          <w:rPr>
            <w:noProof/>
            <w:webHidden/>
          </w:rPr>
          <w:fldChar w:fldCharType="end"/>
        </w:r>
      </w:hyperlink>
    </w:p>
    <w:p w14:paraId="77938756" w14:textId="4C6B9B13" w:rsidR="002E5F1C" w:rsidRDefault="009F0F3C">
      <w:pPr>
        <w:pStyle w:val="Abbildungsverzeichnis"/>
        <w:rPr>
          <w:rFonts w:asciiTheme="minorHAnsi" w:eastAsiaTheme="minorEastAsia" w:hAnsiTheme="minorHAnsi" w:cstheme="minorBidi"/>
          <w:noProof/>
          <w:szCs w:val="22"/>
        </w:rPr>
      </w:pPr>
      <w:hyperlink w:anchor="_Toc90041993" w:history="1">
        <w:r w:rsidR="002E5F1C" w:rsidRPr="00A9567B">
          <w:rPr>
            <w:rStyle w:val="Hyperlink"/>
            <w:noProof/>
          </w:rPr>
          <w:t>Abb. 4: Eine Taxonomie der Fortbewegungstechniken</w:t>
        </w:r>
        <w:r w:rsidR="002E5F1C">
          <w:rPr>
            <w:noProof/>
            <w:webHidden/>
          </w:rPr>
          <w:tab/>
        </w:r>
        <w:r w:rsidR="002E5F1C">
          <w:rPr>
            <w:noProof/>
            <w:webHidden/>
          </w:rPr>
          <w:fldChar w:fldCharType="begin"/>
        </w:r>
        <w:r w:rsidR="002E5F1C">
          <w:rPr>
            <w:noProof/>
            <w:webHidden/>
          </w:rPr>
          <w:instrText xml:space="preserve"> PAGEREF _Toc90041993 \h </w:instrText>
        </w:r>
        <w:r w:rsidR="002E5F1C">
          <w:rPr>
            <w:noProof/>
            <w:webHidden/>
          </w:rPr>
        </w:r>
        <w:r w:rsidR="002E5F1C">
          <w:rPr>
            <w:noProof/>
            <w:webHidden/>
          </w:rPr>
          <w:fldChar w:fldCharType="separate"/>
        </w:r>
        <w:r w:rsidR="002E5F1C">
          <w:rPr>
            <w:noProof/>
            <w:webHidden/>
          </w:rPr>
          <w:t>6</w:t>
        </w:r>
        <w:r w:rsidR="002E5F1C">
          <w:rPr>
            <w:noProof/>
            <w:webHidden/>
          </w:rPr>
          <w:fldChar w:fldCharType="end"/>
        </w:r>
      </w:hyperlink>
    </w:p>
    <w:p w14:paraId="71BBF722" w14:textId="3C131027" w:rsidR="002E5F1C" w:rsidRDefault="009F0F3C">
      <w:pPr>
        <w:pStyle w:val="Abbildungsverzeichnis"/>
        <w:rPr>
          <w:rFonts w:asciiTheme="minorHAnsi" w:eastAsiaTheme="minorEastAsia" w:hAnsiTheme="minorHAnsi" w:cstheme="minorBidi"/>
          <w:noProof/>
          <w:szCs w:val="22"/>
        </w:rPr>
      </w:pPr>
      <w:hyperlink w:anchor="_Toc90041994" w:history="1">
        <w:r w:rsidR="002E5F1C" w:rsidRPr="00A9567B">
          <w:rPr>
            <w:rStyle w:val="Hyperlink"/>
            <w:noProof/>
          </w:rPr>
          <w:t>Abb. 5: Eine Taxonomie für Umleitungstechniken [3]</w:t>
        </w:r>
        <w:r w:rsidR="002E5F1C">
          <w:rPr>
            <w:noProof/>
            <w:webHidden/>
          </w:rPr>
          <w:tab/>
        </w:r>
        <w:r w:rsidR="002E5F1C">
          <w:rPr>
            <w:noProof/>
            <w:webHidden/>
          </w:rPr>
          <w:fldChar w:fldCharType="begin"/>
        </w:r>
        <w:r w:rsidR="002E5F1C">
          <w:rPr>
            <w:noProof/>
            <w:webHidden/>
          </w:rPr>
          <w:instrText xml:space="preserve"> PAGEREF _Toc90041994 \h </w:instrText>
        </w:r>
        <w:r w:rsidR="002E5F1C">
          <w:rPr>
            <w:noProof/>
            <w:webHidden/>
          </w:rPr>
        </w:r>
        <w:r w:rsidR="002E5F1C">
          <w:rPr>
            <w:noProof/>
            <w:webHidden/>
          </w:rPr>
          <w:fldChar w:fldCharType="separate"/>
        </w:r>
        <w:r w:rsidR="002E5F1C">
          <w:rPr>
            <w:noProof/>
            <w:webHidden/>
          </w:rPr>
          <w:t>8</w:t>
        </w:r>
        <w:r w:rsidR="002E5F1C">
          <w:rPr>
            <w:noProof/>
            <w:webHidden/>
          </w:rPr>
          <w:fldChar w:fldCharType="end"/>
        </w:r>
      </w:hyperlink>
    </w:p>
    <w:p w14:paraId="5304CE28" w14:textId="6DC243D3" w:rsidR="002E5F1C" w:rsidRDefault="009F0F3C">
      <w:pPr>
        <w:pStyle w:val="Abbildungsverzeichnis"/>
        <w:rPr>
          <w:rFonts w:asciiTheme="minorHAnsi" w:eastAsiaTheme="minorEastAsia" w:hAnsiTheme="minorHAnsi" w:cstheme="minorBidi"/>
          <w:noProof/>
          <w:szCs w:val="22"/>
        </w:rPr>
      </w:pPr>
      <w:hyperlink w:anchor="_Toc90041995" w:history="1">
        <w:r w:rsidR="002E5F1C" w:rsidRPr="00A9567B">
          <w:rPr>
            <w:rStyle w:val="Hyperlink"/>
            <w:noProof/>
          </w:rPr>
          <w:t>Abb. 6: Redirected Walking [12]</w:t>
        </w:r>
        <w:r w:rsidR="002E5F1C">
          <w:rPr>
            <w:noProof/>
            <w:webHidden/>
          </w:rPr>
          <w:tab/>
        </w:r>
        <w:r w:rsidR="002E5F1C">
          <w:rPr>
            <w:noProof/>
            <w:webHidden/>
          </w:rPr>
          <w:fldChar w:fldCharType="begin"/>
        </w:r>
        <w:r w:rsidR="002E5F1C">
          <w:rPr>
            <w:noProof/>
            <w:webHidden/>
          </w:rPr>
          <w:instrText xml:space="preserve"> PAGEREF _Toc90041995 \h </w:instrText>
        </w:r>
        <w:r w:rsidR="002E5F1C">
          <w:rPr>
            <w:noProof/>
            <w:webHidden/>
          </w:rPr>
        </w:r>
        <w:r w:rsidR="002E5F1C">
          <w:rPr>
            <w:noProof/>
            <w:webHidden/>
          </w:rPr>
          <w:fldChar w:fldCharType="separate"/>
        </w:r>
        <w:r w:rsidR="002E5F1C">
          <w:rPr>
            <w:noProof/>
            <w:webHidden/>
          </w:rPr>
          <w:t>10</w:t>
        </w:r>
        <w:r w:rsidR="002E5F1C">
          <w:rPr>
            <w:noProof/>
            <w:webHidden/>
          </w:rPr>
          <w:fldChar w:fldCharType="end"/>
        </w:r>
      </w:hyperlink>
    </w:p>
    <w:p w14:paraId="7A65C9A4" w14:textId="09557EED" w:rsidR="002E5F1C" w:rsidRDefault="009F0F3C">
      <w:pPr>
        <w:pStyle w:val="Abbildungsverzeichnis"/>
        <w:rPr>
          <w:rFonts w:asciiTheme="minorHAnsi" w:eastAsiaTheme="minorEastAsia" w:hAnsiTheme="minorHAnsi" w:cstheme="minorBidi"/>
          <w:noProof/>
          <w:szCs w:val="22"/>
        </w:rPr>
      </w:pPr>
      <w:hyperlink w:anchor="_Toc90041996" w:history="1">
        <w:r w:rsidR="002E5F1C" w:rsidRPr="00A9567B">
          <w:rPr>
            <w:rStyle w:val="Hyperlink"/>
            <w:noProof/>
          </w:rPr>
          <w:t>Abb. 7: Diskreter Szenenwechsel [23]</w:t>
        </w:r>
        <w:r w:rsidR="002E5F1C">
          <w:rPr>
            <w:noProof/>
            <w:webHidden/>
          </w:rPr>
          <w:tab/>
        </w:r>
        <w:r w:rsidR="002E5F1C">
          <w:rPr>
            <w:noProof/>
            <w:webHidden/>
          </w:rPr>
          <w:fldChar w:fldCharType="begin"/>
        </w:r>
        <w:r w:rsidR="002E5F1C">
          <w:rPr>
            <w:noProof/>
            <w:webHidden/>
          </w:rPr>
          <w:instrText xml:space="preserve"> PAGEREF _Toc90041996 \h </w:instrText>
        </w:r>
        <w:r w:rsidR="002E5F1C">
          <w:rPr>
            <w:noProof/>
            <w:webHidden/>
          </w:rPr>
        </w:r>
        <w:r w:rsidR="002E5F1C">
          <w:rPr>
            <w:noProof/>
            <w:webHidden/>
          </w:rPr>
          <w:fldChar w:fldCharType="separate"/>
        </w:r>
        <w:r w:rsidR="002E5F1C">
          <w:rPr>
            <w:noProof/>
            <w:webHidden/>
          </w:rPr>
          <w:t>11</w:t>
        </w:r>
        <w:r w:rsidR="002E5F1C">
          <w:rPr>
            <w:noProof/>
            <w:webHidden/>
          </w:rPr>
          <w:fldChar w:fldCharType="end"/>
        </w:r>
      </w:hyperlink>
    </w:p>
    <w:p w14:paraId="2DF5951C" w14:textId="014FD19C" w:rsidR="002E5F1C" w:rsidRDefault="009F0F3C">
      <w:pPr>
        <w:pStyle w:val="Abbildungsverzeichnis"/>
        <w:rPr>
          <w:rFonts w:asciiTheme="minorHAnsi" w:eastAsiaTheme="minorEastAsia" w:hAnsiTheme="minorHAnsi" w:cstheme="minorBidi"/>
          <w:noProof/>
          <w:szCs w:val="22"/>
        </w:rPr>
      </w:pPr>
      <w:hyperlink w:anchor="_Toc90041997" w:history="1">
        <w:r w:rsidR="002E5F1C" w:rsidRPr="00A9567B">
          <w:rPr>
            <w:rStyle w:val="Hyperlink"/>
            <w:noProof/>
          </w:rPr>
          <w:t>Abb. 8: Teleport mit Hilfe des Controllers [30]</w:t>
        </w:r>
        <w:r w:rsidR="002E5F1C">
          <w:rPr>
            <w:noProof/>
            <w:webHidden/>
          </w:rPr>
          <w:tab/>
        </w:r>
        <w:r w:rsidR="002E5F1C">
          <w:rPr>
            <w:noProof/>
            <w:webHidden/>
          </w:rPr>
          <w:fldChar w:fldCharType="begin"/>
        </w:r>
        <w:r w:rsidR="002E5F1C">
          <w:rPr>
            <w:noProof/>
            <w:webHidden/>
          </w:rPr>
          <w:instrText xml:space="preserve"> PAGEREF _Toc90041997 \h </w:instrText>
        </w:r>
        <w:r w:rsidR="002E5F1C">
          <w:rPr>
            <w:noProof/>
            <w:webHidden/>
          </w:rPr>
        </w:r>
        <w:r w:rsidR="002E5F1C">
          <w:rPr>
            <w:noProof/>
            <w:webHidden/>
          </w:rPr>
          <w:fldChar w:fldCharType="separate"/>
        </w:r>
        <w:r w:rsidR="002E5F1C">
          <w:rPr>
            <w:noProof/>
            <w:webHidden/>
          </w:rPr>
          <w:t>14</w:t>
        </w:r>
        <w:r w:rsidR="002E5F1C">
          <w:rPr>
            <w:noProof/>
            <w:webHidden/>
          </w:rPr>
          <w:fldChar w:fldCharType="end"/>
        </w:r>
      </w:hyperlink>
    </w:p>
    <w:p w14:paraId="416628D1" w14:textId="41CC798D" w:rsidR="002E5F1C" w:rsidRDefault="009F0F3C">
      <w:pPr>
        <w:pStyle w:val="Abbildungsverzeichnis"/>
        <w:rPr>
          <w:rFonts w:asciiTheme="minorHAnsi" w:eastAsiaTheme="minorEastAsia" w:hAnsiTheme="minorHAnsi" w:cstheme="minorBidi"/>
          <w:noProof/>
          <w:szCs w:val="22"/>
        </w:rPr>
      </w:pPr>
      <w:hyperlink w:anchor="_Toc90041998" w:history="1">
        <w:r w:rsidR="002E5F1C" w:rsidRPr="00A9567B">
          <w:rPr>
            <w:rStyle w:val="Hyperlink"/>
            <w:noProof/>
          </w:rPr>
          <w:t>Abb. 9: Point &amp; Teleport Technik basierend auf die Armbewegungen [3]</w:t>
        </w:r>
        <w:r w:rsidR="002E5F1C">
          <w:rPr>
            <w:noProof/>
            <w:webHidden/>
          </w:rPr>
          <w:tab/>
        </w:r>
        <w:r w:rsidR="002E5F1C">
          <w:rPr>
            <w:noProof/>
            <w:webHidden/>
          </w:rPr>
          <w:fldChar w:fldCharType="begin"/>
        </w:r>
        <w:r w:rsidR="002E5F1C">
          <w:rPr>
            <w:noProof/>
            <w:webHidden/>
          </w:rPr>
          <w:instrText xml:space="preserve"> PAGEREF _Toc90041998 \h </w:instrText>
        </w:r>
        <w:r w:rsidR="002E5F1C">
          <w:rPr>
            <w:noProof/>
            <w:webHidden/>
          </w:rPr>
        </w:r>
        <w:r w:rsidR="002E5F1C">
          <w:rPr>
            <w:noProof/>
            <w:webHidden/>
          </w:rPr>
          <w:fldChar w:fldCharType="separate"/>
        </w:r>
        <w:r w:rsidR="002E5F1C">
          <w:rPr>
            <w:noProof/>
            <w:webHidden/>
          </w:rPr>
          <w:t>15</w:t>
        </w:r>
        <w:r w:rsidR="002E5F1C">
          <w:rPr>
            <w:noProof/>
            <w:webHidden/>
          </w:rPr>
          <w:fldChar w:fldCharType="end"/>
        </w:r>
      </w:hyperlink>
    </w:p>
    <w:p w14:paraId="0738A502" w14:textId="5381F895" w:rsidR="002E5F1C" w:rsidRDefault="009F0F3C">
      <w:pPr>
        <w:pStyle w:val="Abbildungsverzeichnis"/>
        <w:rPr>
          <w:rFonts w:asciiTheme="minorHAnsi" w:eastAsiaTheme="minorEastAsia" w:hAnsiTheme="minorHAnsi" w:cstheme="minorBidi"/>
          <w:noProof/>
          <w:szCs w:val="22"/>
        </w:rPr>
      </w:pPr>
      <w:hyperlink w:anchor="_Toc90041999" w:history="1">
        <w:r w:rsidR="002E5F1C" w:rsidRPr="00A9567B">
          <w:rPr>
            <w:rStyle w:val="Hyperlink"/>
            <w:noProof/>
          </w:rPr>
          <w:t>Abb. 10: Wii-Leaning Technik auf dem Wii Balance Board [37]</w:t>
        </w:r>
        <w:r w:rsidR="002E5F1C">
          <w:rPr>
            <w:noProof/>
            <w:webHidden/>
          </w:rPr>
          <w:tab/>
        </w:r>
        <w:r w:rsidR="002E5F1C">
          <w:rPr>
            <w:noProof/>
            <w:webHidden/>
          </w:rPr>
          <w:fldChar w:fldCharType="begin"/>
        </w:r>
        <w:r w:rsidR="002E5F1C">
          <w:rPr>
            <w:noProof/>
            <w:webHidden/>
          </w:rPr>
          <w:instrText xml:space="preserve"> PAGEREF _Toc90041999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231EF15B" w14:textId="0CDAB0F4" w:rsidR="002E5F1C" w:rsidRDefault="009F0F3C">
      <w:pPr>
        <w:pStyle w:val="Abbildungsverzeichnis"/>
        <w:rPr>
          <w:rFonts w:asciiTheme="minorHAnsi" w:eastAsiaTheme="minorEastAsia" w:hAnsiTheme="minorHAnsi" w:cstheme="minorBidi"/>
          <w:noProof/>
          <w:szCs w:val="22"/>
        </w:rPr>
      </w:pPr>
      <w:hyperlink w:anchor="_Toc90042000" w:history="1">
        <w:r w:rsidR="002E5F1C" w:rsidRPr="00A9567B">
          <w:rPr>
            <w:rStyle w:val="Hyperlink"/>
            <w:noProof/>
          </w:rPr>
          <w:t>Abb. 11: Sitzende, neigungsbasierte Lokomotionstechniken [38]</w:t>
        </w:r>
        <w:r w:rsidR="002E5F1C">
          <w:rPr>
            <w:noProof/>
            <w:webHidden/>
          </w:rPr>
          <w:tab/>
        </w:r>
        <w:r w:rsidR="002E5F1C">
          <w:rPr>
            <w:noProof/>
            <w:webHidden/>
          </w:rPr>
          <w:fldChar w:fldCharType="begin"/>
        </w:r>
        <w:r w:rsidR="002E5F1C">
          <w:rPr>
            <w:noProof/>
            <w:webHidden/>
          </w:rPr>
          <w:instrText xml:space="preserve"> PAGEREF _Toc90042000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751DE94D" w14:textId="7A74D501" w:rsidR="002E5F1C" w:rsidRDefault="009F0F3C">
      <w:pPr>
        <w:pStyle w:val="Abbildungsverzeichnis"/>
        <w:rPr>
          <w:rFonts w:asciiTheme="minorHAnsi" w:eastAsiaTheme="minorEastAsia" w:hAnsiTheme="minorHAnsi" w:cstheme="minorBidi"/>
          <w:noProof/>
          <w:szCs w:val="22"/>
        </w:rPr>
      </w:pPr>
      <w:hyperlink w:anchor="_Toc90042001" w:history="1">
        <w:r w:rsidR="002E5F1C" w:rsidRPr="00A9567B">
          <w:rPr>
            <w:rStyle w:val="Hyperlink"/>
            <w:noProof/>
          </w:rPr>
          <w:t>Abb. 12: Omnidirektionales Laufband Infinadeck (links) und HCP (rechts) [39]</w:t>
        </w:r>
        <w:r w:rsidR="002E5F1C">
          <w:rPr>
            <w:noProof/>
            <w:webHidden/>
          </w:rPr>
          <w:tab/>
        </w:r>
        <w:r w:rsidR="002E5F1C">
          <w:rPr>
            <w:noProof/>
            <w:webHidden/>
          </w:rPr>
          <w:fldChar w:fldCharType="begin"/>
        </w:r>
        <w:r w:rsidR="002E5F1C">
          <w:rPr>
            <w:noProof/>
            <w:webHidden/>
          </w:rPr>
          <w:instrText xml:space="preserve"> PAGEREF _Toc90042001 \h </w:instrText>
        </w:r>
        <w:r w:rsidR="002E5F1C">
          <w:rPr>
            <w:noProof/>
            <w:webHidden/>
          </w:rPr>
        </w:r>
        <w:r w:rsidR="002E5F1C">
          <w:rPr>
            <w:noProof/>
            <w:webHidden/>
          </w:rPr>
          <w:fldChar w:fldCharType="separate"/>
        </w:r>
        <w:r w:rsidR="002E5F1C">
          <w:rPr>
            <w:noProof/>
            <w:webHidden/>
          </w:rPr>
          <w:t>18</w:t>
        </w:r>
        <w:r w:rsidR="002E5F1C">
          <w:rPr>
            <w:noProof/>
            <w:webHidden/>
          </w:rPr>
          <w:fldChar w:fldCharType="end"/>
        </w:r>
      </w:hyperlink>
    </w:p>
    <w:p w14:paraId="178C267C" w14:textId="58870DAA" w:rsidR="002E5F1C" w:rsidRDefault="009F0F3C">
      <w:pPr>
        <w:pStyle w:val="Abbildungsverzeichnis"/>
        <w:rPr>
          <w:rFonts w:asciiTheme="minorHAnsi" w:eastAsiaTheme="minorEastAsia" w:hAnsiTheme="minorHAnsi" w:cstheme="minorBidi"/>
          <w:noProof/>
          <w:szCs w:val="22"/>
        </w:rPr>
      </w:pPr>
      <w:hyperlink w:anchor="_Toc90042002" w:history="1">
        <w:r w:rsidR="002E5F1C" w:rsidRPr="00A9567B">
          <w:rPr>
            <w:rStyle w:val="Hyperlink"/>
            <w:noProof/>
          </w:rPr>
          <w:t>Abb. 13: Unity Editor Übersicht</w:t>
        </w:r>
        <w:r w:rsidR="002E5F1C">
          <w:rPr>
            <w:noProof/>
            <w:webHidden/>
          </w:rPr>
          <w:tab/>
        </w:r>
        <w:r w:rsidR="002E5F1C">
          <w:rPr>
            <w:noProof/>
            <w:webHidden/>
          </w:rPr>
          <w:fldChar w:fldCharType="begin"/>
        </w:r>
        <w:r w:rsidR="002E5F1C">
          <w:rPr>
            <w:noProof/>
            <w:webHidden/>
          </w:rPr>
          <w:instrText xml:space="preserve"> PAGEREF _Toc90042002 \h </w:instrText>
        </w:r>
        <w:r w:rsidR="002E5F1C">
          <w:rPr>
            <w:noProof/>
            <w:webHidden/>
          </w:rPr>
        </w:r>
        <w:r w:rsidR="002E5F1C">
          <w:rPr>
            <w:noProof/>
            <w:webHidden/>
          </w:rPr>
          <w:fldChar w:fldCharType="separate"/>
        </w:r>
        <w:r w:rsidR="002E5F1C">
          <w:rPr>
            <w:noProof/>
            <w:webHidden/>
          </w:rPr>
          <w:t>21</w:t>
        </w:r>
        <w:r w:rsidR="002E5F1C">
          <w:rPr>
            <w:noProof/>
            <w:webHidden/>
          </w:rPr>
          <w:fldChar w:fldCharType="end"/>
        </w:r>
      </w:hyperlink>
    </w:p>
    <w:p w14:paraId="76AD3218" w14:textId="3220D52D" w:rsidR="002E5F1C" w:rsidRDefault="009F0F3C">
      <w:pPr>
        <w:pStyle w:val="Abbildungsverzeichnis"/>
        <w:rPr>
          <w:rFonts w:asciiTheme="minorHAnsi" w:eastAsiaTheme="minorEastAsia" w:hAnsiTheme="minorHAnsi" w:cstheme="minorBidi"/>
          <w:noProof/>
          <w:szCs w:val="22"/>
        </w:rPr>
      </w:pPr>
      <w:hyperlink w:anchor="_Toc90042003" w:history="1">
        <w:r w:rsidR="002E5F1C" w:rsidRPr="00A9567B">
          <w:rPr>
            <w:rStyle w:val="Hyperlink"/>
            <w:noProof/>
            <w:lang w:val="en-US"/>
          </w:rPr>
          <w:t>Abb. 14: Oculus Quest mit Controller [50]</w:t>
        </w:r>
        <w:r w:rsidR="002E5F1C">
          <w:rPr>
            <w:noProof/>
            <w:webHidden/>
          </w:rPr>
          <w:tab/>
        </w:r>
        <w:r w:rsidR="002E5F1C">
          <w:rPr>
            <w:noProof/>
            <w:webHidden/>
          </w:rPr>
          <w:fldChar w:fldCharType="begin"/>
        </w:r>
        <w:r w:rsidR="002E5F1C">
          <w:rPr>
            <w:noProof/>
            <w:webHidden/>
          </w:rPr>
          <w:instrText xml:space="preserve"> PAGEREF _Toc90042003 \h </w:instrText>
        </w:r>
        <w:r w:rsidR="002E5F1C">
          <w:rPr>
            <w:noProof/>
            <w:webHidden/>
          </w:rPr>
        </w:r>
        <w:r w:rsidR="002E5F1C">
          <w:rPr>
            <w:noProof/>
            <w:webHidden/>
          </w:rPr>
          <w:fldChar w:fldCharType="separate"/>
        </w:r>
        <w:r w:rsidR="002E5F1C">
          <w:rPr>
            <w:noProof/>
            <w:webHidden/>
          </w:rPr>
          <w:t>22</w:t>
        </w:r>
        <w:r w:rsidR="002E5F1C">
          <w:rPr>
            <w:noProof/>
            <w:webHidden/>
          </w:rPr>
          <w:fldChar w:fldCharType="end"/>
        </w:r>
      </w:hyperlink>
    </w:p>
    <w:p w14:paraId="6D67B4C2" w14:textId="028CDD5E" w:rsidR="002E5F1C" w:rsidRDefault="009F0F3C">
      <w:pPr>
        <w:pStyle w:val="Abbildungsverzeichnis"/>
        <w:rPr>
          <w:rFonts w:asciiTheme="minorHAnsi" w:eastAsiaTheme="minorEastAsia" w:hAnsiTheme="minorHAnsi" w:cstheme="minorBidi"/>
          <w:noProof/>
          <w:szCs w:val="22"/>
        </w:rPr>
      </w:pPr>
      <w:hyperlink w:anchor="_Toc90042004" w:history="1">
        <w:r w:rsidR="002E5F1C" w:rsidRPr="00A9567B">
          <w:rPr>
            <w:rStyle w:val="Hyperlink"/>
            <w:noProof/>
          </w:rPr>
          <w:t>Abb. 15: HTC Vive Pro Komponenten [53]</w:t>
        </w:r>
        <w:r w:rsidR="002E5F1C">
          <w:rPr>
            <w:noProof/>
            <w:webHidden/>
          </w:rPr>
          <w:tab/>
        </w:r>
        <w:r w:rsidR="002E5F1C">
          <w:rPr>
            <w:noProof/>
            <w:webHidden/>
          </w:rPr>
          <w:fldChar w:fldCharType="begin"/>
        </w:r>
        <w:r w:rsidR="002E5F1C">
          <w:rPr>
            <w:noProof/>
            <w:webHidden/>
          </w:rPr>
          <w:instrText xml:space="preserve"> PAGEREF _Toc90042004 \h </w:instrText>
        </w:r>
        <w:r w:rsidR="002E5F1C">
          <w:rPr>
            <w:noProof/>
            <w:webHidden/>
          </w:rPr>
        </w:r>
        <w:r w:rsidR="002E5F1C">
          <w:rPr>
            <w:noProof/>
            <w:webHidden/>
          </w:rPr>
          <w:fldChar w:fldCharType="separate"/>
        </w:r>
        <w:r w:rsidR="002E5F1C">
          <w:rPr>
            <w:noProof/>
            <w:webHidden/>
          </w:rPr>
          <w:t>23</w:t>
        </w:r>
        <w:r w:rsidR="002E5F1C">
          <w:rPr>
            <w:noProof/>
            <w:webHidden/>
          </w:rPr>
          <w:fldChar w:fldCharType="end"/>
        </w:r>
      </w:hyperlink>
    </w:p>
    <w:p w14:paraId="3E8E6200" w14:textId="49B89F31" w:rsidR="002E5F1C" w:rsidRDefault="009F0F3C">
      <w:pPr>
        <w:pStyle w:val="Abbildungsverzeichnis"/>
        <w:rPr>
          <w:rFonts w:asciiTheme="minorHAnsi" w:eastAsiaTheme="minorEastAsia" w:hAnsiTheme="minorHAnsi" w:cstheme="minorBidi"/>
          <w:noProof/>
          <w:szCs w:val="22"/>
        </w:rPr>
      </w:pPr>
      <w:hyperlink w:anchor="_Toc90042005" w:history="1">
        <w:r w:rsidR="002E5F1C" w:rsidRPr="00A9567B">
          <w:rPr>
            <w:rStyle w:val="Hyperlink"/>
            <w:noProof/>
          </w:rPr>
          <w:t>Abb. 16: HTC Vive Controller [55]</w:t>
        </w:r>
        <w:r w:rsidR="002E5F1C">
          <w:rPr>
            <w:noProof/>
            <w:webHidden/>
          </w:rPr>
          <w:tab/>
        </w:r>
        <w:r w:rsidR="002E5F1C">
          <w:rPr>
            <w:noProof/>
            <w:webHidden/>
          </w:rPr>
          <w:fldChar w:fldCharType="begin"/>
        </w:r>
        <w:r w:rsidR="002E5F1C">
          <w:rPr>
            <w:noProof/>
            <w:webHidden/>
          </w:rPr>
          <w:instrText xml:space="preserve"> PAGEREF _Toc90042005 \h </w:instrText>
        </w:r>
        <w:r w:rsidR="002E5F1C">
          <w:rPr>
            <w:noProof/>
            <w:webHidden/>
          </w:rPr>
        </w:r>
        <w:r w:rsidR="002E5F1C">
          <w:rPr>
            <w:noProof/>
            <w:webHidden/>
          </w:rPr>
          <w:fldChar w:fldCharType="separate"/>
        </w:r>
        <w:r w:rsidR="002E5F1C">
          <w:rPr>
            <w:noProof/>
            <w:webHidden/>
          </w:rPr>
          <w:t>24</w:t>
        </w:r>
        <w:r w:rsidR="002E5F1C">
          <w:rPr>
            <w:noProof/>
            <w:webHidden/>
          </w:rPr>
          <w:fldChar w:fldCharType="end"/>
        </w:r>
      </w:hyperlink>
    </w:p>
    <w:p w14:paraId="775266A6" w14:textId="6CE0A6DD" w:rsidR="002E5F1C" w:rsidRDefault="009F0F3C">
      <w:pPr>
        <w:pStyle w:val="Abbildungsverzeichnis"/>
        <w:rPr>
          <w:rFonts w:asciiTheme="minorHAnsi" w:eastAsiaTheme="minorEastAsia" w:hAnsiTheme="minorHAnsi" w:cstheme="minorBidi"/>
          <w:noProof/>
          <w:szCs w:val="22"/>
        </w:rPr>
      </w:pPr>
      <w:hyperlink w:anchor="_Toc90042006" w:history="1">
        <w:r w:rsidR="002E5F1C" w:rsidRPr="00A9567B">
          <w:rPr>
            <w:rStyle w:val="Hyperlink"/>
            <w:noProof/>
            <w:lang w:val="en-US"/>
          </w:rPr>
          <w:t>Abb. 17: Vive WLAN Adapter Komponenten [59]</w:t>
        </w:r>
        <w:r w:rsidR="002E5F1C">
          <w:rPr>
            <w:noProof/>
            <w:webHidden/>
          </w:rPr>
          <w:tab/>
        </w:r>
        <w:r w:rsidR="002E5F1C">
          <w:rPr>
            <w:noProof/>
            <w:webHidden/>
          </w:rPr>
          <w:fldChar w:fldCharType="begin"/>
        </w:r>
        <w:r w:rsidR="002E5F1C">
          <w:rPr>
            <w:noProof/>
            <w:webHidden/>
          </w:rPr>
          <w:instrText xml:space="preserve"> PAGEREF _Toc90042006 \h </w:instrText>
        </w:r>
        <w:r w:rsidR="002E5F1C">
          <w:rPr>
            <w:noProof/>
            <w:webHidden/>
          </w:rPr>
        </w:r>
        <w:r w:rsidR="002E5F1C">
          <w:rPr>
            <w:noProof/>
            <w:webHidden/>
          </w:rPr>
          <w:fldChar w:fldCharType="separate"/>
        </w:r>
        <w:r w:rsidR="002E5F1C">
          <w:rPr>
            <w:noProof/>
            <w:webHidden/>
          </w:rPr>
          <w:t>25</w:t>
        </w:r>
        <w:r w:rsidR="002E5F1C">
          <w:rPr>
            <w:noProof/>
            <w:webHidden/>
          </w:rPr>
          <w:fldChar w:fldCharType="end"/>
        </w:r>
      </w:hyperlink>
    </w:p>
    <w:p w14:paraId="2F38E78A" w14:textId="4BA51A40" w:rsidR="002E5F1C" w:rsidRDefault="009F0F3C">
      <w:pPr>
        <w:pStyle w:val="Abbildungsverzeichnis"/>
        <w:rPr>
          <w:rFonts w:asciiTheme="minorHAnsi" w:eastAsiaTheme="minorEastAsia" w:hAnsiTheme="minorHAnsi" w:cstheme="minorBidi"/>
          <w:noProof/>
          <w:szCs w:val="22"/>
        </w:rPr>
      </w:pPr>
      <w:hyperlink w:anchor="_Toc90042007" w:history="1">
        <w:r w:rsidR="002E5F1C" w:rsidRPr="00A9567B">
          <w:rPr>
            <w:rStyle w:val="Hyperlink"/>
            <w:noProof/>
          </w:rPr>
          <w:t>Abb. 18: Gekoppelte Quest in Oculus Link</w:t>
        </w:r>
        <w:r w:rsidR="002E5F1C">
          <w:rPr>
            <w:noProof/>
            <w:webHidden/>
          </w:rPr>
          <w:tab/>
        </w:r>
        <w:r w:rsidR="002E5F1C">
          <w:rPr>
            <w:noProof/>
            <w:webHidden/>
          </w:rPr>
          <w:fldChar w:fldCharType="begin"/>
        </w:r>
        <w:r w:rsidR="002E5F1C">
          <w:rPr>
            <w:noProof/>
            <w:webHidden/>
          </w:rPr>
          <w:instrText xml:space="preserve"> PAGEREF _Toc90042007 \h </w:instrText>
        </w:r>
        <w:r w:rsidR="002E5F1C">
          <w:rPr>
            <w:noProof/>
            <w:webHidden/>
          </w:rPr>
        </w:r>
        <w:r w:rsidR="002E5F1C">
          <w:rPr>
            <w:noProof/>
            <w:webHidden/>
          </w:rPr>
          <w:fldChar w:fldCharType="separate"/>
        </w:r>
        <w:r w:rsidR="002E5F1C">
          <w:rPr>
            <w:noProof/>
            <w:webHidden/>
          </w:rPr>
          <w:t>26</w:t>
        </w:r>
        <w:r w:rsidR="002E5F1C">
          <w:rPr>
            <w:noProof/>
            <w:webHidden/>
          </w:rPr>
          <w:fldChar w:fldCharType="end"/>
        </w:r>
      </w:hyperlink>
    </w:p>
    <w:p w14:paraId="35176F14" w14:textId="7EB57758" w:rsidR="002E5F1C" w:rsidRDefault="009F0F3C">
      <w:pPr>
        <w:pStyle w:val="Abbildungsverzeichnis"/>
        <w:rPr>
          <w:rFonts w:asciiTheme="minorHAnsi" w:eastAsiaTheme="minorEastAsia" w:hAnsiTheme="minorHAnsi" w:cstheme="minorBidi"/>
          <w:noProof/>
          <w:szCs w:val="22"/>
        </w:rPr>
      </w:pPr>
      <w:hyperlink w:anchor="_Toc90042008" w:history="1">
        <w:r w:rsidR="002E5F1C" w:rsidRPr="00A9567B">
          <w:rPr>
            <w:rStyle w:val="Hyperlink"/>
            <w:noProof/>
          </w:rPr>
          <w:t>Abb. 19: XR Einstellungen in Unity</w:t>
        </w:r>
        <w:r w:rsidR="002E5F1C">
          <w:rPr>
            <w:noProof/>
            <w:webHidden/>
          </w:rPr>
          <w:tab/>
        </w:r>
        <w:r w:rsidR="002E5F1C">
          <w:rPr>
            <w:noProof/>
            <w:webHidden/>
          </w:rPr>
          <w:fldChar w:fldCharType="begin"/>
        </w:r>
        <w:r w:rsidR="002E5F1C">
          <w:rPr>
            <w:noProof/>
            <w:webHidden/>
          </w:rPr>
          <w:instrText xml:space="preserve"> PAGEREF _Toc90042008 \h </w:instrText>
        </w:r>
        <w:r w:rsidR="002E5F1C">
          <w:rPr>
            <w:noProof/>
            <w:webHidden/>
          </w:rPr>
        </w:r>
        <w:r w:rsidR="002E5F1C">
          <w:rPr>
            <w:noProof/>
            <w:webHidden/>
          </w:rPr>
          <w:fldChar w:fldCharType="separate"/>
        </w:r>
        <w:r w:rsidR="002E5F1C">
          <w:rPr>
            <w:noProof/>
            <w:webHidden/>
          </w:rPr>
          <w:t>27</w:t>
        </w:r>
        <w:r w:rsidR="002E5F1C">
          <w:rPr>
            <w:noProof/>
            <w:webHidden/>
          </w:rPr>
          <w:fldChar w:fldCharType="end"/>
        </w:r>
      </w:hyperlink>
    </w:p>
    <w:p w14:paraId="5F0D12DA" w14:textId="7AF46F9D" w:rsidR="002E5F1C" w:rsidRDefault="009F0F3C">
      <w:pPr>
        <w:pStyle w:val="Abbildungsverzeichnis"/>
        <w:rPr>
          <w:rFonts w:asciiTheme="minorHAnsi" w:eastAsiaTheme="minorEastAsia" w:hAnsiTheme="minorHAnsi" w:cstheme="minorBidi"/>
          <w:noProof/>
          <w:szCs w:val="22"/>
        </w:rPr>
      </w:pPr>
      <w:hyperlink w:anchor="_Toc90042009" w:history="1">
        <w:r w:rsidR="002E5F1C" w:rsidRPr="00A9567B">
          <w:rPr>
            <w:rStyle w:val="Hyperlink"/>
            <w:noProof/>
          </w:rPr>
          <w:t>Abb. 20: OVRPlayerController</w:t>
        </w:r>
        <w:r w:rsidR="002E5F1C">
          <w:rPr>
            <w:noProof/>
            <w:webHidden/>
          </w:rPr>
          <w:tab/>
        </w:r>
        <w:r w:rsidR="002E5F1C">
          <w:rPr>
            <w:noProof/>
            <w:webHidden/>
          </w:rPr>
          <w:fldChar w:fldCharType="begin"/>
        </w:r>
        <w:r w:rsidR="002E5F1C">
          <w:rPr>
            <w:noProof/>
            <w:webHidden/>
          </w:rPr>
          <w:instrText xml:space="preserve"> PAGEREF _Toc90042009 \h </w:instrText>
        </w:r>
        <w:r w:rsidR="002E5F1C">
          <w:rPr>
            <w:noProof/>
            <w:webHidden/>
          </w:rPr>
        </w:r>
        <w:r w:rsidR="002E5F1C">
          <w:rPr>
            <w:noProof/>
            <w:webHidden/>
          </w:rPr>
          <w:fldChar w:fldCharType="separate"/>
        </w:r>
        <w:r w:rsidR="002E5F1C">
          <w:rPr>
            <w:noProof/>
            <w:webHidden/>
          </w:rPr>
          <w:t>28</w:t>
        </w:r>
        <w:r w:rsidR="002E5F1C">
          <w:rPr>
            <w:noProof/>
            <w:webHidden/>
          </w:rPr>
          <w:fldChar w:fldCharType="end"/>
        </w:r>
      </w:hyperlink>
    </w:p>
    <w:p w14:paraId="13992511" w14:textId="120D0484" w:rsidR="002E5F1C" w:rsidRDefault="009F0F3C">
      <w:pPr>
        <w:pStyle w:val="Abbildungsverzeichnis"/>
        <w:rPr>
          <w:rFonts w:asciiTheme="minorHAnsi" w:eastAsiaTheme="minorEastAsia" w:hAnsiTheme="minorHAnsi" w:cstheme="minorBidi"/>
          <w:noProof/>
          <w:szCs w:val="22"/>
        </w:rPr>
      </w:pPr>
      <w:hyperlink w:anchor="_Toc90042010" w:history="1">
        <w:r w:rsidR="002E5F1C" w:rsidRPr="00A9567B">
          <w:rPr>
            <w:rStyle w:val="Hyperlink"/>
            <w:noProof/>
          </w:rPr>
          <w:t>Abb. 21: Player Prefab</w:t>
        </w:r>
        <w:r w:rsidR="002E5F1C">
          <w:rPr>
            <w:noProof/>
            <w:webHidden/>
          </w:rPr>
          <w:tab/>
        </w:r>
        <w:r w:rsidR="002E5F1C">
          <w:rPr>
            <w:noProof/>
            <w:webHidden/>
          </w:rPr>
          <w:fldChar w:fldCharType="begin"/>
        </w:r>
        <w:r w:rsidR="002E5F1C">
          <w:rPr>
            <w:noProof/>
            <w:webHidden/>
          </w:rPr>
          <w:instrText xml:space="preserve"> PAGEREF _Toc90042010 \h </w:instrText>
        </w:r>
        <w:r w:rsidR="002E5F1C">
          <w:rPr>
            <w:noProof/>
            <w:webHidden/>
          </w:rPr>
        </w:r>
        <w:r w:rsidR="002E5F1C">
          <w:rPr>
            <w:noProof/>
            <w:webHidden/>
          </w:rPr>
          <w:fldChar w:fldCharType="separate"/>
        </w:r>
        <w:r w:rsidR="002E5F1C">
          <w:rPr>
            <w:noProof/>
            <w:webHidden/>
          </w:rPr>
          <w:t>29</w:t>
        </w:r>
        <w:r w:rsidR="002E5F1C">
          <w:rPr>
            <w:noProof/>
            <w:webHidden/>
          </w:rPr>
          <w:fldChar w:fldCharType="end"/>
        </w:r>
      </w:hyperlink>
    </w:p>
    <w:p w14:paraId="752FB7EB" w14:textId="75B8DE30" w:rsidR="002E5F1C" w:rsidRDefault="009F0F3C">
      <w:pPr>
        <w:pStyle w:val="Abbildungsverzeichnis"/>
        <w:rPr>
          <w:rFonts w:asciiTheme="minorHAnsi" w:eastAsiaTheme="minorEastAsia" w:hAnsiTheme="minorHAnsi" w:cstheme="minorBidi"/>
          <w:noProof/>
          <w:szCs w:val="22"/>
        </w:rPr>
      </w:pPr>
      <w:hyperlink w:anchor="_Toc90042011" w:history="1">
        <w:r w:rsidR="002E5F1C" w:rsidRPr="00A9567B">
          <w:rPr>
            <w:rStyle w:val="Hyperlink"/>
            <w:noProof/>
          </w:rPr>
          <w:t>Abb. 22: Fortbewegung durch Teleport</w:t>
        </w:r>
        <w:r w:rsidR="002E5F1C">
          <w:rPr>
            <w:noProof/>
            <w:webHidden/>
          </w:rPr>
          <w:tab/>
        </w:r>
        <w:r w:rsidR="002E5F1C">
          <w:rPr>
            <w:noProof/>
            <w:webHidden/>
          </w:rPr>
          <w:fldChar w:fldCharType="begin"/>
        </w:r>
        <w:r w:rsidR="002E5F1C">
          <w:rPr>
            <w:noProof/>
            <w:webHidden/>
          </w:rPr>
          <w:instrText xml:space="preserve"> PAGEREF _Toc90042011 \h </w:instrText>
        </w:r>
        <w:r w:rsidR="002E5F1C">
          <w:rPr>
            <w:noProof/>
            <w:webHidden/>
          </w:rPr>
        </w:r>
        <w:r w:rsidR="002E5F1C">
          <w:rPr>
            <w:noProof/>
            <w:webHidden/>
          </w:rPr>
          <w:fldChar w:fldCharType="separate"/>
        </w:r>
        <w:r w:rsidR="002E5F1C">
          <w:rPr>
            <w:noProof/>
            <w:webHidden/>
          </w:rPr>
          <w:t>30</w:t>
        </w:r>
        <w:r w:rsidR="002E5F1C">
          <w:rPr>
            <w:noProof/>
            <w:webHidden/>
          </w:rPr>
          <w:fldChar w:fldCharType="end"/>
        </w:r>
      </w:hyperlink>
    </w:p>
    <w:p w14:paraId="42AF9BCC" w14:textId="759A4ADE" w:rsidR="002E5F1C" w:rsidRDefault="009F0F3C">
      <w:pPr>
        <w:pStyle w:val="Abbildungsverzeichnis"/>
        <w:rPr>
          <w:rFonts w:asciiTheme="minorHAnsi" w:eastAsiaTheme="minorEastAsia" w:hAnsiTheme="minorHAnsi" w:cstheme="minorBidi"/>
          <w:noProof/>
          <w:szCs w:val="22"/>
        </w:rPr>
      </w:pPr>
      <w:hyperlink w:anchor="_Toc90042012" w:history="1">
        <w:r w:rsidR="002E5F1C" w:rsidRPr="00A9567B">
          <w:rPr>
            <w:rStyle w:val="Hyperlink"/>
            <w:noProof/>
          </w:rPr>
          <w:t>Abb. 23: Aufbau des Weges</w:t>
        </w:r>
        <w:r w:rsidR="002E5F1C">
          <w:rPr>
            <w:noProof/>
            <w:webHidden/>
          </w:rPr>
          <w:tab/>
        </w:r>
        <w:r w:rsidR="002E5F1C">
          <w:rPr>
            <w:noProof/>
            <w:webHidden/>
          </w:rPr>
          <w:fldChar w:fldCharType="begin"/>
        </w:r>
        <w:r w:rsidR="002E5F1C">
          <w:rPr>
            <w:noProof/>
            <w:webHidden/>
          </w:rPr>
          <w:instrText xml:space="preserve"> PAGEREF _Toc90042012 \h </w:instrText>
        </w:r>
        <w:r w:rsidR="002E5F1C">
          <w:rPr>
            <w:noProof/>
            <w:webHidden/>
          </w:rPr>
        </w:r>
        <w:r w:rsidR="002E5F1C">
          <w:rPr>
            <w:noProof/>
            <w:webHidden/>
          </w:rPr>
          <w:fldChar w:fldCharType="separate"/>
        </w:r>
        <w:r w:rsidR="002E5F1C">
          <w:rPr>
            <w:noProof/>
            <w:webHidden/>
          </w:rPr>
          <w:t>31</w:t>
        </w:r>
        <w:r w:rsidR="002E5F1C">
          <w:rPr>
            <w:noProof/>
            <w:webHidden/>
          </w:rPr>
          <w:fldChar w:fldCharType="end"/>
        </w:r>
      </w:hyperlink>
    </w:p>
    <w:p w14:paraId="65F8AA76" w14:textId="12CAFB72" w:rsidR="002E5F1C" w:rsidRDefault="009F0F3C">
      <w:pPr>
        <w:pStyle w:val="Abbildungsverzeichnis"/>
        <w:rPr>
          <w:rFonts w:asciiTheme="minorHAnsi" w:eastAsiaTheme="minorEastAsia" w:hAnsiTheme="minorHAnsi" w:cstheme="minorBidi"/>
          <w:noProof/>
          <w:szCs w:val="22"/>
        </w:rPr>
      </w:pPr>
      <w:hyperlink w:anchor="_Toc90042013" w:history="1">
        <w:r w:rsidR="002E5F1C" w:rsidRPr="00A9567B">
          <w:rPr>
            <w:rStyle w:val="Hyperlink"/>
            <w:noProof/>
          </w:rPr>
          <w:t>Abb. 24: Box Collider für die Wegerkennung</w:t>
        </w:r>
        <w:r w:rsidR="002E5F1C">
          <w:rPr>
            <w:noProof/>
            <w:webHidden/>
          </w:rPr>
          <w:tab/>
        </w:r>
        <w:r w:rsidR="002E5F1C">
          <w:rPr>
            <w:noProof/>
            <w:webHidden/>
          </w:rPr>
          <w:fldChar w:fldCharType="begin"/>
        </w:r>
        <w:r w:rsidR="002E5F1C">
          <w:rPr>
            <w:noProof/>
            <w:webHidden/>
          </w:rPr>
          <w:instrText xml:space="preserve"> PAGEREF _Toc90042013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0FB06A67" w14:textId="7B0D6B58" w:rsidR="002E5F1C" w:rsidRDefault="009F0F3C">
      <w:pPr>
        <w:pStyle w:val="Abbildungsverzeichnis"/>
        <w:rPr>
          <w:rFonts w:asciiTheme="minorHAnsi" w:eastAsiaTheme="minorEastAsia" w:hAnsiTheme="minorHAnsi" w:cstheme="minorBidi"/>
          <w:noProof/>
          <w:szCs w:val="22"/>
        </w:rPr>
      </w:pPr>
      <w:hyperlink w:anchor="_Toc90042014" w:history="1">
        <w:r w:rsidR="002E5F1C" w:rsidRPr="00A9567B">
          <w:rPr>
            <w:rStyle w:val="Hyperlink"/>
            <w:noProof/>
          </w:rPr>
          <w:t>Abb. 25: HeadCollider Konfiguration</w:t>
        </w:r>
        <w:r w:rsidR="002E5F1C">
          <w:rPr>
            <w:noProof/>
            <w:webHidden/>
          </w:rPr>
          <w:tab/>
        </w:r>
        <w:r w:rsidR="002E5F1C">
          <w:rPr>
            <w:noProof/>
            <w:webHidden/>
          </w:rPr>
          <w:fldChar w:fldCharType="begin"/>
        </w:r>
        <w:r w:rsidR="002E5F1C">
          <w:rPr>
            <w:noProof/>
            <w:webHidden/>
          </w:rPr>
          <w:instrText xml:space="preserve"> PAGEREF _Toc90042014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7DEEBCB8" w14:textId="2C01D8AB" w:rsidR="002E5F1C" w:rsidRDefault="009F0F3C">
      <w:pPr>
        <w:pStyle w:val="Abbildungsverzeichnis"/>
        <w:rPr>
          <w:rFonts w:asciiTheme="minorHAnsi" w:eastAsiaTheme="minorEastAsia" w:hAnsiTheme="minorHAnsi" w:cstheme="minorBidi"/>
          <w:noProof/>
          <w:szCs w:val="22"/>
        </w:rPr>
      </w:pPr>
      <w:hyperlink w:anchor="_Toc90042015" w:history="1">
        <w:r w:rsidR="002E5F1C" w:rsidRPr="00A9567B">
          <w:rPr>
            <w:rStyle w:val="Hyperlink"/>
            <w:noProof/>
          </w:rPr>
          <w:t>Abb. 26: Hindernisse</w:t>
        </w:r>
        <w:r w:rsidR="002E5F1C">
          <w:rPr>
            <w:noProof/>
            <w:webHidden/>
          </w:rPr>
          <w:tab/>
        </w:r>
        <w:r w:rsidR="002E5F1C">
          <w:rPr>
            <w:noProof/>
            <w:webHidden/>
          </w:rPr>
          <w:fldChar w:fldCharType="begin"/>
        </w:r>
        <w:r w:rsidR="002E5F1C">
          <w:rPr>
            <w:noProof/>
            <w:webHidden/>
          </w:rPr>
          <w:instrText xml:space="preserve"> PAGEREF _Toc90042015 \h </w:instrText>
        </w:r>
        <w:r w:rsidR="002E5F1C">
          <w:rPr>
            <w:noProof/>
            <w:webHidden/>
          </w:rPr>
        </w:r>
        <w:r w:rsidR="002E5F1C">
          <w:rPr>
            <w:noProof/>
            <w:webHidden/>
          </w:rPr>
          <w:fldChar w:fldCharType="separate"/>
        </w:r>
        <w:r w:rsidR="002E5F1C">
          <w:rPr>
            <w:noProof/>
            <w:webHidden/>
          </w:rPr>
          <w:t>33</w:t>
        </w:r>
        <w:r w:rsidR="002E5F1C">
          <w:rPr>
            <w:noProof/>
            <w:webHidden/>
          </w:rPr>
          <w:fldChar w:fldCharType="end"/>
        </w:r>
      </w:hyperlink>
    </w:p>
    <w:p w14:paraId="4ACACDBD" w14:textId="2B9BDAAA" w:rsidR="002E5F1C" w:rsidRDefault="009F0F3C">
      <w:pPr>
        <w:pStyle w:val="Abbildungsverzeichnis"/>
        <w:rPr>
          <w:rFonts w:asciiTheme="minorHAnsi" w:eastAsiaTheme="minorEastAsia" w:hAnsiTheme="minorHAnsi" w:cstheme="minorBidi"/>
          <w:noProof/>
          <w:szCs w:val="22"/>
        </w:rPr>
      </w:pPr>
      <w:hyperlink w:anchor="_Toc90042016" w:history="1">
        <w:r w:rsidR="002E5F1C" w:rsidRPr="00A9567B">
          <w:rPr>
            <w:rStyle w:val="Hyperlink"/>
            <w:noProof/>
          </w:rPr>
          <w:t>Abb. 27: Obstacle Monitor Skript</w:t>
        </w:r>
        <w:r w:rsidR="002E5F1C">
          <w:rPr>
            <w:noProof/>
            <w:webHidden/>
          </w:rPr>
          <w:tab/>
        </w:r>
        <w:r w:rsidR="002E5F1C">
          <w:rPr>
            <w:noProof/>
            <w:webHidden/>
          </w:rPr>
          <w:fldChar w:fldCharType="begin"/>
        </w:r>
        <w:r w:rsidR="002E5F1C">
          <w:rPr>
            <w:noProof/>
            <w:webHidden/>
          </w:rPr>
          <w:instrText xml:space="preserve"> PAGEREF _Toc90042016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61439EE7" w14:textId="1094D178" w:rsidR="002E5F1C" w:rsidRDefault="009F0F3C">
      <w:pPr>
        <w:pStyle w:val="Abbildungsverzeichnis"/>
        <w:rPr>
          <w:rFonts w:asciiTheme="minorHAnsi" w:eastAsiaTheme="minorEastAsia" w:hAnsiTheme="minorHAnsi" w:cstheme="minorBidi"/>
          <w:noProof/>
          <w:szCs w:val="22"/>
        </w:rPr>
      </w:pPr>
      <w:hyperlink w:anchor="_Toc90042017" w:history="1">
        <w:r w:rsidR="002E5F1C" w:rsidRPr="00A9567B">
          <w:rPr>
            <w:rStyle w:val="Hyperlink"/>
            <w:noProof/>
          </w:rPr>
          <w:t>Abb. 28: Scenario Objekt</w:t>
        </w:r>
        <w:r w:rsidR="002E5F1C">
          <w:rPr>
            <w:noProof/>
            <w:webHidden/>
          </w:rPr>
          <w:tab/>
        </w:r>
        <w:r w:rsidR="002E5F1C">
          <w:rPr>
            <w:noProof/>
            <w:webHidden/>
          </w:rPr>
          <w:fldChar w:fldCharType="begin"/>
        </w:r>
        <w:r w:rsidR="002E5F1C">
          <w:rPr>
            <w:noProof/>
            <w:webHidden/>
          </w:rPr>
          <w:instrText xml:space="preserve"> PAGEREF _Toc90042017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7A33FC8D" w14:textId="0504C20F" w:rsidR="002E5F1C" w:rsidRDefault="009F0F3C">
      <w:pPr>
        <w:pStyle w:val="Abbildungsverzeichnis"/>
        <w:rPr>
          <w:rFonts w:asciiTheme="minorHAnsi" w:eastAsiaTheme="minorEastAsia" w:hAnsiTheme="minorHAnsi" w:cstheme="minorBidi"/>
          <w:noProof/>
          <w:szCs w:val="22"/>
        </w:rPr>
      </w:pPr>
      <w:hyperlink w:anchor="_Toc90042018" w:history="1">
        <w:r w:rsidR="002E5F1C" w:rsidRPr="00A9567B">
          <w:rPr>
            <w:rStyle w:val="Hyperlink"/>
            <w:noProof/>
          </w:rPr>
          <w:t>Abb. 29: Aktivieren und Deaktivieren eines Szenarios</w:t>
        </w:r>
        <w:r w:rsidR="002E5F1C">
          <w:rPr>
            <w:noProof/>
            <w:webHidden/>
          </w:rPr>
          <w:tab/>
        </w:r>
        <w:r w:rsidR="002E5F1C">
          <w:rPr>
            <w:noProof/>
            <w:webHidden/>
          </w:rPr>
          <w:fldChar w:fldCharType="begin"/>
        </w:r>
        <w:r w:rsidR="002E5F1C">
          <w:rPr>
            <w:noProof/>
            <w:webHidden/>
          </w:rPr>
          <w:instrText xml:space="preserve"> PAGEREF _Toc90042018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376C97FF" w14:textId="47459730" w:rsidR="002E5F1C" w:rsidRDefault="009F0F3C">
      <w:pPr>
        <w:pStyle w:val="Abbildungsverzeichnis"/>
        <w:rPr>
          <w:rFonts w:asciiTheme="minorHAnsi" w:eastAsiaTheme="minorEastAsia" w:hAnsiTheme="minorHAnsi" w:cstheme="minorBidi"/>
          <w:noProof/>
          <w:szCs w:val="22"/>
        </w:rPr>
      </w:pPr>
      <w:hyperlink w:anchor="_Toc90042019" w:history="1">
        <w:r w:rsidR="002E5F1C" w:rsidRPr="00A9567B">
          <w:rPr>
            <w:rStyle w:val="Hyperlink"/>
            <w:noProof/>
          </w:rPr>
          <w:t>Abb. 30: Scenario Handler Variablen</w:t>
        </w:r>
        <w:r w:rsidR="002E5F1C">
          <w:rPr>
            <w:noProof/>
            <w:webHidden/>
          </w:rPr>
          <w:tab/>
        </w:r>
        <w:r w:rsidR="002E5F1C">
          <w:rPr>
            <w:noProof/>
            <w:webHidden/>
          </w:rPr>
          <w:fldChar w:fldCharType="begin"/>
        </w:r>
        <w:r w:rsidR="002E5F1C">
          <w:rPr>
            <w:noProof/>
            <w:webHidden/>
          </w:rPr>
          <w:instrText xml:space="preserve"> PAGEREF _Toc90042019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5C0FE555" w14:textId="6EB03C65" w:rsidR="002E5F1C" w:rsidRDefault="009F0F3C">
      <w:pPr>
        <w:pStyle w:val="Abbildungsverzeichnis"/>
        <w:rPr>
          <w:rFonts w:asciiTheme="minorHAnsi" w:eastAsiaTheme="minorEastAsia" w:hAnsiTheme="minorHAnsi" w:cstheme="minorBidi"/>
          <w:noProof/>
          <w:szCs w:val="22"/>
        </w:rPr>
      </w:pPr>
      <w:hyperlink w:anchor="_Toc90042020" w:history="1">
        <w:r w:rsidR="002E5F1C" w:rsidRPr="00A9567B">
          <w:rPr>
            <w:rStyle w:val="Hyperlink"/>
            <w:noProof/>
          </w:rPr>
          <w:t>Abb. 31: Render Modus der Canvas</w:t>
        </w:r>
        <w:r w:rsidR="002E5F1C">
          <w:rPr>
            <w:noProof/>
            <w:webHidden/>
          </w:rPr>
          <w:tab/>
        </w:r>
        <w:r w:rsidR="002E5F1C">
          <w:rPr>
            <w:noProof/>
            <w:webHidden/>
          </w:rPr>
          <w:fldChar w:fldCharType="begin"/>
        </w:r>
        <w:r w:rsidR="002E5F1C">
          <w:rPr>
            <w:noProof/>
            <w:webHidden/>
          </w:rPr>
          <w:instrText xml:space="preserve"> PAGEREF _Toc90042020 \h </w:instrText>
        </w:r>
        <w:r w:rsidR="002E5F1C">
          <w:rPr>
            <w:noProof/>
            <w:webHidden/>
          </w:rPr>
        </w:r>
        <w:r w:rsidR="002E5F1C">
          <w:rPr>
            <w:noProof/>
            <w:webHidden/>
          </w:rPr>
          <w:fldChar w:fldCharType="separate"/>
        </w:r>
        <w:r w:rsidR="002E5F1C">
          <w:rPr>
            <w:noProof/>
            <w:webHidden/>
          </w:rPr>
          <w:t>36</w:t>
        </w:r>
        <w:r w:rsidR="002E5F1C">
          <w:rPr>
            <w:noProof/>
            <w:webHidden/>
          </w:rPr>
          <w:fldChar w:fldCharType="end"/>
        </w:r>
      </w:hyperlink>
    </w:p>
    <w:p w14:paraId="68DDC398" w14:textId="0782E37D" w:rsidR="002E5F1C" w:rsidRDefault="009F0F3C">
      <w:pPr>
        <w:pStyle w:val="Abbildungsverzeichnis"/>
        <w:rPr>
          <w:rFonts w:asciiTheme="minorHAnsi" w:eastAsiaTheme="minorEastAsia" w:hAnsiTheme="minorHAnsi" w:cstheme="minorBidi"/>
          <w:noProof/>
          <w:szCs w:val="22"/>
        </w:rPr>
      </w:pPr>
      <w:hyperlink w:anchor="_Toc90042021" w:history="1">
        <w:r w:rsidR="002E5F1C" w:rsidRPr="00A9567B">
          <w:rPr>
            <w:rStyle w:val="Hyperlink"/>
            <w:noProof/>
          </w:rPr>
          <w:t>Abb. 32: Animation des Images</w:t>
        </w:r>
        <w:r w:rsidR="002E5F1C">
          <w:rPr>
            <w:noProof/>
            <w:webHidden/>
          </w:rPr>
          <w:tab/>
        </w:r>
        <w:r w:rsidR="002E5F1C">
          <w:rPr>
            <w:noProof/>
            <w:webHidden/>
          </w:rPr>
          <w:fldChar w:fldCharType="begin"/>
        </w:r>
        <w:r w:rsidR="002E5F1C">
          <w:rPr>
            <w:noProof/>
            <w:webHidden/>
          </w:rPr>
          <w:instrText xml:space="preserve"> PAGEREF _Toc90042021 \h </w:instrText>
        </w:r>
        <w:r w:rsidR="002E5F1C">
          <w:rPr>
            <w:noProof/>
            <w:webHidden/>
          </w:rPr>
        </w:r>
        <w:r w:rsidR="002E5F1C">
          <w:rPr>
            <w:noProof/>
            <w:webHidden/>
          </w:rPr>
          <w:fldChar w:fldCharType="separate"/>
        </w:r>
        <w:r w:rsidR="002E5F1C">
          <w:rPr>
            <w:noProof/>
            <w:webHidden/>
          </w:rPr>
          <w:t>37</w:t>
        </w:r>
        <w:r w:rsidR="002E5F1C">
          <w:rPr>
            <w:noProof/>
            <w:webHidden/>
          </w:rPr>
          <w:fldChar w:fldCharType="end"/>
        </w:r>
      </w:hyperlink>
    </w:p>
    <w:p w14:paraId="1EA596A2" w14:textId="428B1E2A" w:rsidR="002E5F1C" w:rsidRDefault="009F0F3C">
      <w:pPr>
        <w:pStyle w:val="Abbildungsverzeichnis"/>
        <w:rPr>
          <w:rFonts w:asciiTheme="minorHAnsi" w:eastAsiaTheme="minorEastAsia" w:hAnsiTheme="minorHAnsi" w:cstheme="minorBidi"/>
          <w:noProof/>
          <w:szCs w:val="22"/>
        </w:rPr>
      </w:pPr>
      <w:hyperlink w:anchor="_Toc90042022" w:history="1">
        <w:r w:rsidR="002E5F1C" w:rsidRPr="00A9567B">
          <w:rPr>
            <w:rStyle w:val="Hyperlink"/>
            <w:noProof/>
          </w:rPr>
          <w:t>Abb. 33: PlayAudio Skript</w:t>
        </w:r>
        <w:r w:rsidR="002E5F1C">
          <w:rPr>
            <w:noProof/>
            <w:webHidden/>
          </w:rPr>
          <w:tab/>
        </w:r>
        <w:r w:rsidR="002E5F1C">
          <w:rPr>
            <w:noProof/>
            <w:webHidden/>
          </w:rPr>
          <w:fldChar w:fldCharType="begin"/>
        </w:r>
        <w:r w:rsidR="002E5F1C">
          <w:rPr>
            <w:noProof/>
            <w:webHidden/>
          </w:rPr>
          <w:instrText xml:space="preserve"> PAGEREF _Toc90042022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5190745B" w14:textId="4289A5F1" w:rsidR="002E5F1C" w:rsidRDefault="009F0F3C">
      <w:pPr>
        <w:pStyle w:val="Abbildungsverzeichnis"/>
        <w:rPr>
          <w:rFonts w:asciiTheme="minorHAnsi" w:eastAsiaTheme="minorEastAsia" w:hAnsiTheme="minorHAnsi" w:cstheme="minorBidi"/>
          <w:noProof/>
          <w:szCs w:val="22"/>
        </w:rPr>
      </w:pPr>
      <w:hyperlink w:anchor="_Toc90042023" w:history="1">
        <w:r w:rsidR="002E5F1C" w:rsidRPr="00A9567B">
          <w:rPr>
            <w:rStyle w:val="Hyperlink"/>
            <w:noProof/>
          </w:rPr>
          <w:t>Abb. 34: Animator ImageController</w:t>
        </w:r>
        <w:r w:rsidR="002E5F1C">
          <w:rPr>
            <w:noProof/>
            <w:webHidden/>
          </w:rPr>
          <w:tab/>
        </w:r>
        <w:r w:rsidR="002E5F1C">
          <w:rPr>
            <w:noProof/>
            <w:webHidden/>
          </w:rPr>
          <w:fldChar w:fldCharType="begin"/>
        </w:r>
        <w:r w:rsidR="002E5F1C">
          <w:rPr>
            <w:noProof/>
            <w:webHidden/>
          </w:rPr>
          <w:instrText xml:space="preserve"> PAGEREF _Toc90042023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2DCCA70B" w14:textId="79764098" w:rsidR="002E5F1C" w:rsidRDefault="009F0F3C">
      <w:pPr>
        <w:pStyle w:val="Abbildungsverzeichnis"/>
        <w:rPr>
          <w:rFonts w:asciiTheme="minorHAnsi" w:eastAsiaTheme="minorEastAsia" w:hAnsiTheme="minorHAnsi" w:cstheme="minorBidi"/>
          <w:noProof/>
          <w:szCs w:val="22"/>
        </w:rPr>
      </w:pPr>
      <w:hyperlink w:anchor="_Toc90042024" w:history="1">
        <w:r w:rsidR="002E5F1C" w:rsidRPr="00A9567B">
          <w:rPr>
            <w:rStyle w:val="Hyperlink"/>
            <w:noProof/>
            <w:lang w:val="en-US"/>
          </w:rPr>
          <w:t>Abb. 35: Malus Animator in Player Skript</w:t>
        </w:r>
        <w:r w:rsidR="002E5F1C">
          <w:rPr>
            <w:noProof/>
            <w:webHidden/>
          </w:rPr>
          <w:tab/>
        </w:r>
        <w:r w:rsidR="002E5F1C">
          <w:rPr>
            <w:noProof/>
            <w:webHidden/>
          </w:rPr>
          <w:fldChar w:fldCharType="begin"/>
        </w:r>
        <w:r w:rsidR="002E5F1C">
          <w:rPr>
            <w:noProof/>
            <w:webHidden/>
          </w:rPr>
          <w:instrText xml:space="preserve"> PAGEREF _Toc90042024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1F311EA0" w14:textId="5EB1AC7C" w:rsidR="002E5F1C" w:rsidRDefault="009F0F3C">
      <w:pPr>
        <w:pStyle w:val="Abbildungsverzeichnis"/>
        <w:rPr>
          <w:rFonts w:asciiTheme="minorHAnsi" w:eastAsiaTheme="minorEastAsia" w:hAnsiTheme="minorHAnsi" w:cstheme="minorBidi"/>
          <w:noProof/>
          <w:szCs w:val="22"/>
        </w:rPr>
      </w:pPr>
      <w:hyperlink w:anchor="_Toc90042025" w:history="1">
        <w:r w:rsidR="002E5F1C" w:rsidRPr="00A9567B">
          <w:rPr>
            <w:rStyle w:val="Hyperlink"/>
            <w:noProof/>
          </w:rPr>
          <w:t>Abb. 36: Aktivierung und Deaktivierung des Malus</w:t>
        </w:r>
        <w:r w:rsidR="002E5F1C">
          <w:rPr>
            <w:noProof/>
            <w:webHidden/>
          </w:rPr>
          <w:tab/>
        </w:r>
        <w:r w:rsidR="002E5F1C">
          <w:rPr>
            <w:noProof/>
            <w:webHidden/>
          </w:rPr>
          <w:fldChar w:fldCharType="begin"/>
        </w:r>
        <w:r w:rsidR="002E5F1C">
          <w:rPr>
            <w:noProof/>
            <w:webHidden/>
          </w:rPr>
          <w:instrText xml:space="preserve"> PAGEREF _Toc90042025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3A709A7F" w14:textId="6D2B9DDE" w:rsidR="002E5F1C" w:rsidRDefault="009F0F3C">
      <w:pPr>
        <w:pStyle w:val="Abbildungsverzeichnis"/>
        <w:rPr>
          <w:rFonts w:asciiTheme="minorHAnsi" w:eastAsiaTheme="minorEastAsia" w:hAnsiTheme="minorHAnsi" w:cstheme="minorBidi"/>
          <w:noProof/>
          <w:szCs w:val="22"/>
        </w:rPr>
      </w:pPr>
      <w:hyperlink w:anchor="_Toc90042026" w:history="1">
        <w:r w:rsidR="002E5F1C" w:rsidRPr="00A9567B">
          <w:rPr>
            <w:rStyle w:val="Hyperlink"/>
            <w:noProof/>
          </w:rPr>
          <w:t>Abb. 37: Animator ImageFinishController</w:t>
        </w:r>
        <w:r w:rsidR="002E5F1C">
          <w:rPr>
            <w:noProof/>
            <w:webHidden/>
          </w:rPr>
          <w:tab/>
        </w:r>
        <w:r w:rsidR="002E5F1C">
          <w:rPr>
            <w:noProof/>
            <w:webHidden/>
          </w:rPr>
          <w:fldChar w:fldCharType="begin"/>
        </w:r>
        <w:r w:rsidR="002E5F1C">
          <w:rPr>
            <w:noProof/>
            <w:webHidden/>
          </w:rPr>
          <w:instrText xml:space="preserve"> PAGEREF _Toc90042026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0CE3C0B9" w14:textId="7F6F558B" w:rsidR="002E5F1C" w:rsidRDefault="009F0F3C">
      <w:pPr>
        <w:pStyle w:val="Abbildungsverzeichnis"/>
        <w:rPr>
          <w:rFonts w:asciiTheme="minorHAnsi" w:eastAsiaTheme="minorEastAsia" w:hAnsiTheme="minorHAnsi" w:cstheme="minorBidi"/>
          <w:noProof/>
          <w:szCs w:val="22"/>
        </w:rPr>
      </w:pPr>
      <w:hyperlink w:anchor="_Toc90042027" w:history="1">
        <w:r w:rsidR="002E5F1C" w:rsidRPr="00A9567B">
          <w:rPr>
            <w:rStyle w:val="Hyperlink"/>
            <w:noProof/>
          </w:rPr>
          <w:t>Abb. 38: Data Recorder Parameter</w:t>
        </w:r>
        <w:r w:rsidR="002E5F1C">
          <w:rPr>
            <w:noProof/>
            <w:webHidden/>
          </w:rPr>
          <w:tab/>
        </w:r>
        <w:r w:rsidR="002E5F1C">
          <w:rPr>
            <w:noProof/>
            <w:webHidden/>
          </w:rPr>
          <w:fldChar w:fldCharType="begin"/>
        </w:r>
        <w:r w:rsidR="002E5F1C">
          <w:rPr>
            <w:noProof/>
            <w:webHidden/>
          </w:rPr>
          <w:instrText xml:space="preserve"> PAGEREF _Toc90042027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186530BB" w14:textId="0873A130" w:rsidR="002E5F1C" w:rsidRDefault="009F0F3C">
      <w:pPr>
        <w:pStyle w:val="Abbildungsverzeichnis"/>
        <w:rPr>
          <w:rFonts w:asciiTheme="minorHAnsi" w:eastAsiaTheme="minorEastAsia" w:hAnsiTheme="minorHAnsi" w:cstheme="minorBidi"/>
          <w:noProof/>
          <w:szCs w:val="22"/>
        </w:rPr>
      </w:pPr>
      <w:hyperlink w:anchor="_Toc90042028" w:history="1">
        <w:r w:rsidR="002E5F1C" w:rsidRPr="00A9567B">
          <w:rPr>
            <w:rStyle w:val="Hyperlink"/>
            <w:noProof/>
          </w:rPr>
          <w:t>Abb. 39: Objekt mit Halo Hinweis</w:t>
        </w:r>
        <w:r w:rsidR="002E5F1C">
          <w:rPr>
            <w:noProof/>
            <w:webHidden/>
          </w:rPr>
          <w:tab/>
        </w:r>
        <w:r w:rsidR="002E5F1C">
          <w:rPr>
            <w:noProof/>
            <w:webHidden/>
          </w:rPr>
          <w:fldChar w:fldCharType="begin"/>
        </w:r>
        <w:r w:rsidR="002E5F1C">
          <w:rPr>
            <w:noProof/>
            <w:webHidden/>
          </w:rPr>
          <w:instrText xml:space="preserve"> PAGEREF _Toc90042028 \h </w:instrText>
        </w:r>
        <w:r w:rsidR="002E5F1C">
          <w:rPr>
            <w:noProof/>
            <w:webHidden/>
          </w:rPr>
        </w:r>
        <w:r w:rsidR="002E5F1C">
          <w:rPr>
            <w:noProof/>
            <w:webHidden/>
          </w:rPr>
          <w:fldChar w:fldCharType="separate"/>
        </w:r>
        <w:r w:rsidR="002E5F1C">
          <w:rPr>
            <w:noProof/>
            <w:webHidden/>
          </w:rPr>
          <w:t>42</w:t>
        </w:r>
        <w:r w:rsidR="002E5F1C">
          <w:rPr>
            <w:noProof/>
            <w:webHidden/>
          </w:rPr>
          <w:fldChar w:fldCharType="end"/>
        </w:r>
      </w:hyperlink>
    </w:p>
    <w:p w14:paraId="7D0B4042" w14:textId="3D91AEC3" w:rsidR="002E5F1C" w:rsidRDefault="009F0F3C">
      <w:pPr>
        <w:pStyle w:val="Abbildungsverzeichnis"/>
        <w:rPr>
          <w:rFonts w:asciiTheme="minorHAnsi" w:eastAsiaTheme="minorEastAsia" w:hAnsiTheme="minorHAnsi" w:cstheme="minorBidi"/>
          <w:noProof/>
          <w:szCs w:val="22"/>
        </w:rPr>
      </w:pPr>
      <w:hyperlink w:anchor="_Toc90042029" w:history="1">
        <w:r w:rsidR="002E5F1C" w:rsidRPr="00A9567B">
          <w:rPr>
            <w:rStyle w:val="Hyperlink"/>
            <w:noProof/>
          </w:rPr>
          <w:t>Abb. 40: HandCollider Objekt im Player Prefab</w:t>
        </w:r>
        <w:r w:rsidR="002E5F1C">
          <w:rPr>
            <w:noProof/>
            <w:webHidden/>
          </w:rPr>
          <w:tab/>
        </w:r>
        <w:r w:rsidR="002E5F1C">
          <w:rPr>
            <w:noProof/>
            <w:webHidden/>
          </w:rPr>
          <w:fldChar w:fldCharType="begin"/>
        </w:r>
        <w:r w:rsidR="002E5F1C">
          <w:rPr>
            <w:noProof/>
            <w:webHidden/>
          </w:rPr>
          <w:instrText xml:space="preserve"> PAGEREF _Toc90042029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33AD2B60" w14:textId="2BBFAAD9" w:rsidR="002E5F1C" w:rsidRDefault="009F0F3C">
      <w:pPr>
        <w:pStyle w:val="Abbildungsverzeichnis"/>
        <w:rPr>
          <w:rFonts w:asciiTheme="minorHAnsi" w:eastAsiaTheme="minorEastAsia" w:hAnsiTheme="minorHAnsi" w:cstheme="minorBidi"/>
          <w:noProof/>
          <w:szCs w:val="22"/>
        </w:rPr>
      </w:pPr>
      <w:hyperlink w:anchor="_Toc90042030" w:history="1">
        <w:r w:rsidR="002E5F1C" w:rsidRPr="00A9567B">
          <w:rPr>
            <w:rStyle w:val="Hyperlink"/>
            <w:noProof/>
          </w:rPr>
          <w:t>Abb. 41: Startpunkt im Szenario</w:t>
        </w:r>
        <w:r w:rsidR="002E5F1C">
          <w:rPr>
            <w:noProof/>
            <w:webHidden/>
          </w:rPr>
          <w:tab/>
        </w:r>
        <w:r w:rsidR="002E5F1C">
          <w:rPr>
            <w:noProof/>
            <w:webHidden/>
          </w:rPr>
          <w:fldChar w:fldCharType="begin"/>
        </w:r>
        <w:r w:rsidR="002E5F1C">
          <w:rPr>
            <w:noProof/>
            <w:webHidden/>
          </w:rPr>
          <w:instrText xml:space="preserve"> PAGEREF _Toc90042030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1565BE0C" w14:textId="64AC4B3E" w:rsidR="002E5F1C" w:rsidRDefault="009F0F3C">
      <w:pPr>
        <w:pStyle w:val="Abbildungsverzeichnis"/>
        <w:rPr>
          <w:rFonts w:asciiTheme="minorHAnsi" w:eastAsiaTheme="minorEastAsia" w:hAnsiTheme="minorHAnsi" w:cstheme="minorBidi"/>
          <w:noProof/>
          <w:szCs w:val="22"/>
        </w:rPr>
      </w:pPr>
      <w:hyperlink w:anchor="_Toc90042031" w:history="1">
        <w:r w:rsidR="002E5F1C" w:rsidRPr="00A9567B">
          <w:rPr>
            <w:rStyle w:val="Hyperlink"/>
            <w:noProof/>
          </w:rPr>
          <w:t>Abb. 42: Startpunkt Objekt</w:t>
        </w:r>
        <w:r w:rsidR="002E5F1C">
          <w:rPr>
            <w:noProof/>
            <w:webHidden/>
          </w:rPr>
          <w:tab/>
        </w:r>
        <w:r w:rsidR="002E5F1C">
          <w:rPr>
            <w:noProof/>
            <w:webHidden/>
          </w:rPr>
          <w:fldChar w:fldCharType="begin"/>
        </w:r>
        <w:r w:rsidR="002E5F1C">
          <w:rPr>
            <w:noProof/>
            <w:webHidden/>
          </w:rPr>
          <w:instrText xml:space="preserve"> PAGEREF _Toc90042031 \h </w:instrText>
        </w:r>
        <w:r w:rsidR="002E5F1C">
          <w:rPr>
            <w:noProof/>
            <w:webHidden/>
          </w:rPr>
        </w:r>
        <w:r w:rsidR="002E5F1C">
          <w:rPr>
            <w:noProof/>
            <w:webHidden/>
          </w:rPr>
          <w:fldChar w:fldCharType="separate"/>
        </w:r>
        <w:r w:rsidR="002E5F1C">
          <w:rPr>
            <w:noProof/>
            <w:webHidden/>
          </w:rPr>
          <w:t>44</w:t>
        </w:r>
        <w:r w:rsidR="002E5F1C">
          <w:rPr>
            <w:noProof/>
            <w:webHidden/>
          </w:rPr>
          <w:fldChar w:fldCharType="end"/>
        </w:r>
      </w:hyperlink>
    </w:p>
    <w:p w14:paraId="7B38805D" w14:textId="55289D57" w:rsidR="002E5F1C" w:rsidRDefault="009F0F3C">
      <w:pPr>
        <w:pStyle w:val="Abbildungsverzeichnis"/>
        <w:rPr>
          <w:rFonts w:asciiTheme="minorHAnsi" w:eastAsiaTheme="minorEastAsia" w:hAnsiTheme="minorHAnsi" w:cstheme="minorBidi"/>
          <w:noProof/>
          <w:szCs w:val="22"/>
        </w:rPr>
      </w:pPr>
      <w:hyperlink w:anchor="_Toc90042032" w:history="1">
        <w:r w:rsidR="002E5F1C" w:rsidRPr="00A9567B">
          <w:rPr>
            <w:rStyle w:val="Hyperlink"/>
            <w:noProof/>
          </w:rPr>
          <w:t>Abb. 43: Menü zum Starten des Szenarios</w:t>
        </w:r>
        <w:r w:rsidR="002E5F1C">
          <w:rPr>
            <w:noProof/>
            <w:webHidden/>
          </w:rPr>
          <w:tab/>
        </w:r>
        <w:r w:rsidR="002E5F1C">
          <w:rPr>
            <w:noProof/>
            <w:webHidden/>
          </w:rPr>
          <w:fldChar w:fldCharType="begin"/>
        </w:r>
        <w:r w:rsidR="002E5F1C">
          <w:rPr>
            <w:noProof/>
            <w:webHidden/>
          </w:rPr>
          <w:instrText xml:space="preserve"> PAGEREF _Toc90042032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41A15DDB" w14:textId="0F56AC2B" w:rsidR="002E5F1C" w:rsidRDefault="009F0F3C">
      <w:pPr>
        <w:pStyle w:val="Abbildungsverzeichnis"/>
        <w:rPr>
          <w:rFonts w:asciiTheme="minorHAnsi" w:eastAsiaTheme="minorEastAsia" w:hAnsiTheme="minorHAnsi" w:cstheme="minorBidi"/>
          <w:noProof/>
          <w:szCs w:val="22"/>
        </w:rPr>
      </w:pPr>
      <w:hyperlink w:anchor="_Toc90042033" w:history="1">
        <w:r w:rsidR="002E5F1C" w:rsidRPr="00A9567B">
          <w:rPr>
            <w:rStyle w:val="Hyperlink"/>
            <w:noProof/>
          </w:rPr>
          <w:t>Abb. 44: Button Objekt Inspector</w:t>
        </w:r>
        <w:r w:rsidR="002E5F1C">
          <w:rPr>
            <w:noProof/>
            <w:webHidden/>
          </w:rPr>
          <w:tab/>
        </w:r>
        <w:r w:rsidR="002E5F1C">
          <w:rPr>
            <w:noProof/>
            <w:webHidden/>
          </w:rPr>
          <w:fldChar w:fldCharType="begin"/>
        </w:r>
        <w:r w:rsidR="002E5F1C">
          <w:rPr>
            <w:noProof/>
            <w:webHidden/>
          </w:rPr>
          <w:instrText xml:space="preserve"> PAGEREF _Toc90042033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669A6DF4" w14:textId="1CCEE3DA" w:rsidR="002E5F1C" w:rsidRDefault="009F0F3C">
      <w:pPr>
        <w:pStyle w:val="Abbildungsverzeichnis"/>
        <w:rPr>
          <w:rFonts w:asciiTheme="minorHAnsi" w:eastAsiaTheme="minorEastAsia" w:hAnsiTheme="minorHAnsi" w:cstheme="minorBidi"/>
          <w:noProof/>
          <w:szCs w:val="22"/>
        </w:rPr>
      </w:pPr>
      <w:hyperlink w:anchor="_Toc90042034" w:history="1">
        <w:r w:rsidR="002E5F1C" w:rsidRPr="00A9567B">
          <w:rPr>
            <w:rStyle w:val="Hyperlink"/>
            <w:noProof/>
          </w:rPr>
          <w:t>Abb. 45: LaserPointer mit Raycast</w:t>
        </w:r>
        <w:r w:rsidR="002E5F1C">
          <w:rPr>
            <w:noProof/>
            <w:webHidden/>
          </w:rPr>
          <w:tab/>
        </w:r>
        <w:r w:rsidR="002E5F1C">
          <w:rPr>
            <w:noProof/>
            <w:webHidden/>
          </w:rPr>
          <w:fldChar w:fldCharType="begin"/>
        </w:r>
        <w:r w:rsidR="002E5F1C">
          <w:rPr>
            <w:noProof/>
            <w:webHidden/>
          </w:rPr>
          <w:instrText xml:space="preserve"> PAGEREF _Toc90042034 \h </w:instrText>
        </w:r>
        <w:r w:rsidR="002E5F1C">
          <w:rPr>
            <w:noProof/>
            <w:webHidden/>
          </w:rPr>
        </w:r>
        <w:r w:rsidR="002E5F1C">
          <w:rPr>
            <w:noProof/>
            <w:webHidden/>
          </w:rPr>
          <w:fldChar w:fldCharType="separate"/>
        </w:r>
        <w:r w:rsidR="002E5F1C">
          <w:rPr>
            <w:noProof/>
            <w:webHidden/>
          </w:rPr>
          <w:t>46</w:t>
        </w:r>
        <w:r w:rsidR="002E5F1C">
          <w:rPr>
            <w:noProof/>
            <w:webHidden/>
          </w:rPr>
          <w:fldChar w:fldCharType="end"/>
        </w:r>
      </w:hyperlink>
    </w:p>
    <w:p w14:paraId="4D7909D9" w14:textId="696AAB9B" w:rsidR="002E5F1C" w:rsidRDefault="009F0F3C">
      <w:pPr>
        <w:pStyle w:val="Abbildungsverzeichnis"/>
        <w:rPr>
          <w:rFonts w:asciiTheme="minorHAnsi" w:eastAsiaTheme="minorEastAsia" w:hAnsiTheme="minorHAnsi" w:cstheme="minorBidi"/>
          <w:noProof/>
          <w:szCs w:val="22"/>
        </w:rPr>
      </w:pPr>
      <w:hyperlink w:anchor="_Toc90042035" w:history="1">
        <w:r w:rsidR="002E5F1C" w:rsidRPr="00A9567B">
          <w:rPr>
            <w:rStyle w:val="Hyperlink"/>
            <w:noProof/>
          </w:rPr>
          <w:t>Abb. 46: Fragebogen - Persönliche Daten</w:t>
        </w:r>
        <w:r w:rsidR="002E5F1C">
          <w:rPr>
            <w:noProof/>
            <w:webHidden/>
          </w:rPr>
          <w:tab/>
        </w:r>
        <w:r w:rsidR="002E5F1C">
          <w:rPr>
            <w:noProof/>
            <w:webHidden/>
          </w:rPr>
          <w:fldChar w:fldCharType="begin"/>
        </w:r>
        <w:r w:rsidR="002E5F1C">
          <w:rPr>
            <w:noProof/>
            <w:webHidden/>
          </w:rPr>
          <w:instrText xml:space="preserve"> PAGEREF _Toc90042035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377BAC5D" w14:textId="2E3E881D" w:rsidR="002E5F1C" w:rsidRDefault="009F0F3C">
      <w:pPr>
        <w:pStyle w:val="Abbildungsverzeichnis"/>
        <w:rPr>
          <w:rFonts w:asciiTheme="minorHAnsi" w:eastAsiaTheme="minorEastAsia" w:hAnsiTheme="minorHAnsi" w:cstheme="minorBidi"/>
          <w:noProof/>
          <w:szCs w:val="22"/>
        </w:rPr>
      </w:pPr>
      <w:hyperlink w:anchor="_Toc90042036" w:history="1">
        <w:r w:rsidR="002E5F1C" w:rsidRPr="00A9567B">
          <w:rPr>
            <w:rStyle w:val="Hyperlink"/>
            <w:noProof/>
          </w:rPr>
          <w:t>Abb. 47: Fragebogen - Allgemeine Angaben</w:t>
        </w:r>
        <w:r w:rsidR="002E5F1C">
          <w:rPr>
            <w:noProof/>
            <w:webHidden/>
          </w:rPr>
          <w:tab/>
        </w:r>
        <w:r w:rsidR="002E5F1C">
          <w:rPr>
            <w:noProof/>
            <w:webHidden/>
          </w:rPr>
          <w:fldChar w:fldCharType="begin"/>
        </w:r>
        <w:r w:rsidR="002E5F1C">
          <w:rPr>
            <w:noProof/>
            <w:webHidden/>
          </w:rPr>
          <w:instrText xml:space="preserve"> PAGEREF _Toc90042036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1E904028" w14:textId="7FAD6449" w:rsidR="002E5F1C" w:rsidRDefault="009F0F3C">
      <w:pPr>
        <w:pStyle w:val="Abbildungsverzeichnis"/>
        <w:rPr>
          <w:rFonts w:asciiTheme="minorHAnsi" w:eastAsiaTheme="minorEastAsia" w:hAnsiTheme="minorHAnsi" w:cstheme="minorBidi"/>
          <w:noProof/>
          <w:szCs w:val="22"/>
        </w:rPr>
      </w:pPr>
      <w:hyperlink w:anchor="_Toc90042037" w:history="1">
        <w:r w:rsidR="002E5F1C" w:rsidRPr="00A9567B">
          <w:rPr>
            <w:rStyle w:val="Hyperlink"/>
            <w:noProof/>
          </w:rPr>
          <w:t>Abb. 48: Fragebogen - Beurteilung Szenario</w:t>
        </w:r>
        <w:r w:rsidR="002E5F1C">
          <w:rPr>
            <w:noProof/>
            <w:webHidden/>
          </w:rPr>
          <w:tab/>
        </w:r>
        <w:r w:rsidR="002E5F1C">
          <w:rPr>
            <w:noProof/>
            <w:webHidden/>
          </w:rPr>
          <w:fldChar w:fldCharType="begin"/>
        </w:r>
        <w:r w:rsidR="002E5F1C">
          <w:rPr>
            <w:noProof/>
            <w:webHidden/>
          </w:rPr>
          <w:instrText xml:space="preserve"> PAGEREF _Toc90042037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1EFA063D" w14:textId="1E58DB6B" w:rsidR="002E5F1C" w:rsidRDefault="009F0F3C">
      <w:pPr>
        <w:pStyle w:val="Abbildungsverzeichnis"/>
        <w:rPr>
          <w:rFonts w:asciiTheme="minorHAnsi" w:eastAsiaTheme="minorEastAsia" w:hAnsiTheme="minorHAnsi" w:cstheme="minorBidi"/>
          <w:noProof/>
          <w:szCs w:val="22"/>
        </w:rPr>
      </w:pPr>
      <w:hyperlink w:anchor="_Toc90042038" w:history="1">
        <w:r w:rsidR="002E5F1C" w:rsidRPr="00A9567B">
          <w:rPr>
            <w:rStyle w:val="Hyperlink"/>
            <w:noProof/>
          </w:rPr>
          <w:t>Abb. 49: Fragebogen - Persönliches Feedback</w:t>
        </w:r>
        <w:r w:rsidR="002E5F1C">
          <w:rPr>
            <w:noProof/>
            <w:webHidden/>
          </w:rPr>
          <w:tab/>
        </w:r>
        <w:r w:rsidR="002E5F1C">
          <w:rPr>
            <w:noProof/>
            <w:webHidden/>
          </w:rPr>
          <w:fldChar w:fldCharType="begin"/>
        </w:r>
        <w:r w:rsidR="002E5F1C">
          <w:rPr>
            <w:noProof/>
            <w:webHidden/>
          </w:rPr>
          <w:instrText xml:space="preserve"> PAGEREF _Toc90042038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78CE257A" w14:textId="6B26BAC5" w:rsidR="002E5F1C" w:rsidRDefault="009F0F3C">
      <w:pPr>
        <w:pStyle w:val="Abbildungsverzeichnis"/>
        <w:rPr>
          <w:rFonts w:asciiTheme="minorHAnsi" w:eastAsiaTheme="minorEastAsia" w:hAnsiTheme="minorHAnsi" w:cstheme="minorBidi"/>
          <w:noProof/>
          <w:szCs w:val="22"/>
        </w:rPr>
      </w:pPr>
      <w:hyperlink r:id="rId10" w:anchor="_Toc90042039" w:history="1">
        <w:r w:rsidR="002E5F1C" w:rsidRPr="00A9567B">
          <w:rPr>
            <w:rStyle w:val="Hyperlink"/>
            <w:noProof/>
          </w:rPr>
          <w:t>Abb. 52: Häufigkeiten und Verteilung der Aussage 1 in Baseline 1</w:t>
        </w:r>
        <w:r w:rsidR="002E5F1C">
          <w:rPr>
            <w:noProof/>
            <w:webHidden/>
          </w:rPr>
          <w:tab/>
        </w:r>
        <w:r w:rsidR="002E5F1C">
          <w:rPr>
            <w:noProof/>
            <w:webHidden/>
          </w:rPr>
          <w:fldChar w:fldCharType="begin"/>
        </w:r>
        <w:r w:rsidR="002E5F1C">
          <w:rPr>
            <w:noProof/>
            <w:webHidden/>
          </w:rPr>
          <w:instrText xml:space="preserve"> PAGEREF _Toc90042039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1780B8ED" w14:textId="7A24751E" w:rsidR="002E5F1C" w:rsidRDefault="009F0F3C">
      <w:pPr>
        <w:pStyle w:val="Abbildungsverzeichnis"/>
        <w:rPr>
          <w:rFonts w:asciiTheme="minorHAnsi" w:eastAsiaTheme="minorEastAsia" w:hAnsiTheme="minorHAnsi" w:cstheme="minorBidi"/>
          <w:noProof/>
          <w:szCs w:val="22"/>
        </w:rPr>
      </w:pPr>
      <w:hyperlink r:id="rId11" w:anchor="_Toc90042040" w:history="1">
        <w:r w:rsidR="002E5F1C" w:rsidRPr="00A9567B">
          <w:rPr>
            <w:rStyle w:val="Hyperlink"/>
            <w:noProof/>
          </w:rPr>
          <w:t>Abb. 53: Häufigkeiten und Verteilung der Aussage 1 in Baseline 2</w:t>
        </w:r>
        <w:r w:rsidR="002E5F1C">
          <w:rPr>
            <w:noProof/>
            <w:webHidden/>
          </w:rPr>
          <w:tab/>
        </w:r>
        <w:r w:rsidR="002E5F1C">
          <w:rPr>
            <w:noProof/>
            <w:webHidden/>
          </w:rPr>
          <w:fldChar w:fldCharType="begin"/>
        </w:r>
        <w:r w:rsidR="002E5F1C">
          <w:rPr>
            <w:noProof/>
            <w:webHidden/>
          </w:rPr>
          <w:instrText xml:space="preserve"> PAGEREF _Toc90042040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40431C76" w14:textId="678A43DC" w:rsidR="002E5F1C" w:rsidRDefault="009F0F3C">
      <w:pPr>
        <w:pStyle w:val="Abbildungsverzeichnis"/>
        <w:rPr>
          <w:rFonts w:asciiTheme="minorHAnsi" w:eastAsiaTheme="minorEastAsia" w:hAnsiTheme="minorHAnsi" w:cstheme="minorBidi"/>
          <w:noProof/>
          <w:szCs w:val="22"/>
        </w:rPr>
      </w:pPr>
      <w:hyperlink r:id="rId12" w:anchor="_Toc90042041" w:history="1">
        <w:r w:rsidR="002E5F1C" w:rsidRPr="00A9567B">
          <w:rPr>
            <w:rStyle w:val="Hyperlink"/>
            <w:noProof/>
          </w:rPr>
          <w:t>Abb. 54: Häufigkeiten und Verteilung der Aussage 1 in Baseline 3</w:t>
        </w:r>
        <w:r w:rsidR="002E5F1C">
          <w:rPr>
            <w:noProof/>
            <w:webHidden/>
          </w:rPr>
          <w:tab/>
        </w:r>
        <w:r w:rsidR="002E5F1C">
          <w:rPr>
            <w:noProof/>
            <w:webHidden/>
          </w:rPr>
          <w:fldChar w:fldCharType="begin"/>
        </w:r>
        <w:r w:rsidR="002E5F1C">
          <w:rPr>
            <w:noProof/>
            <w:webHidden/>
          </w:rPr>
          <w:instrText xml:space="preserve"> PAGEREF _Toc90042041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9A7B5D4" w14:textId="426F2014" w:rsidR="002E5F1C" w:rsidRDefault="009F0F3C">
      <w:pPr>
        <w:pStyle w:val="Abbildungsverzeichnis"/>
        <w:rPr>
          <w:rFonts w:asciiTheme="minorHAnsi" w:eastAsiaTheme="minorEastAsia" w:hAnsiTheme="minorHAnsi" w:cstheme="minorBidi"/>
          <w:noProof/>
          <w:szCs w:val="22"/>
        </w:rPr>
      </w:pPr>
      <w:hyperlink r:id="rId13" w:anchor="_Toc90042042" w:history="1">
        <w:r w:rsidR="002E5F1C" w:rsidRPr="00A9567B">
          <w:rPr>
            <w:rStyle w:val="Hyperlink"/>
            <w:noProof/>
          </w:rPr>
          <w:t>Abb. 55: Häufigkeiten und Verteilung der Aussage 1 in Szenario 1</w:t>
        </w:r>
        <w:r w:rsidR="002E5F1C">
          <w:rPr>
            <w:noProof/>
            <w:webHidden/>
          </w:rPr>
          <w:tab/>
        </w:r>
        <w:r w:rsidR="002E5F1C">
          <w:rPr>
            <w:noProof/>
            <w:webHidden/>
          </w:rPr>
          <w:fldChar w:fldCharType="begin"/>
        </w:r>
        <w:r w:rsidR="002E5F1C">
          <w:rPr>
            <w:noProof/>
            <w:webHidden/>
          </w:rPr>
          <w:instrText xml:space="preserve"> PAGEREF _Toc90042042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1F7737C" w14:textId="36DCBC7B" w:rsidR="002E5F1C" w:rsidRDefault="009F0F3C">
      <w:pPr>
        <w:pStyle w:val="Abbildungsverzeichnis"/>
        <w:rPr>
          <w:rFonts w:asciiTheme="minorHAnsi" w:eastAsiaTheme="minorEastAsia" w:hAnsiTheme="minorHAnsi" w:cstheme="minorBidi"/>
          <w:noProof/>
          <w:szCs w:val="22"/>
        </w:rPr>
      </w:pPr>
      <w:hyperlink r:id="rId14" w:anchor="_Toc90042043" w:history="1">
        <w:r w:rsidR="002E5F1C" w:rsidRPr="00A9567B">
          <w:rPr>
            <w:rStyle w:val="Hyperlink"/>
            <w:noProof/>
          </w:rPr>
          <w:t>Abb. 56: Häufigkeiten und Verteilung der Aussage 1 in Szenario 2</w:t>
        </w:r>
        <w:r w:rsidR="002E5F1C">
          <w:rPr>
            <w:noProof/>
            <w:webHidden/>
          </w:rPr>
          <w:tab/>
        </w:r>
        <w:r w:rsidR="002E5F1C">
          <w:rPr>
            <w:noProof/>
            <w:webHidden/>
          </w:rPr>
          <w:fldChar w:fldCharType="begin"/>
        </w:r>
        <w:r w:rsidR="002E5F1C">
          <w:rPr>
            <w:noProof/>
            <w:webHidden/>
          </w:rPr>
          <w:instrText xml:space="preserve"> PAGEREF _Toc90042043 \h </w:instrText>
        </w:r>
        <w:r w:rsidR="002E5F1C">
          <w:rPr>
            <w:noProof/>
            <w:webHidden/>
          </w:rPr>
        </w:r>
        <w:r w:rsidR="002E5F1C">
          <w:rPr>
            <w:noProof/>
            <w:webHidden/>
          </w:rPr>
          <w:fldChar w:fldCharType="separate"/>
        </w:r>
        <w:r w:rsidR="002E5F1C">
          <w:rPr>
            <w:noProof/>
            <w:webHidden/>
          </w:rPr>
          <w:t>58</w:t>
        </w:r>
        <w:r w:rsidR="002E5F1C">
          <w:rPr>
            <w:noProof/>
            <w:webHidden/>
          </w:rPr>
          <w:fldChar w:fldCharType="end"/>
        </w:r>
      </w:hyperlink>
    </w:p>
    <w:p w14:paraId="6D164458" w14:textId="136C51B7" w:rsidR="002E5F1C" w:rsidRDefault="009F0F3C">
      <w:pPr>
        <w:pStyle w:val="Abbildungsverzeichnis"/>
        <w:rPr>
          <w:rFonts w:asciiTheme="minorHAnsi" w:eastAsiaTheme="minorEastAsia" w:hAnsiTheme="minorHAnsi" w:cstheme="minorBidi"/>
          <w:noProof/>
          <w:szCs w:val="22"/>
        </w:rPr>
      </w:pPr>
      <w:hyperlink w:anchor="_Toc90042044" w:history="1">
        <w:r w:rsidR="002E5F1C" w:rsidRPr="00A9567B">
          <w:rPr>
            <w:rStyle w:val="Hyperlink"/>
            <w:noProof/>
          </w:rPr>
          <w:t>Abb. 55: Mittelwerte und Median der Aussage 1</w:t>
        </w:r>
        <w:r w:rsidR="002E5F1C">
          <w:rPr>
            <w:noProof/>
            <w:webHidden/>
          </w:rPr>
          <w:tab/>
        </w:r>
        <w:r w:rsidR="002E5F1C">
          <w:rPr>
            <w:noProof/>
            <w:webHidden/>
          </w:rPr>
          <w:fldChar w:fldCharType="begin"/>
        </w:r>
        <w:r w:rsidR="002E5F1C">
          <w:rPr>
            <w:noProof/>
            <w:webHidden/>
          </w:rPr>
          <w:instrText xml:space="preserve"> PAGEREF _Toc90042044 \h </w:instrText>
        </w:r>
        <w:r w:rsidR="002E5F1C">
          <w:rPr>
            <w:noProof/>
            <w:webHidden/>
          </w:rPr>
        </w:r>
        <w:r w:rsidR="002E5F1C">
          <w:rPr>
            <w:noProof/>
            <w:webHidden/>
          </w:rPr>
          <w:fldChar w:fldCharType="separate"/>
        </w:r>
        <w:r w:rsidR="002E5F1C">
          <w:rPr>
            <w:noProof/>
            <w:webHidden/>
          </w:rPr>
          <w:t>59</w:t>
        </w:r>
        <w:r w:rsidR="002E5F1C">
          <w:rPr>
            <w:noProof/>
            <w:webHidden/>
          </w:rPr>
          <w:fldChar w:fldCharType="end"/>
        </w:r>
      </w:hyperlink>
    </w:p>
    <w:p w14:paraId="0A48DE2E" w14:textId="75A68887" w:rsidR="002E5F1C" w:rsidRDefault="009F0F3C">
      <w:pPr>
        <w:pStyle w:val="Abbildungsverzeichnis"/>
        <w:rPr>
          <w:rFonts w:asciiTheme="minorHAnsi" w:eastAsiaTheme="minorEastAsia" w:hAnsiTheme="minorHAnsi" w:cstheme="minorBidi"/>
          <w:noProof/>
          <w:szCs w:val="22"/>
        </w:rPr>
      </w:pPr>
      <w:hyperlink r:id="rId15" w:anchor="_Toc90042045" w:history="1">
        <w:r w:rsidR="002E5F1C" w:rsidRPr="00A9567B">
          <w:rPr>
            <w:rStyle w:val="Hyperlink"/>
            <w:noProof/>
          </w:rPr>
          <w:t>Abb. 58: Häufigkeiten und Verteilung der Aussage 2 in Baseline 1</w:t>
        </w:r>
        <w:r w:rsidR="002E5F1C">
          <w:rPr>
            <w:noProof/>
            <w:webHidden/>
          </w:rPr>
          <w:tab/>
        </w:r>
        <w:r w:rsidR="002E5F1C">
          <w:rPr>
            <w:noProof/>
            <w:webHidden/>
          </w:rPr>
          <w:fldChar w:fldCharType="begin"/>
        </w:r>
        <w:r w:rsidR="002E5F1C">
          <w:rPr>
            <w:noProof/>
            <w:webHidden/>
          </w:rPr>
          <w:instrText xml:space="preserve"> PAGEREF _Toc90042045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28804814" w14:textId="747BC4AF" w:rsidR="002E5F1C" w:rsidRDefault="009F0F3C">
      <w:pPr>
        <w:pStyle w:val="Abbildungsverzeichnis"/>
        <w:rPr>
          <w:rFonts w:asciiTheme="minorHAnsi" w:eastAsiaTheme="minorEastAsia" w:hAnsiTheme="minorHAnsi" w:cstheme="minorBidi"/>
          <w:noProof/>
          <w:szCs w:val="22"/>
        </w:rPr>
      </w:pPr>
      <w:hyperlink r:id="rId16" w:anchor="_Toc90042046" w:history="1">
        <w:r w:rsidR="002E5F1C" w:rsidRPr="00A9567B">
          <w:rPr>
            <w:rStyle w:val="Hyperlink"/>
            <w:noProof/>
          </w:rPr>
          <w:t>Abb. 59: Häufigkeiten und Verteilung der Aussage 2 in Baseline 2</w:t>
        </w:r>
        <w:r w:rsidR="002E5F1C">
          <w:rPr>
            <w:noProof/>
            <w:webHidden/>
          </w:rPr>
          <w:tab/>
        </w:r>
        <w:r w:rsidR="002E5F1C">
          <w:rPr>
            <w:noProof/>
            <w:webHidden/>
          </w:rPr>
          <w:fldChar w:fldCharType="begin"/>
        </w:r>
        <w:r w:rsidR="002E5F1C">
          <w:rPr>
            <w:noProof/>
            <w:webHidden/>
          </w:rPr>
          <w:instrText xml:space="preserve"> PAGEREF _Toc90042046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5C59F809" w14:textId="26760E8E" w:rsidR="002E5F1C" w:rsidRDefault="009F0F3C">
      <w:pPr>
        <w:pStyle w:val="Abbildungsverzeichnis"/>
        <w:rPr>
          <w:rFonts w:asciiTheme="minorHAnsi" w:eastAsiaTheme="minorEastAsia" w:hAnsiTheme="minorHAnsi" w:cstheme="minorBidi"/>
          <w:noProof/>
          <w:szCs w:val="22"/>
        </w:rPr>
      </w:pPr>
      <w:hyperlink r:id="rId17" w:anchor="_Toc90042047" w:history="1">
        <w:r w:rsidR="002E5F1C" w:rsidRPr="00A9567B">
          <w:rPr>
            <w:rStyle w:val="Hyperlink"/>
            <w:noProof/>
          </w:rPr>
          <w:t>Abb. 60: Häufigkeiten und Verteilung der Aussage 2 in Baseline 3</w:t>
        </w:r>
        <w:r w:rsidR="002E5F1C">
          <w:rPr>
            <w:noProof/>
            <w:webHidden/>
          </w:rPr>
          <w:tab/>
        </w:r>
        <w:r w:rsidR="002E5F1C">
          <w:rPr>
            <w:noProof/>
            <w:webHidden/>
          </w:rPr>
          <w:fldChar w:fldCharType="begin"/>
        </w:r>
        <w:r w:rsidR="002E5F1C">
          <w:rPr>
            <w:noProof/>
            <w:webHidden/>
          </w:rPr>
          <w:instrText xml:space="preserve"> PAGEREF _Toc90042047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28D6A22" w14:textId="5D32855D" w:rsidR="002E5F1C" w:rsidRDefault="009F0F3C">
      <w:pPr>
        <w:pStyle w:val="Abbildungsverzeichnis"/>
        <w:rPr>
          <w:rFonts w:asciiTheme="minorHAnsi" w:eastAsiaTheme="minorEastAsia" w:hAnsiTheme="minorHAnsi" w:cstheme="minorBidi"/>
          <w:noProof/>
          <w:szCs w:val="22"/>
        </w:rPr>
      </w:pPr>
      <w:hyperlink r:id="rId18" w:anchor="_Toc90042048" w:history="1">
        <w:r w:rsidR="002E5F1C" w:rsidRPr="00A9567B">
          <w:rPr>
            <w:rStyle w:val="Hyperlink"/>
            <w:noProof/>
          </w:rPr>
          <w:t>Abb. 61: Häufigkeiten und Verteilung der Aussage 2 in Szenario 1</w:t>
        </w:r>
        <w:r w:rsidR="002E5F1C">
          <w:rPr>
            <w:noProof/>
            <w:webHidden/>
          </w:rPr>
          <w:tab/>
        </w:r>
        <w:r w:rsidR="002E5F1C">
          <w:rPr>
            <w:noProof/>
            <w:webHidden/>
          </w:rPr>
          <w:fldChar w:fldCharType="begin"/>
        </w:r>
        <w:r w:rsidR="002E5F1C">
          <w:rPr>
            <w:noProof/>
            <w:webHidden/>
          </w:rPr>
          <w:instrText xml:space="preserve"> PAGEREF _Toc90042048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62D4D4F" w14:textId="17C3F99D" w:rsidR="002E5F1C" w:rsidRDefault="009F0F3C">
      <w:pPr>
        <w:pStyle w:val="Abbildungsverzeichnis"/>
        <w:rPr>
          <w:rFonts w:asciiTheme="minorHAnsi" w:eastAsiaTheme="minorEastAsia" w:hAnsiTheme="minorHAnsi" w:cstheme="minorBidi"/>
          <w:noProof/>
          <w:szCs w:val="22"/>
        </w:rPr>
      </w:pPr>
      <w:hyperlink r:id="rId19" w:anchor="_Toc90042049" w:history="1">
        <w:r w:rsidR="002E5F1C" w:rsidRPr="00A9567B">
          <w:rPr>
            <w:rStyle w:val="Hyperlink"/>
            <w:noProof/>
          </w:rPr>
          <w:t>Abb. 62: Häufigkeiten und Verteilung der Aussage 2 in Szenario 2</w:t>
        </w:r>
        <w:r w:rsidR="002E5F1C">
          <w:rPr>
            <w:noProof/>
            <w:webHidden/>
          </w:rPr>
          <w:tab/>
        </w:r>
        <w:r w:rsidR="002E5F1C">
          <w:rPr>
            <w:noProof/>
            <w:webHidden/>
          </w:rPr>
          <w:fldChar w:fldCharType="begin"/>
        </w:r>
        <w:r w:rsidR="002E5F1C">
          <w:rPr>
            <w:noProof/>
            <w:webHidden/>
          </w:rPr>
          <w:instrText xml:space="preserve"> PAGEREF _Toc90042049 \h </w:instrText>
        </w:r>
        <w:r w:rsidR="002E5F1C">
          <w:rPr>
            <w:noProof/>
            <w:webHidden/>
          </w:rPr>
        </w:r>
        <w:r w:rsidR="002E5F1C">
          <w:rPr>
            <w:noProof/>
            <w:webHidden/>
          </w:rPr>
          <w:fldChar w:fldCharType="separate"/>
        </w:r>
        <w:r w:rsidR="002E5F1C">
          <w:rPr>
            <w:noProof/>
            <w:webHidden/>
          </w:rPr>
          <w:t>62</w:t>
        </w:r>
        <w:r w:rsidR="002E5F1C">
          <w:rPr>
            <w:noProof/>
            <w:webHidden/>
          </w:rPr>
          <w:fldChar w:fldCharType="end"/>
        </w:r>
      </w:hyperlink>
    </w:p>
    <w:p w14:paraId="12FB7099" w14:textId="7DD1C791" w:rsidR="002E5F1C" w:rsidRDefault="009F0F3C">
      <w:pPr>
        <w:pStyle w:val="Abbildungsverzeichnis"/>
        <w:rPr>
          <w:rFonts w:asciiTheme="minorHAnsi" w:eastAsiaTheme="minorEastAsia" w:hAnsiTheme="minorHAnsi" w:cstheme="minorBidi"/>
          <w:noProof/>
          <w:szCs w:val="22"/>
        </w:rPr>
      </w:pPr>
      <w:hyperlink w:anchor="_Toc90042050" w:history="1">
        <w:r w:rsidR="002E5F1C" w:rsidRPr="00A9567B">
          <w:rPr>
            <w:rStyle w:val="Hyperlink"/>
            <w:noProof/>
          </w:rPr>
          <w:t>Abb. 61: Mittelwerte und Median der Aussage 2</w:t>
        </w:r>
        <w:r w:rsidR="002E5F1C">
          <w:rPr>
            <w:noProof/>
            <w:webHidden/>
          </w:rPr>
          <w:tab/>
        </w:r>
        <w:r w:rsidR="002E5F1C">
          <w:rPr>
            <w:noProof/>
            <w:webHidden/>
          </w:rPr>
          <w:fldChar w:fldCharType="begin"/>
        </w:r>
        <w:r w:rsidR="002E5F1C">
          <w:rPr>
            <w:noProof/>
            <w:webHidden/>
          </w:rPr>
          <w:instrText xml:space="preserve"> PAGEREF _Toc90042050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31B5E16" w14:textId="28D3CE27" w:rsidR="002E5F1C" w:rsidRDefault="009F0F3C">
      <w:pPr>
        <w:pStyle w:val="Abbildungsverzeichnis"/>
        <w:rPr>
          <w:rFonts w:asciiTheme="minorHAnsi" w:eastAsiaTheme="minorEastAsia" w:hAnsiTheme="minorHAnsi" w:cstheme="minorBidi"/>
          <w:noProof/>
          <w:szCs w:val="22"/>
        </w:rPr>
      </w:pPr>
      <w:hyperlink r:id="rId20" w:anchor="_Toc90042051" w:history="1">
        <w:r w:rsidR="002E5F1C" w:rsidRPr="00A9567B">
          <w:rPr>
            <w:rStyle w:val="Hyperlink"/>
            <w:noProof/>
          </w:rPr>
          <w:t>Abb. 64: Häufigkeiten und Verteilung der Aussage 3 in Baseline 1</w:t>
        </w:r>
        <w:r w:rsidR="002E5F1C">
          <w:rPr>
            <w:noProof/>
            <w:webHidden/>
          </w:rPr>
          <w:tab/>
        </w:r>
        <w:r w:rsidR="002E5F1C">
          <w:rPr>
            <w:noProof/>
            <w:webHidden/>
          </w:rPr>
          <w:fldChar w:fldCharType="begin"/>
        </w:r>
        <w:r w:rsidR="002E5F1C">
          <w:rPr>
            <w:noProof/>
            <w:webHidden/>
          </w:rPr>
          <w:instrText xml:space="preserve"> PAGEREF _Toc90042051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BF54BA4" w14:textId="30C600F3" w:rsidR="002E5F1C" w:rsidRDefault="009F0F3C">
      <w:pPr>
        <w:pStyle w:val="Abbildungsverzeichnis"/>
        <w:rPr>
          <w:rFonts w:asciiTheme="minorHAnsi" w:eastAsiaTheme="minorEastAsia" w:hAnsiTheme="minorHAnsi" w:cstheme="minorBidi"/>
          <w:noProof/>
          <w:szCs w:val="22"/>
        </w:rPr>
      </w:pPr>
      <w:hyperlink r:id="rId21" w:anchor="_Toc90042052" w:history="1">
        <w:r w:rsidR="002E5F1C" w:rsidRPr="00A9567B">
          <w:rPr>
            <w:rStyle w:val="Hyperlink"/>
            <w:noProof/>
          </w:rPr>
          <w:t>Abb. 65: Häufigkeiten und Verteilung der Aussage 3 in Baseline 2</w:t>
        </w:r>
        <w:r w:rsidR="002E5F1C">
          <w:rPr>
            <w:noProof/>
            <w:webHidden/>
          </w:rPr>
          <w:tab/>
        </w:r>
        <w:r w:rsidR="002E5F1C">
          <w:rPr>
            <w:noProof/>
            <w:webHidden/>
          </w:rPr>
          <w:fldChar w:fldCharType="begin"/>
        </w:r>
        <w:r w:rsidR="002E5F1C">
          <w:rPr>
            <w:noProof/>
            <w:webHidden/>
          </w:rPr>
          <w:instrText xml:space="preserve"> PAGEREF _Toc90042052 \h </w:instrText>
        </w:r>
        <w:r w:rsidR="002E5F1C">
          <w:rPr>
            <w:noProof/>
            <w:webHidden/>
          </w:rPr>
        </w:r>
        <w:r w:rsidR="002E5F1C">
          <w:rPr>
            <w:noProof/>
            <w:webHidden/>
          </w:rPr>
          <w:fldChar w:fldCharType="separate"/>
        </w:r>
        <w:r w:rsidR="002E5F1C">
          <w:rPr>
            <w:noProof/>
            <w:webHidden/>
          </w:rPr>
          <w:t>64</w:t>
        </w:r>
        <w:r w:rsidR="002E5F1C">
          <w:rPr>
            <w:noProof/>
            <w:webHidden/>
          </w:rPr>
          <w:fldChar w:fldCharType="end"/>
        </w:r>
      </w:hyperlink>
    </w:p>
    <w:p w14:paraId="6C63CC69" w14:textId="3635973E" w:rsidR="002E5F1C" w:rsidRDefault="009F0F3C">
      <w:pPr>
        <w:pStyle w:val="Abbildungsverzeichnis"/>
        <w:rPr>
          <w:rFonts w:asciiTheme="minorHAnsi" w:eastAsiaTheme="minorEastAsia" w:hAnsiTheme="minorHAnsi" w:cstheme="minorBidi"/>
          <w:noProof/>
          <w:szCs w:val="22"/>
        </w:rPr>
      </w:pPr>
      <w:hyperlink r:id="rId22" w:anchor="_Toc90042053" w:history="1">
        <w:r w:rsidR="002E5F1C" w:rsidRPr="00A9567B">
          <w:rPr>
            <w:rStyle w:val="Hyperlink"/>
            <w:noProof/>
          </w:rPr>
          <w:t>Abb. 66: Häufigkeiten und Verteilung der Aussage 3 in Baseline 3</w:t>
        </w:r>
        <w:r w:rsidR="002E5F1C">
          <w:rPr>
            <w:noProof/>
            <w:webHidden/>
          </w:rPr>
          <w:tab/>
        </w:r>
        <w:r w:rsidR="002E5F1C">
          <w:rPr>
            <w:noProof/>
            <w:webHidden/>
          </w:rPr>
          <w:fldChar w:fldCharType="begin"/>
        </w:r>
        <w:r w:rsidR="002E5F1C">
          <w:rPr>
            <w:noProof/>
            <w:webHidden/>
          </w:rPr>
          <w:instrText xml:space="preserve"> PAGEREF _Toc90042053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4BA5BF52" w14:textId="77A0EB95" w:rsidR="002E5F1C" w:rsidRDefault="009F0F3C">
      <w:pPr>
        <w:pStyle w:val="Abbildungsverzeichnis"/>
        <w:rPr>
          <w:rFonts w:asciiTheme="minorHAnsi" w:eastAsiaTheme="minorEastAsia" w:hAnsiTheme="minorHAnsi" w:cstheme="minorBidi"/>
          <w:noProof/>
          <w:szCs w:val="22"/>
        </w:rPr>
      </w:pPr>
      <w:hyperlink r:id="rId23" w:anchor="_Toc90042054" w:history="1">
        <w:r w:rsidR="002E5F1C" w:rsidRPr="00A9567B">
          <w:rPr>
            <w:rStyle w:val="Hyperlink"/>
            <w:noProof/>
          </w:rPr>
          <w:t>Abb. 67: Häufigkeiten und Verteilung der Aussage 3 in Szenario 1</w:t>
        </w:r>
        <w:r w:rsidR="002E5F1C">
          <w:rPr>
            <w:noProof/>
            <w:webHidden/>
          </w:rPr>
          <w:tab/>
        </w:r>
        <w:r w:rsidR="002E5F1C">
          <w:rPr>
            <w:noProof/>
            <w:webHidden/>
          </w:rPr>
          <w:fldChar w:fldCharType="begin"/>
        </w:r>
        <w:r w:rsidR="002E5F1C">
          <w:rPr>
            <w:noProof/>
            <w:webHidden/>
          </w:rPr>
          <w:instrText xml:space="preserve"> PAGEREF _Toc90042054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30A98B46" w14:textId="14558805" w:rsidR="002E5F1C" w:rsidRDefault="009F0F3C">
      <w:pPr>
        <w:pStyle w:val="Abbildungsverzeichnis"/>
        <w:rPr>
          <w:rFonts w:asciiTheme="minorHAnsi" w:eastAsiaTheme="minorEastAsia" w:hAnsiTheme="minorHAnsi" w:cstheme="minorBidi"/>
          <w:noProof/>
          <w:szCs w:val="22"/>
        </w:rPr>
      </w:pPr>
      <w:hyperlink r:id="rId24" w:anchor="_Toc90042055" w:history="1">
        <w:r w:rsidR="002E5F1C" w:rsidRPr="00A9567B">
          <w:rPr>
            <w:rStyle w:val="Hyperlink"/>
            <w:noProof/>
          </w:rPr>
          <w:t>Abb. 68: Häufigkeiten und Verteilung der Aussage 3 in Szenario 2</w:t>
        </w:r>
        <w:r w:rsidR="002E5F1C">
          <w:rPr>
            <w:noProof/>
            <w:webHidden/>
          </w:rPr>
          <w:tab/>
        </w:r>
        <w:r w:rsidR="002E5F1C">
          <w:rPr>
            <w:noProof/>
            <w:webHidden/>
          </w:rPr>
          <w:fldChar w:fldCharType="begin"/>
        </w:r>
        <w:r w:rsidR="002E5F1C">
          <w:rPr>
            <w:noProof/>
            <w:webHidden/>
          </w:rPr>
          <w:instrText xml:space="preserve"> PAGEREF _Toc90042055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350D824" w14:textId="3E6FF02F" w:rsidR="002E5F1C" w:rsidRDefault="009F0F3C">
      <w:pPr>
        <w:pStyle w:val="Abbildungsverzeichnis"/>
        <w:rPr>
          <w:rFonts w:asciiTheme="minorHAnsi" w:eastAsiaTheme="minorEastAsia" w:hAnsiTheme="minorHAnsi" w:cstheme="minorBidi"/>
          <w:noProof/>
          <w:szCs w:val="22"/>
        </w:rPr>
      </w:pPr>
      <w:hyperlink w:anchor="_Toc90042056" w:history="1">
        <w:r w:rsidR="002E5F1C" w:rsidRPr="00A9567B">
          <w:rPr>
            <w:rStyle w:val="Hyperlink"/>
            <w:noProof/>
          </w:rPr>
          <w:t>Abb. 67: Mittelwerte und Median der Aussage 3</w:t>
        </w:r>
        <w:r w:rsidR="002E5F1C">
          <w:rPr>
            <w:noProof/>
            <w:webHidden/>
          </w:rPr>
          <w:tab/>
        </w:r>
        <w:r w:rsidR="002E5F1C">
          <w:rPr>
            <w:noProof/>
            <w:webHidden/>
          </w:rPr>
          <w:fldChar w:fldCharType="begin"/>
        </w:r>
        <w:r w:rsidR="002E5F1C">
          <w:rPr>
            <w:noProof/>
            <w:webHidden/>
          </w:rPr>
          <w:instrText xml:space="preserve"> PAGEREF _Toc90042056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F80C380" w14:textId="28646698" w:rsidR="002E5F1C" w:rsidRDefault="009F0F3C">
      <w:pPr>
        <w:pStyle w:val="Abbildungsverzeichnis"/>
        <w:rPr>
          <w:rFonts w:asciiTheme="minorHAnsi" w:eastAsiaTheme="minorEastAsia" w:hAnsiTheme="minorHAnsi" w:cstheme="minorBidi"/>
          <w:noProof/>
          <w:szCs w:val="22"/>
        </w:rPr>
      </w:pPr>
      <w:hyperlink r:id="rId25" w:anchor="_Toc90042057" w:history="1">
        <w:r w:rsidR="002E5F1C" w:rsidRPr="00A9567B">
          <w:rPr>
            <w:rStyle w:val="Hyperlink"/>
            <w:noProof/>
          </w:rPr>
          <w:t>Abb. 70: Häufigkeiten und Verteilung der Aussage 4 in Baseline 1</w:t>
        </w:r>
        <w:r w:rsidR="002E5F1C">
          <w:rPr>
            <w:noProof/>
            <w:webHidden/>
          </w:rPr>
          <w:tab/>
        </w:r>
        <w:r w:rsidR="002E5F1C">
          <w:rPr>
            <w:noProof/>
            <w:webHidden/>
          </w:rPr>
          <w:fldChar w:fldCharType="begin"/>
        </w:r>
        <w:r w:rsidR="002E5F1C">
          <w:rPr>
            <w:noProof/>
            <w:webHidden/>
          </w:rPr>
          <w:instrText xml:space="preserve"> PAGEREF _Toc90042057 \h </w:instrText>
        </w:r>
        <w:r w:rsidR="002E5F1C">
          <w:rPr>
            <w:noProof/>
            <w:webHidden/>
          </w:rPr>
        </w:r>
        <w:r w:rsidR="002E5F1C">
          <w:rPr>
            <w:noProof/>
            <w:webHidden/>
          </w:rPr>
          <w:fldChar w:fldCharType="separate"/>
        </w:r>
        <w:r w:rsidR="002E5F1C">
          <w:rPr>
            <w:noProof/>
            <w:webHidden/>
          </w:rPr>
          <w:t>67</w:t>
        </w:r>
        <w:r w:rsidR="002E5F1C">
          <w:rPr>
            <w:noProof/>
            <w:webHidden/>
          </w:rPr>
          <w:fldChar w:fldCharType="end"/>
        </w:r>
      </w:hyperlink>
    </w:p>
    <w:p w14:paraId="09D91165" w14:textId="5E144971" w:rsidR="002E5F1C" w:rsidRDefault="009F0F3C">
      <w:pPr>
        <w:pStyle w:val="Abbildungsverzeichnis"/>
        <w:rPr>
          <w:rFonts w:asciiTheme="minorHAnsi" w:eastAsiaTheme="minorEastAsia" w:hAnsiTheme="minorHAnsi" w:cstheme="minorBidi"/>
          <w:noProof/>
          <w:szCs w:val="22"/>
        </w:rPr>
      </w:pPr>
      <w:hyperlink r:id="rId26" w:anchor="_Toc90042058" w:history="1">
        <w:r w:rsidR="002E5F1C" w:rsidRPr="00A9567B">
          <w:rPr>
            <w:rStyle w:val="Hyperlink"/>
            <w:noProof/>
          </w:rPr>
          <w:t>Abb. 71: Häufigkeiten und Verteilung der Aussage 4 in Baseline 2</w:t>
        </w:r>
        <w:r w:rsidR="002E5F1C">
          <w:rPr>
            <w:noProof/>
            <w:webHidden/>
          </w:rPr>
          <w:tab/>
        </w:r>
        <w:r w:rsidR="002E5F1C">
          <w:rPr>
            <w:noProof/>
            <w:webHidden/>
          </w:rPr>
          <w:fldChar w:fldCharType="begin"/>
        </w:r>
        <w:r w:rsidR="002E5F1C">
          <w:rPr>
            <w:noProof/>
            <w:webHidden/>
          </w:rPr>
          <w:instrText xml:space="preserve"> PAGEREF _Toc90042058 \h </w:instrText>
        </w:r>
        <w:r w:rsidR="002E5F1C">
          <w:rPr>
            <w:noProof/>
            <w:webHidden/>
          </w:rPr>
        </w:r>
        <w:r w:rsidR="002E5F1C">
          <w:rPr>
            <w:noProof/>
            <w:webHidden/>
          </w:rPr>
          <w:fldChar w:fldCharType="separate"/>
        </w:r>
        <w:r w:rsidR="002E5F1C">
          <w:rPr>
            <w:noProof/>
            <w:webHidden/>
          </w:rPr>
          <w:t>68</w:t>
        </w:r>
        <w:r w:rsidR="002E5F1C">
          <w:rPr>
            <w:noProof/>
            <w:webHidden/>
          </w:rPr>
          <w:fldChar w:fldCharType="end"/>
        </w:r>
      </w:hyperlink>
    </w:p>
    <w:p w14:paraId="677D07F6" w14:textId="42FE28B0" w:rsidR="002E5F1C" w:rsidRDefault="009F0F3C">
      <w:pPr>
        <w:pStyle w:val="Abbildungsverzeichnis"/>
        <w:rPr>
          <w:rFonts w:asciiTheme="minorHAnsi" w:eastAsiaTheme="minorEastAsia" w:hAnsiTheme="minorHAnsi" w:cstheme="minorBidi"/>
          <w:noProof/>
          <w:szCs w:val="22"/>
        </w:rPr>
      </w:pPr>
      <w:hyperlink r:id="rId27" w:anchor="_Toc90042059" w:history="1">
        <w:r w:rsidR="002E5F1C" w:rsidRPr="00A9567B">
          <w:rPr>
            <w:rStyle w:val="Hyperlink"/>
            <w:noProof/>
          </w:rPr>
          <w:t>Abb. 72: Häufigkeiten und Verteilung der Aussage 4 in Baseline 3</w:t>
        </w:r>
        <w:r w:rsidR="002E5F1C">
          <w:rPr>
            <w:noProof/>
            <w:webHidden/>
          </w:rPr>
          <w:tab/>
        </w:r>
        <w:r w:rsidR="002E5F1C">
          <w:rPr>
            <w:noProof/>
            <w:webHidden/>
          </w:rPr>
          <w:fldChar w:fldCharType="begin"/>
        </w:r>
        <w:r w:rsidR="002E5F1C">
          <w:rPr>
            <w:noProof/>
            <w:webHidden/>
          </w:rPr>
          <w:instrText xml:space="preserve"> PAGEREF _Toc90042059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42A75204" w14:textId="33155EB7" w:rsidR="002E5F1C" w:rsidRDefault="009F0F3C">
      <w:pPr>
        <w:pStyle w:val="Abbildungsverzeichnis"/>
        <w:rPr>
          <w:rFonts w:asciiTheme="minorHAnsi" w:eastAsiaTheme="minorEastAsia" w:hAnsiTheme="minorHAnsi" w:cstheme="minorBidi"/>
          <w:noProof/>
          <w:szCs w:val="22"/>
        </w:rPr>
      </w:pPr>
      <w:hyperlink r:id="rId28" w:anchor="_Toc90042060" w:history="1">
        <w:r w:rsidR="002E5F1C" w:rsidRPr="00A9567B">
          <w:rPr>
            <w:rStyle w:val="Hyperlink"/>
            <w:noProof/>
          </w:rPr>
          <w:t>Abb. 73: Häufigkeiten und Verteilung der Aussage 4 in Szenario 1</w:t>
        </w:r>
        <w:r w:rsidR="002E5F1C">
          <w:rPr>
            <w:noProof/>
            <w:webHidden/>
          </w:rPr>
          <w:tab/>
        </w:r>
        <w:r w:rsidR="002E5F1C">
          <w:rPr>
            <w:noProof/>
            <w:webHidden/>
          </w:rPr>
          <w:fldChar w:fldCharType="begin"/>
        </w:r>
        <w:r w:rsidR="002E5F1C">
          <w:rPr>
            <w:noProof/>
            <w:webHidden/>
          </w:rPr>
          <w:instrText xml:space="preserve"> PAGEREF _Toc90042060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280241A4" w14:textId="052FF44F" w:rsidR="002E5F1C" w:rsidRDefault="009F0F3C">
      <w:pPr>
        <w:pStyle w:val="Abbildungsverzeichnis"/>
        <w:rPr>
          <w:rFonts w:asciiTheme="minorHAnsi" w:eastAsiaTheme="minorEastAsia" w:hAnsiTheme="minorHAnsi" w:cstheme="minorBidi"/>
          <w:noProof/>
          <w:szCs w:val="22"/>
        </w:rPr>
      </w:pPr>
      <w:hyperlink r:id="rId29" w:anchor="_Toc90042061" w:history="1">
        <w:r w:rsidR="002E5F1C" w:rsidRPr="00A9567B">
          <w:rPr>
            <w:rStyle w:val="Hyperlink"/>
            <w:noProof/>
          </w:rPr>
          <w:t>Abb. 74: Häufigkeiten und Verteilung der Aussage 4 in Szenario 2</w:t>
        </w:r>
        <w:r w:rsidR="002E5F1C">
          <w:rPr>
            <w:noProof/>
            <w:webHidden/>
          </w:rPr>
          <w:tab/>
        </w:r>
        <w:r w:rsidR="002E5F1C">
          <w:rPr>
            <w:noProof/>
            <w:webHidden/>
          </w:rPr>
          <w:fldChar w:fldCharType="begin"/>
        </w:r>
        <w:r w:rsidR="002E5F1C">
          <w:rPr>
            <w:noProof/>
            <w:webHidden/>
          </w:rPr>
          <w:instrText xml:space="preserve"> PAGEREF _Toc90042061 \h </w:instrText>
        </w:r>
        <w:r w:rsidR="002E5F1C">
          <w:rPr>
            <w:noProof/>
            <w:webHidden/>
          </w:rPr>
        </w:r>
        <w:r w:rsidR="002E5F1C">
          <w:rPr>
            <w:noProof/>
            <w:webHidden/>
          </w:rPr>
          <w:fldChar w:fldCharType="separate"/>
        </w:r>
        <w:r w:rsidR="002E5F1C">
          <w:rPr>
            <w:noProof/>
            <w:webHidden/>
          </w:rPr>
          <w:t>70</w:t>
        </w:r>
        <w:r w:rsidR="002E5F1C">
          <w:rPr>
            <w:noProof/>
            <w:webHidden/>
          </w:rPr>
          <w:fldChar w:fldCharType="end"/>
        </w:r>
      </w:hyperlink>
    </w:p>
    <w:p w14:paraId="799CF06A" w14:textId="6AD6AB03" w:rsidR="002E5F1C" w:rsidRDefault="009F0F3C">
      <w:pPr>
        <w:pStyle w:val="Abbildungsverzeichnis"/>
        <w:rPr>
          <w:rFonts w:asciiTheme="minorHAnsi" w:eastAsiaTheme="minorEastAsia" w:hAnsiTheme="minorHAnsi" w:cstheme="minorBidi"/>
          <w:noProof/>
          <w:szCs w:val="22"/>
        </w:rPr>
      </w:pPr>
      <w:hyperlink w:anchor="_Toc90042062" w:history="1">
        <w:r w:rsidR="002E5F1C" w:rsidRPr="00A9567B">
          <w:rPr>
            <w:rStyle w:val="Hyperlink"/>
            <w:noProof/>
          </w:rPr>
          <w:t>Abb. 73: Mittelwerte und Median der Aussage 4</w:t>
        </w:r>
        <w:r w:rsidR="002E5F1C">
          <w:rPr>
            <w:noProof/>
            <w:webHidden/>
          </w:rPr>
          <w:tab/>
        </w:r>
        <w:r w:rsidR="002E5F1C">
          <w:rPr>
            <w:noProof/>
            <w:webHidden/>
          </w:rPr>
          <w:fldChar w:fldCharType="begin"/>
        </w:r>
        <w:r w:rsidR="002E5F1C">
          <w:rPr>
            <w:noProof/>
            <w:webHidden/>
          </w:rPr>
          <w:instrText xml:space="preserve"> PAGEREF _Toc90042062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14C0096C" w14:textId="5988981D" w:rsidR="002E5F1C" w:rsidRDefault="009F0F3C">
      <w:pPr>
        <w:pStyle w:val="Abbildungsverzeichnis"/>
        <w:rPr>
          <w:rFonts w:asciiTheme="minorHAnsi" w:eastAsiaTheme="minorEastAsia" w:hAnsiTheme="minorHAnsi" w:cstheme="minorBidi"/>
          <w:noProof/>
          <w:szCs w:val="22"/>
        </w:rPr>
      </w:pPr>
      <w:hyperlink r:id="rId30" w:anchor="_Toc90042063" w:history="1">
        <w:r w:rsidR="002E5F1C" w:rsidRPr="00A9567B">
          <w:rPr>
            <w:rStyle w:val="Hyperlink"/>
            <w:noProof/>
          </w:rPr>
          <w:t>Abb. 76: Häufigkeiten und Verteilung der Aussage 5 in Szenario 2</w:t>
        </w:r>
        <w:r w:rsidR="002E5F1C">
          <w:rPr>
            <w:noProof/>
            <w:webHidden/>
          </w:rPr>
          <w:tab/>
        </w:r>
        <w:r w:rsidR="002E5F1C">
          <w:rPr>
            <w:noProof/>
            <w:webHidden/>
          </w:rPr>
          <w:fldChar w:fldCharType="begin"/>
        </w:r>
        <w:r w:rsidR="002E5F1C">
          <w:rPr>
            <w:noProof/>
            <w:webHidden/>
          </w:rPr>
          <w:instrText xml:space="preserve"> PAGEREF _Toc90042063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3EACA0C8" w14:textId="446EEAB4" w:rsidR="003246A9" w:rsidRDefault="00972A94" w:rsidP="00972A94">
      <w:pPr>
        <w:rPr>
          <w:szCs w:val="20"/>
        </w:rPr>
      </w:pPr>
      <w:r>
        <w:fldChar w:fldCharType="end"/>
      </w:r>
    </w:p>
    <w:p w14:paraId="285DE810" w14:textId="227EAC2B" w:rsidR="003246A9"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042194" w:history="1">
        <w:r w:rsidRPr="006E1100">
          <w:rPr>
            <w:rStyle w:val="Hyperlink"/>
            <w:noProof/>
          </w:rPr>
          <w:t>Tabelle 1: Übersicht der abhängigen und unabhängigen Variablen</w:t>
        </w:r>
        <w:r>
          <w:rPr>
            <w:noProof/>
            <w:webHidden/>
          </w:rPr>
          <w:tab/>
        </w:r>
        <w:r>
          <w:rPr>
            <w:noProof/>
            <w:webHidden/>
          </w:rPr>
          <w:fldChar w:fldCharType="begin"/>
        </w:r>
        <w:r>
          <w:rPr>
            <w:noProof/>
            <w:webHidden/>
          </w:rPr>
          <w:instrText xml:space="preserve"> PAGEREF _Toc90042194 \h </w:instrText>
        </w:r>
        <w:r>
          <w:rPr>
            <w:noProof/>
            <w:webHidden/>
          </w:rPr>
        </w:r>
        <w:r>
          <w:rPr>
            <w:noProof/>
            <w:webHidden/>
          </w:rPr>
          <w:fldChar w:fldCharType="separate"/>
        </w:r>
        <w:r>
          <w:rPr>
            <w:noProof/>
            <w:webHidden/>
          </w:rPr>
          <w:t>47</w:t>
        </w:r>
        <w:r>
          <w:rPr>
            <w:noProof/>
            <w:webHidden/>
          </w:rPr>
          <w:fldChar w:fldCharType="end"/>
        </w:r>
      </w:hyperlink>
    </w:p>
    <w:p w14:paraId="359C845B" w14:textId="36222A16" w:rsidR="003246A9" w:rsidRDefault="009F0F3C">
      <w:pPr>
        <w:pStyle w:val="Abbildungsverzeichnis"/>
        <w:rPr>
          <w:rFonts w:asciiTheme="minorHAnsi" w:eastAsiaTheme="minorEastAsia" w:hAnsiTheme="minorHAnsi" w:cstheme="minorBidi"/>
          <w:noProof/>
          <w:szCs w:val="22"/>
        </w:rPr>
      </w:pPr>
      <w:hyperlink w:anchor="_Toc90042195" w:history="1">
        <w:r w:rsidR="003246A9" w:rsidRPr="006E1100">
          <w:rPr>
            <w:rStyle w:val="Hyperlink"/>
            <w:noProof/>
          </w:rPr>
          <w:t>Tabelle 2: Gebrauchte Zeit (in Sekunden) nach Szenarien</w:t>
        </w:r>
        <w:r w:rsidR="003246A9">
          <w:rPr>
            <w:noProof/>
            <w:webHidden/>
          </w:rPr>
          <w:tab/>
        </w:r>
        <w:r w:rsidR="003246A9">
          <w:rPr>
            <w:noProof/>
            <w:webHidden/>
          </w:rPr>
          <w:fldChar w:fldCharType="begin"/>
        </w:r>
        <w:r w:rsidR="003246A9">
          <w:rPr>
            <w:noProof/>
            <w:webHidden/>
          </w:rPr>
          <w:instrText xml:space="preserve"> PAGEREF _Toc90042195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08E6908" w14:textId="41AAA656" w:rsidR="003246A9" w:rsidRDefault="009F0F3C">
      <w:pPr>
        <w:pStyle w:val="Abbildungsverzeichnis"/>
        <w:rPr>
          <w:rFonts w:asciiTheme="minorHAnsi" w:eastAsiaTheme="minorEastAsia" w:hAnsiTheme="minorHAnsi" w:cstheme="minorBidi"/>
          <w:noProof/>
          <w:szCs w:val="22"/>
        </w:rPr>
      </w:pPr>
      <w:hyperlink w:anchor="_Toc90042196" w:history="1">
        <w:r w:rsidR="003246A9" w:rsidRPr="006E1100">
          <w:rPr>
            <w:rStyle w:val="Hyperlink"/>
            <w:noProof/>
          </w:rPr>
          <w:t>Tabelle 3: Zeit abseits des Weges (in Sekunden) nach Szenarien</w:t>
        </w:r>
        <w:r w:rsidR="003246A9">
          <w:rPr>
            <w:noProof/>
            <w:webHidden/>
          </w:rPr>
          <w:tab/>
        </w:r>
        <w:r w:rsidR="003246A9">
          <w:rPr>
            <w:noProof/>
            <w:webHidden/>
          </w:rPr>
          <w:fldChar w:fldCharType="begin"/>
        </w:r>
        <w:r w:rsidR="003246A9">
          <w:rPr>
            <w:noProof/>
            <w:webHidden/>
          </w:rPr>
          <w:instrText xml:space="preserve"> PAGEREF _Toc90042196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026026CF" w14:textId="2F5EC9DB" w:rsidR="003246A9" w:rsidRDefault="009F0F3C">
      <w:pPr>
        <w:pStyle w:val="Abbildungsverzeichnis"/>
        <w:rPr>
          <w:rFonts w:asciiTheme="minorHAnsi" w:eastAsiaTheme="minorEastAsia" w:hAnsiTheme="minorHAnsi" w:cstheme="minorBidi"/>
          <w:noProof/>
          <w:szCs w:val="22"/>
        </w:rPr>
      </w:pPr>
      <w:hyperlink w:anchor="_Toc90042197" w:history="1">
        <w:r w:rsidR="003246A9" w:rsidRPr="006E1100">
          <w:rPr>
            <w:rStyle w:val="Hyperlink"/>
            <w:noProof/>
          </w:rPr>
          <w:t>Tabelle 4: Zeit abseits des Weges prozentual nach Szenarien</w:t>
        </w:r>
        <w:r w:rsidR="003246A9">
          <w:rPr>
            <w:noProof/>
            <w:webHidden/>
          </w:rPr>
          <w:tab/>
        </w:r>
        <w:r w:rsidR="003246A9">
          <w:rPr>
            <w:noProof/>
            <w:webHidden/>
          </w:rPr>
          <w:fldChar w:fldCharType="begin"/>
        </w:r>
        <w:r w:rsidR="003246A9">
          <w:rPr>
            <w:noProof/>
            <w:webHidden/>
          </w:rPr>
          <w:instrText xml:space="preserve"> PAGEREF _Toc90042197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3DBD90F1" w14:textId="727B631C" w:rsidR="003246A9" w:rsidRDefault="009F0F3C">
      <w:pPr>
        <w:pStyle w:val="Abbildungsverzeichnis"/>
        <w:rPr>
          <w:rFonts w:asciiTheme="minorHAnsi" w:eastAsiaTheme="minorEastAsia" w:hAnsiTheme="minorHAnsi" w:cstheme="minorBidi"/>
          <w:noProof/>
          <w:szCs w:val="22"/>
        </w:rPr>
      </w:pPr>
      <w:hyperlink w:anchor="_Toc90042198" w:history="1">
        <w:r w:rsidR="003246A9" w:rsidRPr="006E1100">
          <w:rPr>
            <w:rStyle w:val="Hyperlink"/>
            <w:noProof/>
          </w:rPr>
          <w:t>Tabelle 5: Test auf Normalverteilung Ergebnisse</w:t>
        </w:r>
        <w:r w:rsidR="003246A9">
          <w:rPr>
            <w:noProof/>
            <w:webHidden/>
          </w:rPr>
          <w:tab/>
        </w:r>
        <w:r w:rsidR="003246A9">
          <w:rPr>
            <w:noProof/>
            <w:webHidden/>
          </w:rPr>
          <w:fldChar w:fldCharType="begin"/>
        </w:r>
        <w:r w:rsidR="003246A9">
          <w:rPr>
            <w:noProof/>
            <w:webHidden/>
          </w:rPr>
          <w:instrText xml:space="preserve"> PAGEREF _Toc90042198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2DD3F0CB" w14:textId="2C6E3ACE"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042072"/>
      <w:proofErr w:type="spellStart"/>
      <w:r w:rsidRPr="00547D29">
        <w:lastRenderedPageBreak/>
        <w:t>Abkürzungsverzeichnis</w:t>
      </w:r>
      <w:bookmarkEnd w:id="11"/>
      <w:bookmarkEnd w:id="12"/>
      <w:bookmarkEnd w:id="13"/>
      <w:proofErr w:type="spellEnd"/>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w:t>
            </w:r>
            <w:proofErr w:type="spellStart"/>
            <w:r>
              <w:t>Mounted</w:t>
            </w:r>
            <w:proofErr w:type="spellEnd"/>
            <w:r>
              <w:t>-Display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headerReference w:type="first" r:id="rId35"/>
          <w:footerReference w:type="first" r:id="rId36"/>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042073"/>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 xml:space="preserve">„VR is a way to escape the real world into something more fantastic. It has the potential to be the most social technology of all </w:t>
      </w:r>
      <w:proofErr w:type="gramStart"/>
      <w:r w:rsidRPr="006A353B">
        <w:rPr>
          <w:lang w:val="en-US"/>
        </w:rPr>
        <w:t>time“</w:t>
      </w:r>
      <w:proofErr w:type="gramEnd"/>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4E308B22"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2E5F1C">
        <w:t xml:space="preserve">Abb. </w:t>
      </w:r>
      <w:r w:rsidR="002E5F1C">
        <w:rPr>
          <w:noProof/>
        </w:rPr>
        <w:t>1</w:t>
      </w:r>
      <w:r w:rsidR="0098476C">
        <w:fldChar w:fldCharType="end"/>
      </w:r>
      <w:r w:rsidR="0098476C">
        <w:t xml:space="preserve"> </w:t>
      </w:r>
      <w:r w:rsidR="00977A1F">
        <w:rPr>
          <w:color w:val="FF0000"/>
        </w:rPr>
        <w:t>zeigen</w:t>
      </w:r>
      <w:del w:id="17" w:author="Norbert" w:date="2021-12-11T10:44:00Z">
        <w:r w:rsidR="0098476C" w:rsidDel="00E05784">
          <w:delText xml:space="preserve"> </w:delText>
        </w:r>
      </w:del>
      <w:ins w:id="18" w:author="Norbert" w:date="2021-12-11T10:44:00Z">
        <w:r w:rsidR="00E05784">
          <w:t xml:space="preserve"> </w:t>
        </w:r>
      </w:ins>
      <w:r w:rsidR="0098476C">
        <w:t>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 und </w:t>
      </w:r>
      <w:r w:rsidR="0055708A">
        <w:t>das größte Wachstum</w:t>
      </w:r>
      <w:r w:rsidR="00963A25">
        <w:t xml:space="preserve"> des Umsatzes war von 2016 bis 2017 mit 95,7%.</w:t>
      </w:r>
      <w:r w:rsidR="00C0593F">
        <w:t xml:space="preserve"> Darüber hinaus zeigt die Prognose</w:t>
      </w:r>
      <w:r w:rsidR="006A353B">
        <w:t xml:space="preserve"> einen weiteren kontinuierlichen Anstieg</w:t>
      </w:r>
      <w:r w:rsidR="00BA013F">
        <w:t xml:space="preserve"> von durchschnittlich 19,5%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12ECF339">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8F56EF" w:rsidR="00390125" w:rsidRDefault="00A777C3" w:rsidP="00461950">
      <w:pPr>
        <w:pStyle w:val="Beschriftung"/>
      </w:pPr>
      <w:bookmarkStart w:id="19" w:name="_Ref78281676"/>
      <w:bookmarkStart w:id="20" w:name="_Toc87517113"/>
      <w:bookmarkStart w:id="21" w:name="_Toc90041990"/>
      <w:r>
        <w:t xml:space="preserve">Abb. </w:t>
      </w:r>
      <w:fldSimple w:instr=" SEQ Abb. \* ARABIC ">
        <w:r w:rsidR="002E5F1C">
          <w:rPr>
            <w:noProof/>
          </w:rPr>
          <w:t>1</w:t>
        </w:r>
      </w:fldSimple>
      <w:bookmarkEnd w:id="19"/>
      <w:r>
        <w:t>: VR-Markt Umsatzentwicklung</w:t>
      </w:r>
      <w:sdt>
        <w:sdtPr>
          <w:id w:val="-384959303"/>
          <w:citation/>
        </w:sdtPr>
        <w:sdtContent>
          <w:r>
            <w:fldChar w:fldCharType="begin"/>
          </w:r>
          <w:r>
            <w:instrText xml:space="preserve"> CITATION Ral21 \l 1031 </w:instrText>
          </w:r>
          <w:r>
            <w:fldChar w:fldCharType="separate"/>
          </w:r>
          <w:r w:rsidR="002E5F1C">
            <w:rPr>
              <w:noProof/>
            </w:rPr>
            <w:t xml:space="preserve"> [1]</w:t>
          </w:r>
          <w:r>
            <w:fldChar w:fldCharType="end"/>
          </w:r>
        </w:sdtContent>
      </w:sdt>
      <w:bookmarkEnd w:id="20"/>
      <w:bookmarkEnd w:id="21"/>
    </w:p>
    <w:p w14:paraId="13ED9FD4" w14:textId="697C928D"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2E5F1C">
        <w:t xml:space="preserve">Abb. </w:t>
      </w:r>
      <w:r w:rsidR="002E5F1C">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 </w:t>
      </w:r>
      <w:r w:rsidR="00DF1329">
        <w:t>am meisten verbreitet</w:t>
      </w:r>
      <w:r w:rsidR="00BE1A08">
        <w:t>. Die Prognose deutet jedoch darauf hin, da</w:t>
      </w:r>
      <w:r w:rsidR="00033C9C">
        <w:t>s</w:t>
      </w:r>
      <w:r w:rsidR="00BE1A08">
        <w:t>s der Rückgang zukünftig bei 9,4%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 </w:t>
      </w:r>
      <w:r w:rsidR="00AC7845">
        <w:t>und</w:t>
      </w:r>
      <w:r w:rsidR="00F029FF">
        <w:t xml:space="preserve"> auf</w:t>
      </w:r>
      <w:r w:rsidR="00AC7845">
        <w:t xml:space="preserve"> </w:t>
      </w:r>
      <w:r w:rsidR="003E11AE">
        <w:t>einen Anteil von 42,0%</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2E5F1C">
        <w:t xml:space="preserve">Abb. </w:t>
      </w:r>
      <w:r w:rsidR="002E5F1C">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273B92D2">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3DE1CDED" w:rsidR="00C34320" w:rsidRDefault="009118E7" w:rsidP="00461950">
      <w:pPr>
        <w:pStyle w:val="Beschriftung"/>
      </w:pPr>
      <w:bookmarkStart w:id="22" w:name="_Ref78396602"/>
      <w:bookmarkStart w:id="23" w:name="_Toc87517114"/>
      <w:bookmarkStart w:id="24" w:name="_Toc90041991"/>
      <w:r>
        <w:t xml:space="preserve">Abb. </w:t>
      </w:r>
      <w:fldSimple w:instr=" SEQ Abb. \* ARABIC ">
        <w:r w:rsidR="002E5F1C">
          <w:rPr>
            <w:noProof/>
          </w:rPr>
          <w:t>2</w:t>
        </w:r>
      </w:fldSimple>
      <w:bookmarkEnd w:id="22"/>
      <w:r>
        <w:t>: Verbreitung der VR-Hardware</w:t>
      </w:r>
      <w:bookmarkEnd w:id="23"/>
      <w:bookmarkEnd w:id="24"/>
    </w:p>
    <w:p w14:paraId="1F082735" w14:textId="29DE953F"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Interessierten.</w:t>
      </w:r>
      <w:r w:rsidR="00200A52">
        <w:t xml:space="preserve"> Ganz vorne in den Einsatzszenarien stehen Computer- und Videospiele mit 79 Prozent</w:t>
      </w:r>
      <w:r w:rsidR="00475F7F" w:rsidRPr="00475F7F">
        <w:t xml:space="preserve"> </w:t>
      </w:r>
      <w:sdt>
        <w:sdtPr>
          <w:id w:val="-2114043786"/>
          <w:citation/>
        </w:sdtPr>
        <w:sdtContent>
          <w:r w:rsidR="00475F7F">
            <w:fldChar w:fldCharType="begin"/>
          </w:r>
          <w:r w:rsidR="00475F7F">
            <w:instrText xml:space="preserve"> CITATION Fac20 \l 1031 </w:instrText>
          </w:r>
          <w:r w:rsidR="00475F7F">
            <w:fldChar w:fldCharType="separate"/>
          </w:r>
          <w:r w:rsidR="002E5F1C">
            <w:rPr>
              <w:noProof/>
            </w:rPr>
            <w:t>[2]</w:t>
          </w:r>
          <w:r w:rsidR="00475F7F">
            <w:fldChar w:fldCharType="end"/>
          </w:r>
        </w:sdtContent>
      </w:sdt>
      <w:r w:rsidR="00200A52">
        <w:t>.</w:t>
      </w:r>
    </w:p>
    <w:p w14:paraId="6B61759A" w14:textId="7A293A27" w:rsidR="00BC5D6D" w:rsidRDefault="00FD10AE" w:rsidP="00FD10AE">
      <w:pPr>
        <w:pStyle w:val="berschrift3"/>
      </w:pPr>
      <w:bookmarkStart w:id="25" w:name="_Toc82686219"/>
      <w:bookmarkStart w:id="26" w:name="_Toc87516997"/>
      <w:bookmarkStart w:id="27" w:name="_Toc90042074"/>
      <w:r>
        <w:t>Problemstellung</w:t>
      </w:r>
      <w:bookmarkEnd w:id="25"/>
      <w:bookmarkEnd w:id="26"/>
      <w:bookmarkEnd w:id="27"/>
    </w:p>
    <w:p w14:paraId="2406B8A1" w14:textId="343AC148" w:rsidR="00AF0B0B" w:rsidRPr="000545B9" w:rsidRDefault="000B497B" w:rsidP="00AF0B0B">
      <w:bookmarkStart w:id="28" w:name="_Hlk90025180"/>
      <w:r>
        <w:t xml:space="preserve">Virtual Reality ist noch ein sehr junges Gebiet und die Wissenschaft steht noch am Anfang. Die Technologie der Virtual Reality ermöglicht </w:t>
      </w:r>
      <w:commentRangeStart w:id="29"/>
      <w:del w:id="30" w:author="Norbert" w:date="2021-12-11T10:50:00Z">
        <w:r w:rsidRPr="00E05784" w:rsidDel="00E05784">
          <w:rPr>
            <w:color w:val="FF0000"/>
            <w:rPrChange w:id="31" w:author="Norbert" w:date="2021-12-11T10:49:00Z">
              <w:rPr/>
            </w:rPrChange>
          </w:rPr>
          <w:delText>es</w:delText>
        </w:r>
      </w:del>
      <w:commentRangeEnd w:id="29"/>
      <w:r w:rsidR="00E05784">
        <w:rPr>
          <w:rStyle w:val="Kommentarzeichen"/>
        </w:rPr>
        <w:commentReference w:id="29"/>
      </w:r>
      <w:del w:id="32" w:author="Norbert" w:date="2021-12-11T10:50:00Z">
        <w:r w:rsidDel="00E05784">
          <w:delText xml:space="preserve"> </w:delText>
        </w:r>
      </w:del>
      <w:r>
        <w:t>den Benutzer, komplett in eine virtuelle Umgebung einzutauchen und mit dieser zu interagieren. Einer der wichtigsten Bereiche ist die Fortbewegung in der virtuellen Welt. In den letzten Jahren hat sich die Technologie der VR immer weiter verbessert und der Einzug des Gebrauchs in privaten Haushalten hat begonnen. Der Grund ist die kommerzielle Veröffentlichung von VR Hardware</w:t>
      </w:r>
      <w:ins w:id="33" w:author="Norbert" w:date="2021-12-11T10:51:00Z">
        <w:r w:rsidR="00286412">
          <w:t>,</w:t>
        </w:r>
      </w:ins>
      <w:r>
        <w:t xml:space="preserve"> wie der Playstation VR, Oculus Go, Quest 1 und 2. Diese ermöglichen eine immersive virtuelle Erfahrung, ohne die Notwendigkeit eines großen Labors oder eines aufwendigen Tracking Systems. </w:t>
      </w:r>
      <w:sdt>
        <w:sdtPr>
          <w:id w:val="-443695922"/>
          <w:citation/>
        </w:sdtPr>
        <w:sdtContent>
          <w:r>
            <w:fldChar w:fldCharType="begin"/>
          </w:r>
          <w:r>
            <w:instrText xml:space="preserve"> CITATION Che20 \l 1031 </w:instrText>
          </w:r>
          <w:r>
            <w:fldChar w:fldCharType="separate"/>
          </w:r>
          <w:r w:rsidR="002E5F1C">
            <w:rPr>
              <w:noProof/>
            </w:rPr>
            <w:t>[3]</w:t>
          </w:r>
          <w:r>
            <w:fldChar w:fldCharType="end"/>
          </w:r>
        </w:sdtContent>
      </w:sdt>
      <w:r>
        <w:t>.</w:t>
      </w:r>
      <w:r w:rsidR="009343C7">
        <w:t xml:space="preserve"> Dabei ist die Erkundung von </w:t>
      </w:r>
      <w:ins w:id="34" w:author="Norbert" w:date="2021-12-11T10:52:00Z">
        <w:r w:rsidR="00286412">
          <w:t>v</w:t>
        </w:r>
      </w:ins>
      <w:del w:id="35" w:author="Norbert" w:date="2021-12-11T10:52:00Z">
        <w:r w:rsidR="009343C7" w:rsidRPr="00BC5D6D" w:rsidDel="00286412">
          <w:delText>V</w:delText>
        </w:r>
      </w:del>
      <w:r w:rsidR="009343C7" w:rsidRPr="00BC5D6D">
        <w:t>irtuelle</w:t>
      </w:r>
      <w:ins w:id="36" w:author="Norbert" w:date="2021-12-11T10:52:00Z">
        <w:r w:rsidR="00286412">
          <w:t>n</w:t>
        </w:r>
      </w:ins>
      <w:r w:rsidR="009343C7" w:rsidRPr="00BC5D6D">
        <w:t xml:space="preserv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37" w:name="_Toc82686220"/>
      <w:bookmarkStart w:id="38" w:name="_Toc87516998"/>
      <w:bookmarkStart w:id="39" w:name="_Toc90042075"/>
      <w:bookmarkEnd w:id="28"/>
      <w:r>
        <w:t>Zielsetzung</w:t>
      </w:r>
      <w:bookmarkEnd w:id="37"/>
      <w:bookmarkEnd w:id="38"/>
      <w:bookmarkEnd w:id="3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40" w:name="_Toc82686221"/>
      <w:bookmarkStart w:id="41" w:name="_Toc87516999"/>
      <w:bookmarkStart w:id="42" w:name="_Toc90042076"/>
      <w:r>
        <w:lastRenderedPageBreak/>
        <w:t>Vorgehensweise</w:t>
      </w:r>
      <w:bookmarkEnd w:id="40"/>
      <w:bookmarkEnd w:id="41"/>
      <w:bookmarkEnd w:id="42"/>
    </w:p>
    <w:p w14:paraId="1EE6454B" w14:textId="480EA46B" w:rsidR="001937DA" w:rsidRDefault="00D94DD1" w:rsidP="001937DA">
      <w:r>
        <w:t>Im ersten Teil der Arbeit, der Einleitung, wird die Entwicklung der letzten Jahre, die ansteigende Wichtigkeit und eine zukünftige Prognose von Virtual Reality</w:t>
      </w:r>
      <w:r w:rsidR="0059077F">
        <w:t xml:space="preserve"> betrachtet. </w:t>
      </w:r>
      <w:r w:rsidR="0084541E">
        <w:t xml:space="preserve">Daraufhin </w:t>
      </w:r>
      <w:del w:id="43" w:author="Norbert" w:date="2021-12-11T10:53:00Z">
        <w:r w:rsidR="0084541E" w:rsidDel="00286412">
          <w:delText>wird</w:delText>
        </w:r>
      </w:del>
      <w:ins w:id="44" w:author="Norbert" w:date="2021-12-11T10:53:00Z">
        <w:r w:rsidR="00286412">
          <w:t>werden</w:t>
        </w:r>
      </w:ins>
      <w:r w:rsidR="0084541E">
        <w:t xml:space="preserve">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wichtigste Teil der Umsetzung, die Entwicklung der Szenarien.</w:t>
      </w:r>
      <w:r w:rsidR="00050402">
        <w:t xml:space="preserve"> Dazu gehört die Implementierung der virtuellen Umgebung</w:t>
      </w:r>
      <w:ins w:id="45" w:author="Norbert" w:date="2021-12-11T10:54:00Z">
        <w:r w:rsidR="00286412">
          <w:t>,</w:t>
        </w:r>
      </w:ins>
      <w:r w:rsidR="00050402">
        <w:t xml:space="preserve">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welches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46" w:name="_Toc82686222"/>
      <w:bookmarkStart w:id="47" w:name="_Toc87517000"/>
      <w:bookmarkStart w:id="48" w:name="_Toc90042077"/>
      <w:r>
        <w:lastRenderedPageBreak/>
        <w:t>Stand der Technik</w:t>
      </w:r>
      <w:bookmarkEnd w:id="46"/>
      <w:bookmarkEnd w:id="47"/>
      <w:bookmarkEnd w:id="48"/>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49" w:name="_Einfügen_von_Grafiken"/>
      <w:bookmarkStart w:id="50" w:name="_Toc82686223"/>
      <w:bookmarkStart w:id="51" w:name="_Toc87517001"/>
      <w:bookmarkStart w:id="52" w:name="_Toc90042078"/>
      <w:bookmarkEnd w:id="49"/>
      <w:r>
        <w:t>Virtual Reality</w:t>
      </w:r>
      <w:bookmarkEnd w:id="50"/>
      <w:bookmarkEnd w:id="51"/>
      <w:bookmarkEnd w:id="52"/>
    </w:p>
    <w:p w14:paraId="40F2A39F" w14:textId="5AFF2743"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t xml:space="preserve">ausgetauscht. Die Umsetzung geschieht dabei heutzutage durch eine spezielle Hardware, genauer gesagt meist durch </w:t>
      </w:r>
      <w:r w:rsidR="0026697E">
        <w:t>Brillen,</w:t>
      </w:r>
      <w:r>
        <w:t xml:space="preserve"> die auf dem Kopf getragen werden</w:t>
      </w:r>
      <w:sdt>
        <w:sdtPr>
          <w:id w:val="-82380643"/>
          <w:citation/>
        </w:sdtPr>
        <w:sdtContent>
          <w:r w:rsidR="0026697E">
            <w:fldChar w:fldCharType="begin"/>
          </w:r>
          <w:r w:rsidR="0026697E">
            <w:instrText xml:space="preserve"> CITATION Aug21 \l 1031 </w:instrText>
          </w:r>
          <w:r w:rsidR="0026697E">
            <w:fldChar w:fldCharType="separate"/>
          </w:r>
          <w:r w:rsidR="002E5F1C">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53" w:name="_Toc82686224"/>
      <w:bookmarkStart w:id="54" w:name="_Toc87517002"/>
      <w:bookmarkStart w:id="55" w:name="_Toc90042079"/>
      <w:r>
        <w:t>Technische Charakterisierung</w:t>
      </w:r>
      <w:bookmarkEnd w:id="53"/>
      <w:bookmarkEnd w:id="54"/>
      <w:bookmarkEnd w:id="55"/>
    </w:p>
    <w:p w14:paraId="19C6AB83" w14:textId="6FE0536F"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Computergraphik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2E5F1C">
        <w:t xml:space="preserve">Abb. </w:t>
      </w:r>
      <w:r w:rsidR="002E5F1C">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w:t>
      </w:r>
      <w:proofErr w:type="spellStart"/>
      <w:r>
        <w:t>Mounted</w:t>
      </w:r>
      <w:proofErr w:type="spellEnd"/>
      <w:r>
        <w:t>-Display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Content>
          <w:r w:rsidR="00300591">
            <w:fldChar w:fldCharType="begin"/>
          </w:r>
          <w:r w:rsidR="00300591">
            <w:instrText xml:space="preserve"> CITATION Dör19 \l 1031 </w:instrText>
          </w:r>
          <w:r w:rsidR="00300591">
            <w:fldChar w:fldCharType="separate"/>
          </w:r>
          <w:r w:rsidR="002E5F1C">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337C5636">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6F83221A" w:rsidR="005E716F" w:rsidRPr="005E716F" w:rsidRDefault="0088038B" w:rsidP="00804E0C">
      <w:pPr>
        <w:pStyle w:val="Beschriftung"/>
      </w:pPr>
      <w:bookmarkStart w:id="56" w:name="_Ref77524697"/>
      <w:bookmarkStart w:id="57" w:name="_Ref71295134"/>
      <w:bookmarkStart w:id="58" w:name="_Toc87517115"/>
      <w:bookmarkStart w:id="59" w:name="_Toc90041992"/>
      <w:r>
        <w:t xml:space="preserve">Abb. </w:t>
      </w:r>
      <w:fldSimple w:instr=" SEQ Abb. \* ARABIC ">
        <w:r w:rsidR="002E5F1C">
          <w:rPr>
            <w:noProof/>
          </w:rPr>
          <w:t>3</w:t>
        </w:r>
      </w:fldSimple>
      <w:bookmarkEnd w:id="56"/>
      <w:r>
        <w:t>: Unterschiede von 3D-Computergraphik und Virtual Reality</w:t>
      </w:r>
      <w:bookmarkEnd w:id="57"/>
      <w:r w:rsidR="005F21F1" w:rsidRPr="005F21F1">
        <w:t xml:space="preserve"> </w:t>
      </w:r>
      <w:sdt>
        <w:sdtPr>
          <w:id w:val="1718010397"/>
          <w:citation/>
        </w:sdtPr>
        <w:sdtContent>
          <w:r w:rsidR="005F21F1">
            <w:fldChar w:fldCharType="begin"/>
          </w:r>
          <w:r w:rsidR="005F21F1">
            <w:instrText xml:space="preserve"> CITATION Dör19 \l 1031 </w:instrText>
          </w:r>
          <w:r w:rsidR="005F21F1">
            <w:fldChar w:fldCharType="separate"/>
          </w:r>
          <w:r w:rsidR="002E5F1C">
            <w:rPr>
              <w:noProof/>
            </w:rPr>
            <w:t>[5]</w:t>
          </w:r>
          <w:r w:rsidR="005F21F1">
            <w:fldChar w:fldCharType="end"/>
          </w:r>
        </w:sdtContent>
      </w:sdt>
      <w:bookmarkEnd w:id="58"/>
      <w:bookmarkEnd w:id="59"/>
    </w:p>
    <w:p w14:paraId="53DF2909" w14:textId="3EAF8C10" w:rsidR="005E716F" w:rsidRDefault="005E716F" w:rsidP="005E716F">
      <w:pPr>
        <w:pStyle w:val="berschrift4"/>
      </w:pPr>
      <w:bookmarkStart w:id="60" w:name="_Toc82686225"/>
      <w:bookmarkStart w:id="61" w:name="_Toc87517003"/>
      <w:bookmarkStart w:id="62" w:name="_Toc90042080"/>
      <w:r>
        <w:lastRenderedPageBreak/>
        <w:t>Immersion</w:t>
      </w:r>
      <w:bookmarkEnd w:id="60"/>
      <w:bookmarkEnd w:id="61"/>
      <w:bookmarkEnd w:id="62"/>
    </w:p>
    <w:p w14:paraId="7DF4616F" w14:textId="4F343CB0" w:rsidR="00670B67" w:rsidRPr="00670B67" w:rsidRDefault="005E716F" w:rsidP="005E315F">
      <w:r>
        <w:t>Ein weiteres wichtiges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w:t>
      </w:r>
      <w:proofErr w:type="gramStart"/>
      <w:r w:rsidR="00A50ED4">
        <w:t>real</w:t>
      </w:r>
      <w:proofErr w:type="gramEnd"/>
      <w:r w:rsidR="00A50ED4">
        <w:t xml:space="preserve">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Content>
          <w:r w:rsidR="007A760E">
            <w:fldChar w:fldCharType="begin"/>
          </w:r>
          <w:r w:rsidR="007A760E">
            <w:instrText xml:space="preserve"> CITATION Aug21 \l 1031 </w:instrText>
          </w:r>
          <w:r w:rsidR="007A760E">
            <w:fldChar w:fldCharType="separate"/>
          </w:r>
          <w:r w:rsidR="002E5F1C">
            <w:rPr>
              <w:noProof/>
            </w:rPr>
            <w:t xml:space="preserve"> [4]</w:t>
          </w:r>
          <w:r w:rsidR="007A760E">
            <w:fldChar w:fldCharType="end"/>
          </w:r>
        </w:sdtContent>
      </w:sdt>
      <w:sdt>
        <w:sdtPr>
          <w:id w:val="214864560"/>
          <w:citation/>
        </w:sdtPr>
        <w:sdtContent>
          <w:r w:rsidR="00970F1A">
            <w:fldChar w:fldCharType="begin"/>
          </w:r>
          <w:r w:rsidR="00970F1A">
            <w:instrText xml:space="preserve"> CITATION Dör19 \l 1031 </w:instrText>
          </w:r>
          <w:r w:rsidR="00970F1A">
            <w:fldChar w:fldCharType="separate"/>
          </w:r>
          <w:r w:rsidR="002E5F1C">
            <w:rPr>
              <w:noProof/>
            </w:rPr>
            <w:t xml:space="preserve"> [5]</w:t>
          </w:r>
          <w:r w:rsidR="00970F1A">
            <w:fldChar w:fldCharType="end"/>
          </w:r>
        </w:sdtContent>
      </w:sdt>
      <w:r w:rsidR="00970F1A">
        <w:t xml:space="preserve"> </w:t>
      </w:r>
      <w:sdt>
        <w:sdtPr>
          <w:id w:val="1703051934"/>
          <w:citation/>
        </w:sdtPr>
        <w:sdtContent>
          <w:r w:rsidR="00970F1A">
            <w:fldChar w:fldCharType="begin"/>
          </w:r>
          <w:r w:rsidR="00970F1A">
            <w:instrText xml:space="preserve"> CITATION Sla97 \l 1031 </w:instrText>
          </w:r>
          <w:r w:rsidR="00970F1A">
            <w:fldChar w:fldCharType="separate"/>
          </w:r>
          <w:r w:rsidR="002E5F1C">
            <w:rPr>
              <w:noProof/>
            </w:rPr>
            <w:t>[6]</w:t>
          </w:r>
          <w:r w:rsidR="00970F1A">
            <w:fldChar w:fldCharType="end"/>
          </w:r>
        </w:sdtContent>
      </w:sdt>
      <w:r w:rsidR="007A760E">
        <w:t>.</w:t>
      </w:r>
    </w:p>
    <w:p w14:paraId="3029DA67" w14:textId="289CD9DB" w:rsidR="004D2FD4" w:rsidRDefault="00FF7684" w:rsidP="00FF7684">
      <w:pPr>
        <w:pStyle w:val="berschrift4"/>
      </w:pPr>
      <w:bookmarkStart w:id="63" w:name="_Toc82686227"/>
      <w:bookmarkStart w:id="64" w:name="_Toc87517005"/>
      <w:bookmarkStart w:id="65" w:name="_Toc90042081"/>
      <w:r>
        <w:t>Präsenz</w:t>
      </w:r>
      <w:bookmarkEnd w:id="63"/>
      <w:bookmarkEnd w:id="64"/>
      <w:bookmarkEnd w:id="65"/>
    </w:p>
    <w:p w14:paraId="2FCBB3EF" w14:textId="18DE081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t>wichtiges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Content>
          <w:r w:rsidR="005E1900">
            <w:fldChar w:fldCharType="begin"/>
          </w:r>
          <w:r w:rsidR="005E1900">
            <w:instrText xml:space="preserve"> CITATION Dör19 \l 1031 </w:instrText>
          </w:r>
          <w:r w:rsidR="005E1900">
            <w:fldChar w:fldCharType="separate"/>
          </w:r>
          <w:r w:rsidR="002E5F1C">
            <w:rPr>
              <w:noProof/>
            </w:rPr>
            <w:t xml:space="preserve"> [5]</w:t>
          </w:r>
          <w:r w:rsidR="005E1900">
            <w:fldChar w:fldCharType="end"/>
          </w:r>
        </w:sdtContent>
      </w:sdt>
      <w:sdt>
        <w:sdtPr>
          <w:id w:val="-1001348490"/>
          <w:citation/>
        </w:sdtPr>
        <w:sdtContent>
          <w:r w:rsidR="005E1900">
            <w:fldChar w:fldCharType="begin"/>
          </w:r>
          <w:r w:rsidR="005E1900">
            <w:instrText xml:space="preserve"> CITATION Aug21 \l 1031 </w:instrText>
          </w:r>
          <w:r w:rsidR="005E1900">
            <w:fldChar w:fldCharType="separate"/>
          </w:r>
          <w:r w:rsidR="002E5F1C">
            <w:rPr>
              <w:noProof/>
            </w:rPr>
            <w:t xml:space="preserve"> [4]</w:t>
          </w:r>
          <w:r w:rsidR="005E1900">
            <w:fldChar w:fldCharType="end"/>
          </w:r>
        </w:sdtContent>
      </w:sdt>
      <w:sdt>
        <w:sdtPr>
          <w:id w:val="-1456326506"/>
          <w:citation/>
        </w:sdtPr>
        <w:sdtContent>
          <w:r w:rsidR="00970F1A">
            <w:fldChar w:fldCharType="begin"/>
          </w:r>
          <w:r w:rsidR="00970F1A">
            <w:instrText xml:space="preserve"> CITATION Sla97 \l 1031 </w:instrText>
          </w:r>
          <w:r w:rsidR="00970F1A">
            <w:fldChar w:fldCharType="separate"/>
          </w:r>
          <w:r w:rsidR="002E5F1C">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66" w:name="_Toc82686228"/>
      <w:bookmarkStart w:id="67" w:name="_Toc87517006"/>
      <w:bookmarkStart w:id="68" w:name="_Toc90042082"/>
      <w:r>
        <w:t xml:space="preserve">Fortbewegungstechniken in </w:t>
      </w:r>
      <w:r w:rsidR="00221081">
        <w:t>Virtual Reality</w:t>
      </w:r>
      <w:bookmarkEnd w:id="66"/>
      <w:bookmarkEnd w:id="67"/>
      <w:bookmarkEnd w:id="68"/>
    </w:p>
    <w:p w14:paraId="05369877" w14:textId="7573A299"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FF0303">
        <w:t>wichtigsten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wichtigsten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Content>
          <w:r w:rsidR="000A1697">
            <w:fldChar w:fldCharType="begin"/>
          </w:r>
          <w:r w:rsidR="000A1697">
            <w:instrText xml:space="preserve"> CITATION Che20 \l 1031 </w:instrText>
          </w:r>
          <w:r w:rsidR="000A1697">
            <w:fldChar w:fldCharType="separate"/>
          </w:r>
          <w:r w:rsidR="002E5F1C">
            <w:rPr>
              <w:noProof/>
            </w:rPr>
            <w:t>[3]</w:t>
          </w:r>
          <w:r w:rsidR="000A1697">
            <w:fldChar w:fldCharType="end"/>
          </w:r>
        </w:sdtContent>
      </w:sdt>
      <w:r w:rsidR="000E10A4">
        <w:t>.</w:t>
      </w:r>
    </w:p>
    <w:p w14:paraId="29DF0F7D" w14:textId="509FFABD" w:rsidR="00816B3E" w:rsidRDefault="00816B3E" w:rsidP="00694829">
      <w:proofErr w:type="spellStart"/>
      <w:r>
        <w:t>Chernie</w:t>
      </w:r>
      <w:proofErr w:type="spellEnd"/>
      <w:r>
        <w:t xml:space="preserve"> et al</w:t>
      </w:r>
      <w:r w:rsidR="00192AD6">
        <w:t>.</w:t>
      </w:r>
      <w:r>
        <w:t xml:space="preserve"> veröffentlichten ein selbst durchgeführtes Literatur Review über die verschiedenen Techniken von Lokomotion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Content>
          <w:r w:rsidR="00877D01">
            <w:fldChar w:fldCharType="begin"/>
          </w:r>
          <w:r w:rsidR="00877D01">
            <w:instrText xml:space="preserve"> CITATION Che20 \l 1031 </w:instrText>
          </w:r>
          <w:r w:rsidR="00877D01">
            <w:fldChar w:fldCharType="separate"/>
          </w:r>
          <w:r w:rsidR="002E5F1C">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440419E0">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36DE0DB3" w:rsidR="00694829" w:rsidRDefault="008F1729" w:rsidP="003F16E3">
      <w:pPr>
        <w:pStyle w:val="Beschriftung"/>
      </w:pPr>
      <w:bookmarkStart w:id="69" w:name="_Ref67294370"/>
      <w:bookmarkStart w:id="70" w:name="_Toc87517116"/>
      <w:bookmarkStart w:id="71" w:name="_Toc90041993"/>
      <w:r>
        <w:t xml:space="preserve">Abb. </w:t>
      </w:r>
      <w:fldSimple w:instr=" SEQ Abb. \* ARABIC ">
        <w:r w:rsidR="002E5F1C">
          <w:rPr>
            <w:noProof/>
          </w:rPr>
          <w:t>4</w:t>
        </w:r>
      </w:fldSimple>
      <w:r>
        <w:t xml:space="preserve">: </w:t>
      </w:r>
      <w:r w:rsidR="004E3DF9">
        <w:t xml:space="preserve">Eine </w:t>
      </w:r>
      <w:r>
        <w:t>Taxonomie der Fortbewegungstechniken</w:t>
      </w:r>
      <w:bookmarkEnd w:id="69"/>
      <w:bookmarkEnd w:id="70"/>
      <w:bookmarkEnd w:id="71"/>
      <w:r w:rsidR="000F72DA">
        <w:t xml:space="preserve"> </w:t>
      </w:r>
      <w:sdt>
        <w:sdtPr>
          <w:id w:val="-1326813519"/>
          <w:citation/>
        </w:sdtPr>
        <w:sdtContent>
          <w:r w:rsidR="007E3AC0">
            <w:fldChar w:fldCharType="begin"/>
          </w:r>
          <w:r w:rsidR="007E3AC0">
            <w:instrText xml:space="preserve"> CITATION Che20 \l 1031 </w:instrText>
          </w:r>
          <w:r w:rsidR="007E3AC0">
            <w:fldChar w:fldCharType="separate"/>
          </w:r>
          <w:r w:rsidR="007E3AC0">
            <w:rPr>
              <w:noProof/>
            </w:rPr>
            <w:t>[3]</w:t>
          </w:r>
          <w:r w:rsidR="007E3AC0">
            <w:fldChar w:fldCharType="end"/>
          </w:r>
        </w:sdtContent>
      </w:sdt>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72" w:name="_Ref69823820"/>
      <w:bookmarkStart w:id="73" w:name="_Toc82686229"/>
      <w:bookmarkStart w:id="74" w:name="_Toc87517007"/>
      <w:bookmarkStart w:id="75" w:name="_Toc90042083"/>
      <w:r>
        <w:t>Natural Walking</w:t>
      </w:r>
      <w:bookmarkEnd w:id="72"/>
      <w:bookmarkEnd w:id="73"/>
      <w:bookmarkEnd w:id="74"/>
      <w:bookmarkEnd w:id="75"/>
    </w:p>
    <w:p w14:paraId="41CDCC43" w14:textId="61C7ADFB" w:rsidR="007C1270" w:rsidRDefault="00AC5484" w:rsidP="00432186">
      <w:r>
        <w:t>Das sogenannte Natural Walking handelt es sich um die natürlichste Art der Fortbewegung in virtuellen Umgebungen.</w:t>
      </w:r>
      <w:r w:rsidR="00443F84">
        <w:t xml:space="preserve"> Hier bewegt sich der Nutzer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Content>
          <w:r w:rsidR="00FF06BE">
            <w:fldChar w:fldCharType="begin"/>
          </w:r>
          <w:r w:rsidR="00FF06BE">
            <w:instrText xml:space="preserve"> CITATION Ada17 \l 1031 </w:instrText>
          </w:r>
          <w:r w:rsidR="00FF06BE">
            <w:fldChar w:fldCharType="separate"/>
          </w:r>
          <w:r w:rsidR="002E5F1C">
            <w:rPr>
              <w:noProof/>
            </w:rPr>
            <w:t>[7]</w:t>
          </w:r>
          <w:r w:rsidR="00FF06BE">
            <w:fldChar w:fldCharType="end"/>
          </w:r>
        </w:sdtContent>
      </w:sdt>
      <w:r w:rsidR="00FE1F43">
        <w:t xml:space="preserve">. </w:t>
      </w:r>
    </w:p>
    <w:p w14:paraId="68A16F19" w14:textId="77777777" w:rsidR="00A52FD4" w:rsidRDefault="00A52FD4" w:rsidP="00432186"/>
    <w:p w14:paraId="74BFCF84" w14:textId="73689CAA" w:rsidR="00746F20" w:rsidRDefault="006307B7" w:rsidP="00D44B04">
      <w:r>
        <w:t>Es ist jedoch</w:t>
      </w:r>
      <w:r w:rsidR="007C7DC8">
        <w:t xml:space="preserve"> mit verschiedenen Techniken</w:t>
      </w:r>
      <w:r w:rsidR="00AF76CA">
        <w:t xml:space="preserve"> wie </w:t>
      </w:r>
      <w:proofErr w:type="spellStart"/>
      <w:r w:rsidR="00AF76CA">
        <w:t>Redirected</w:t>
      </w:r>
      <w:proofErr w:type="spellEnd"/>
      <w:r w:rsidR="00AF76CA">
        <w:t xml:space="preserve"> Walking</w:t>
      </w:r>
      <w:r>
        <w:t xml:space="preserve"> ebenso möglich, wenn der physische Raum kleine</w:t>
      </w:r>
      <w:r w:rsidR="00FE1F43">
        <w:t>r</w:t>
      </w:r>
      <w:r>
        <w:t xml:space="preserve"> als die virtuelle Umgebung</w:t>
      </w:r>
      <w:r w:rsidR="00FE1F43">
        <w:t xml:space="preserve"> ist</w:t>
      </w:r>
      <w:r>
        <w:t xml:space="preserve">. </w:t>
      </w:r>
      <w:r w:rsidR="00241904">
        <w:t xml:space="preserve">Laut </w:t>
      </w:r>
      <w:proofErr w:type="spellStart"/>
      <w:r w:rsidR="00241904">
        <w:t>Usoh</w:t>
      </w:r>
      <w:proofErr w:type="spellEnd"/>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Content>
          <w:r w:rsidR="003B5C69">
            <w:fldChar w:fldCharType="begin"/>
          </w:r>
          <w:r w:rsidR="003B5C69">
            <w:instrText xml:space="preserve"> CITATION Uso99 \l 1031 </w:instrText>
          </w:r>
          <w:r w:rsidR="003B5C69">
            <w:fldChar w:fldCharType="separate"/>
          </w:r>
          <w:r w:rsidR="002E5F1C">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49875C5E" w:rsidR="00A92AC8" w:rsidRDefault="00E03D8F" w:rsidP="00D44B04">
      <w:proofErr w:type="spellStart"/>
      <w:r>
        <w:t>Ruddle</w:t>
      </w:r>
      <w:proofErr w:type="spellEnd"/>
      <w:r>
        <w:t xml:space="preserve"> et al</w:t>
      </w:r>
      <w:r w:rsidR="00192AD6">
        <w:t>.</w:t>
      </w:r>
      <w:r w:rsidR="00CB4395">
        <w:t xml:space="preserve"> führten eine Studie anhand einer Navigationsaufgabe zu, wo Ziele gesucht werden mussten. Diese hat </w:t>
      </w:r>
      <w:r>
        <w:t>gezeigt</w:t>
      </w:r>
      <w:r w:rsidR="00D44B04" w:rsidRPr="00D44B04">
        <w:t>, dass natürliches Gehen</w:t>
      </w:r>
      <w:r w:rsidR="00850A5D">
        <w:t xml:space="preserve"> im Vergleich zu nicht Körper basierter Fortbewegung</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Content>
          <w:r w:rsidR="000751FA">
            <w:fldChar w:fldCharType="begin"/>
          </w:r>
          <w:r w:rsidR="000751FA">
            <w:instrText xml:space="preserve"> CITATION Rud09 \l 1031 </w:instrText>
          </w:r>
          <w:r w:rsidR="000751FA">
            <w:fldChar w:fldCharType="separate"/>
          </w:r>
          <w:r w:rsidR="002E5F1C">
            <w:rPr>
              <w:noProof/>
            </w:rPr>
            <w:t>[9]</w:t>
          </w:r>
          <w:r w:rsidR="000751FA">
            <w:fldChar w:fldCharType="end"/>
          </w:r>
        </w:sdtContent>
      </w:sdt>
      <w:r w:rsidR="00572D6C">
        <w:t>.</w:t>
      </w:r>
    </w:p>
    <w:p w14:paraId="4BB43207" w14:textId="77777777" w:rsidR="000E3240" w:rsidRDefault="000E3240" w:rsidP="00D44B04"/>
    <w:p w14:paraId="39E94559" w14:textId="582D5C18" w:rsidR="00B73DAE" w:rsidRDefault="00572D6C" w:rsidP="00D44B04">
      <w:r>
        <w:lastRenderedPageBreak/>
        <w:t xml:space="preserve"> Ebenso</w:t>
      </w:r>
      <w:r w:rsidR="00792B75">
        <w:t xml:space="preserve"> zeigten </w:t>
      </w:r>
      <w:proofErr w:type="spellStart"/>
      <w:r w:rsidR="00792B75">
        <w:t>Ruddle</w:t>
      </w:r>
      <w:proofErr w:type="spellEnd"/>
      <w:r w:rsidR="00792B75">
        <w:t xml:space="preserve"> et al</w:t>
      </w:r>
      <w:r w:rsidR="00192AD6">
        <w:t>.</w:t>
      </w:r>
      <w:r w:rsidR="00792B75">
        <w:t xml:space="preserve"> mit einer Navigationsaufgabe im Vergleich zur Fortbewegung mit einem Joystick, einem Laufband und echtem Gehen, da</w:t>
      </w:r>
      <w:r w:rsidR="000C0D1C">
        <w:t>s</w:t>
      </w:r>
      <w:r w:rsidR="00792B75">
        <w:t>s</w:t>
      </w:r>
      <w:r>
        <w:t xml:space="preserve"> eine natürliche Schnittstelle</w:t>
      </w:r>
      <w:r w:rsidR="003F7011">
        <w:t xml:space="preserve"> des Gehens</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Content>
          <w:r w:rsidR="000751FA">
            <w:fldChar w:fldCharType="begin"/>
          </w:r>
          <w:r w:rsidR="000751FA">
            <w:instrText xml:space="preserve"> CITATION Rud13 \l 1031 </w:instrText>
          </w:r>
          <w:r w:rsidR="000751FA">
            <w:fldChar w:fldCharType="separate"/>
          </w:r>
          <w:r w:rsidR="002E5F1C">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1FAD3F9" w:rsidR="00E41C43" w:rsidRDefault="00B73DAE" w:rsidP="00D44B04">
      <w:proofErr w:type="spellStart"/>
      <w:r>
        <w:t>Whitton</w:t>
      </w:r>
      <w:proofErr w:type="spellEnd"/>
      <w:r>
        <w:t xml:space="preserve">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Bewegungspfade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Content>
          <w:r w:rsidR="000751FA">
            <w:fldChar w:fldCharType="begin"/>
          </w:r>
          <w:r w:rsidR="000751FA">
            <w:instrText xml:space="preserve"> CITATION Whi05 \l 1031 </w:instrText>
          </w:r>
          <w:r w:rsidR="000751FA">
            <w:fldChar w:fldCharType="separate"/>
          </w:r>
          <w:r w:rsidR="002E5F1C">
            <w:rPr>
              <w:noProof/>
            </w:rPr>
            <w:t xml:space="preserve"> [11]</w:t>
          </w:r>
          <w:r w:rsidR="000751FA">
            <w:fldChar w:fldCharType="end"/>
          </w:r>
        </w:sdtContent>
      </w:sdt>
      <w:r w:rsidR="00771537">
        <w:t>.</w:t>
      </w:r>
    </w:p>
    <w:p w14:paraId="3F54B4B2" w14:textId="77777777" w:rsidR="000D72F4" w:rsidRDefault="000D72F4" w:rsidP="00D44B04"/>
    <w:p w14:paraId="7494C134" w14:textId="3C543D67" w:rsidR="00000461" w:rsidRDefault="00E41C43" w:rsidP="00D44B04">
      <w:r>
        <w:t>All diese Studien stimmen als Ergebnis überein, das die Schnittstelle des Natural Walking die natürlichste Schnittstelle ist, die größte Präsenz beim Benutzer erzeugt und die Erreichung des Ziels bei zielsuchenden Aufgaben am schnellsten und einfachsten erreicht wird.</w:t>
      </w:r>
    </w:p>
    <w:p w14:paraId="27FE083E" w14:textId="45B6B758" w:rsidR="005A776B" w:rsidRDefault="00B40C2C" w:rsidP="005A776B">
      <w:pPr>
        <w:pStyle w:val="berschrift4"/>
      </w:pPr>
      <w:bookmarkStart w:id="76" w:name="_Ref66346759"/>
      <w:bookmarkStart w:id="77" w:name="_Toc82686230"/>
      <w:bookmarkStart w:id="78" w:name="_Toc87517008"/>
      <w:bookmarkStart w:id="79" w:name="_Toc90042084"/>
      <w:proofErr w:type="spellStart"/>
      <w:r>
        <w:t>Redirected</w:t>
      </w:r>
      <w:proofErr w:type="spellEnd"/>
      <w:r>
        <w:t xml:space="preserve"> Walking</w:t>
      </w:r>
      <w:bookmarkEnd w:id="76"/>
      <w:bookmarkEnd w:id="77"/>
      <w:bookmarkEnd w:id="78"/>
      <w:bookmarkEnd w:id="79"/>
    </w:p>
    <w:p w14:paraId="78DF7DE2" w14:textId="14948B8E"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proofErr w:type="spellStart"/>
      <w:r w:rsidR="00F866EB" w:rsidRPr="00E257E4">
        <w:rPr>
          <w:rStyle w:val="Hervorhebung"/>
        </w:rPr>
        <w:t>Redirected</w:t>
      </w:r>
      <w:proofErr w:type="spellEnd"/>
      <w:r w:rsidR="00F866EB" w:rsidRPr="00E257E4">
        <w:rPr>
          <w:rStyle w:val="Hervorhebung"/>
        </w:rPr>
        <w:t xml:space="preserve"> Walking</w:t>
      </w:r>
      <w:r w:rsidR="00F866EB">
        <w:t xml:space="preserve"> kategorisier</w:t>
      </w:r>
      <w:r w:rsidR="001C2E28">
        <w:t>t</w:t>
      </w:r>
      <w:r w:rsidR="00F866EB">
        <w:t xml:space="preserve">. </w:t>
      </w:r>
      <w:r w:rsidR="007C4CCE">
        <w:t xml:space="preserve">Die Route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Content>
          <w:r w:rsidR="00006BBB">
            <w:fldChar w:fldCharType="begin"/>
          </w:r>
          <w:r w:rsidR="00006BBB">
            <w:instrText xml:space="preserve"> CITATION Raz01 \l 1031 </w:instrText>
          </w:r>
          <w:r w:rsidR="00006BBB">
            <w:fldChar w:fldCharType="separate"/>
          </w:r>
          <w:r w:rsidR="002E5F1C">
            <w:rPr>
              <w:noProof/>
            </w:rPr>
            <w:t xml:space="preserve"> [12]</w:t>
          </w:r>
          <w:r w:rsidR="00006BBB">
            <w:fldChar w:fldCharType="end"/>
          </w:r>
        </w:sdtContent>
      </w:sdt>
      <w:sdt>
        <w:sdtPr>
          <w:id w:val="1639148765"/>
          <w:citation/>
        </w:sdtPr>
        <w:sdtContent>
          <w:r w:rsidR="004A31D5">
            <w:fldChar w:fldCharType="begin"/>
          </w:r>
          <w:r w:rsidR="004A31D5">
            <w:instrText xml:space="preserve"> CITATION Ada17 \l 1031 </w:instrText>
          </w:r>
          <w:r w:rsidR="004A31D5">
            <w:fldChar w:fldCharType="separate"/>
          </w:r>
          <w:r w:rsidR="002E5F1C">
            <w:rPr>
              <w:noProof/>
            </w:rPr>
            <w:t xml:space="preserve"> [7]</w:t>
          </w:r>
          <w:r w:rsidR="004A31D5">
            <w:fldChar w:fldCharType="end"/>
          </w:r>
        </w:sdtContent>
      </w:sdt>
      <w:r w:rsidR="00B91417">
        <w:t>.</w:t>
      </w:r>
    </w:p>
    <w:p w14:paraId="32175FF8" w14:textId="43624A05" w:rsidR="00E85C89" w:rsidRDefault="00E85C89" w:rsidP="00941B2C"/>
    <w:p w14:paraId="7285FE5F" w14:textId="4C38282E" w:rsidR="009572AC" w:rsidRDefault="009035C9" w:rsidP="009035C9">
      <w:proofErr w:type="spellStart"/>
      <w:r>
        <w:t>Suma</w:t>
      </w:r>
      <w:proofErr w:type="spellEnd"/>
      <w:r>
        <w:t xml:space="preserve"> et al.</w:t>
      </w:r>
      <w:r w:rsidR="00CA23B3">
        <w:t xml:space="preserve"> </w:t>
      </w:r>
      <w:sdt>
        <w:sdtPr>
          <w:id w:val="-1652739783"/>
          <w:citation/>
        </w:sdtPr>
        <w:sdtContent>
          <w:r w:rsidR="00B140B6">
            <w:fldChar w:fldCharType="begin"/>
          </w:r>
          <w:r w:rsidR="00B140B6">
            <w:instrText xml:space="preserve"> CITATION Sum12 \l 1031 </w:instrText>
          </w:r>
          <w:r w:rsidR="00B140B6">
            <w:fldChar w:fldCharType="separate"/>
          </w:r>
          <w:r w:rsidR="002E5F1C">
            <w:rPr>
              <w:noProof/>
            </w:rPr>
            <w:t>[13]</w:t>
          </w:r>
          <w:r w:rsidR="00B140B6">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2E5F1C">
        <w:t xml:space="preserve">Abb. </w:t>
      </w:r>
      <w:r w:rsidR="002E5F1C">
        <w:rPr>
          <w:noProof/>
        </w:rPr>
        <w:t>5</w:t>
      </w:r>
      <w:r w:rsidR="00B83229">
        <w:fldChar w:fldCharType="end"/>
      </w:r>
      <w:r w:rsidR="007F3C7D">
        <w:t>)</w:t>
      </w:r>
      <w:r>
        <w:t>.</w:t>
      </w:r>
      <w:r w:rsidR="005E78D6">
        <w:t xml:space="preserve"> Die Arbeit basiert und erweitert eine frühere Arbeit von</w:t>
      </w:r>
      <w:r w:rsidR="001F4CED">
        <w:t xml:space="preserve"> </w:t>
      </w:r>
      <w:proofErr w:type="spellStart"/>
      <w:r w:rsidR="001F4CED">
        <w:t>Steinicke</w:t>
      </w:r>
      <w:proofErr w:type="spellEnd"/>
      <w:r w:rsidR="001F4CED">
        <w:t xml:space="preserve"> et al</w:t>
      </w:r>
      <w:r w:rsidR="00192AD6">
        <w:t>.</w:t>
      </w:r>
      <w:r w:rsidR="001F4CED" w:rsidRPr="001F4CED">
        <w:t xml:space="preserve"> </w:t>
      </w:r>
      <w:sdt>
        <w:sdtPr>
          <w:id w:val="978960331"/>
          <w:citation/>
        </w:sdtPr>
        <w:sdtContent>
          <w:r w:rsidR="001F4CED">
            <w:fldChar w:fldCharType="begin"/>
          </w:r>
          <w:r w:rsidR="001F4CED">
            <w:instrText xml:space="preserve"> CITATION Ste08 \l 1031 </w:instrText>
          </w:r>
          <w:r w:rsidR="001F4CED">
            <w:fldChar w:fldCharType="separate"/>
          </w:r>
          <w:r w:rsidR="002E5F1C">
            <w:rPr>
              <w:noProof/>
            </w:rPr>
            <w:t>[14]</w:t>
          </w:r>
          <w:r w:rsidR="001F4CED">
            <w:fldChar w:fldCharType="end"/>
          </w:r>
        </w:sdtContent>
      </w:sdt>
      <w:r w:rsidR="00E5577F">
        <w:t>.</w:t>
      </w:r>
      <w:r w:rsidR="005E78D6">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Content>
          <w:r w:rsidR="00467F89">
            <w:fldChar w:fldCharType="begin"/>
          </w:r>
          <w:r w:rsidR="00467F89">
            <w:instrText xml:space="preserve"> CITATION Ada17 \l 1031 </w:instrText>
          </w:r>
          <w:r w:rsidR="00467F89">
            <w:fldChar w:fldCharType="separate"/>
          </w:r>
          <w:r w:rsidR="002E5F1C">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6C61926B">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62B586EB" w:rsidR="00584FB7" w:rsidRPr="00584FB7" w:rsidRDefault="00E36E10" w:rsidP="009D1D59">
      <w:pPr>
        <w:pStyle w:val="Beschriftung"/>
        <w:rPr>
          <w:noProof/>
        </w:rPr>
      </w:pPr>
      <w:bookmarkStart w:id="80" w:name="_Ref77836036"/>
      <w:bookmarkStart w:id="81" w:name="_Ref66346297"/>
      <w:bookmarkStart w:id="82" w:name="_Toc87517117"/>
      <w:bookmarkStart w:id="83" w:name="_Toc90041994"/>
      <w:r>
        <w:t xml:space="preserve">Abb. </w:t>
      </w:r>
      <w:fldSimple w:instr=" SEQ Abb. \* ARABIC ">
        <w:r w:rsidR="002E5F1C">
          <w:rPr>
            <w:noProof/>
          </w:rPr>
          <w:t>5</w:t>
        </w:r>
      </w:fldSimple>
      <w:bookmarkEnd w:id="80"/>
      <w:r>
        <w:t>: Eine Taxonomie für Umleitungstechniken</w:t>
      </w:r>
      <w:bookmarkEnd w:id="81"/>
      <w:r w:rsidR="00B83229">
        <w:t xml:space="preserve"> </w:t>
      </w:r>
      <w:r w:rsidR="00B83229">
        <w:rPr>
          <w:noProof/>
        </w:rPr>
        <w:t>[3]</w:t>
      </w:r>
      <w:bookmarkEnd w:id="82"/>
      <w:bookmarkEnd w:id="83"/>
    </w:p>
    <w:p w14:paraId="779528CB" w14:textId="2FAAE1C1" w:rsidR="008E0FBD" w:rsidRPr="008E0FBD" w:rsidRDefault="008E0FBD" w:rsidP="00AC5C6E">
      <w:pPr>
        <w:pStyle w:val="berschrift5"/>
      </w:pPr>
      <w:bookmarkStart w:id="84" w:name="_Toc82686231"/>
      <w:bookmarkStart w:id="85" w:name="_Toc87517009"/>
      <w:bookmarkStart w:id="86" w:name="_Toc90042085"/>
      <w:r>
        <w:t>Repositionierung</w:t>
      </w:r>
      <w:bookmarkEnd w:id="84"/>
      <w:bookmarkEnd w:id="85"/>
      <w:bookmarkEnd w:id="86"/>
    </w:p>
    <w:p w14:paraId="369B614D" w14:textId="31B1B4A2"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 Translation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Content>
          <w:r w:rsidR="00CB52C8">
            <w:fldChar w:fldCharType="begin"/>
          </w:r>
          <w:r w:rsidR="00CB52C8">
            <w:instrText xml:space="preserve"> CITATION Wil06 \l 1031 </w:instrText>
          </w:r>
          <w:r w:rsidR="00CB52C8">
            <w:fldChar w:fldCharType="separate"/>
          </w:r>
          <w:r w:rsidR="002E5F1C">
            <w:rPr>
              <w:noProof/>
            </w:rPr>
            <w:t>[15]</w:t>
          </w:r>
          <w:r w:rsidR="00CB52C8">
            <w:fldChar w:fldCharType="end"/>
          </w:r>
        </w:sdtContent>
      </w:sdt>
      <w:r w:rsidR="00CB52C8">
        <w:t xml:space="preserve"> </w:t>
      </w:r>
      <w:sdt>
        <w:sdtPr>
          <w:id w:val="-1078743420"/>
          <w:citation/>
        </w:sdtPr>
        <w:sdtContent>
          <w:r w:rsidR="008B2549">
            <w:fldChar w:fldCharType="begin"/>
          </w:r>
          <w:r w:rsidR="008B2549">
            <w:instrText xml:space="preserve"> CITATION Sum12 \l 1031 </w:instrText>
          </w:r>
          <w:r w:rsidR="008B2549">
            <w:fldChar w:fldCharType="separate"/>
          </w:r>
          <w:r w:rsidR="002E5F1C">
            <w:rPr>
              <w:noProof/>
            </w:rPr>
            <w:t>[13]</w:t>
          </w:r>
          <w:r w:rsidR="008B2549">
            <w:fldChar w:fldCharType="end"/>
          </w:r>
        </w:sdtContent>
      </w:sdt>
      <w:r w:rsidR="007754C5" w:rsidRPr="007754C5">
        <w:t>.</w:t>
      </w:r>
    </w:p>
    <w:p w14:paraId="2E565B0A" w14:textId="77777777" w:rsidR="00802F15" w:rsidRDefault="00802F15" w:rsidP="006167CE"/>
    <w:p w14:paraId="73B17F9C" w14:textId="69899613" w:rsidR="00137430" w:rsidRDefault="00991559" w:rsidP="006167CE">
      <w:proofErr w:type="spellStart"/>
      <w:r>
        <w:t>Steinicke</w:t>
      </w:r>
      <w:proofErr w:type="spellEnd"/>
      <w:r>
        <w:t xml:space="preserv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t xml:space="preserve"> </w:t>
      </w:r>
      <w:r w:rsidR="00350814">
        <w:t>durch</w:t>
      </w:r>
      <w:r w:rsidRPr="004D30CB">
        <w:t xml:space="preserve"> </w:t>
      </w:r>
      <w:sdt>
        <w:sdtPr>
          <w:id w:val="1761031740"/>
          <w:citation/>
        </w:sdtPr>
        <w:sdtContent>
          <w:r>
            <w:fldChar w:fldCharType="begin"/>
          </w:r>
          <w:r>
            <w:instrText xml:space="preserve">CITATION fef08 \l 1031 </w:instrText>
          </w:r>
          <w:r>
            <w:fldChar w:fldCharType="separate"/>
          </w:r>
          <w:r w:rsidR="002E5F1C">
            <w:rPr>
              <w:noProof/>
            </w:rPr>
            <w:t>[16]</w:t>
          </w:r>
          <w:r>
            <w:fldChar w:fldCharType="end"/>
          </w:r>
        </w:sdtContent>
      </w:sdt>
      <w:sdt>
        <w:sdtPr>
          <w:id w:val="-2014900361"/>
          <w:citation/>
        </w:sdtPr>
        <w:sdtContent>
          <w:r>
            <w:fldChar w:fldCharType="begin"/>
          </w:r>
          <w:r>
            <w:instrText xml:space="preserve"> CITATION SteMV08 \l 1031 </w:instrText>
          </w:r>
          <w:r>
            <w:fldChar w:fldCharType="separate"/>
          </w:r>
          <w:r w:rsidR="002E5F1C">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 herunter</w:t>
      </w:r>
      <w:r w:rsidR="0071060A">
        <w:t>-</w:t>
      </w:r>
      <w:r w:rsidR="008C2012">
        <w:t xml:space="preserve"> und um 26%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w:t>
      </w:r>
      <w:proofErr w:type="spellStart"/>
      <w:r w:rsidR="0055369E">
        <w:t>Interrante</w:t>
      </w:r>
      <w:proofErr w:type="spellEnd"/>
      <w:r w:rsidR="0055369E">
        <w:t xml:space="preserve"> et al. </w:t>
      </w:r>
      <w:sdt>
        <w:sdtPr>
          <w:id w:val="-85229232"/>
          <w:citation/>
        </w:sdtPr>
        <w:sdtContent>
          <w:r w:rsidR="0055369E">
            <w:fldChar w:fldCharType="begin"/>
          </w:r>
          <w:r w:rsidR="0055369E">
            <w:instrText xml:space="preserve"> CITATION Int06 \l 1031 </w:instrText>
          </w:r>
          <w:r w:rsidR="0055369E">
            <w:fldChar w:fldCharType="separate"/>
          </w:r>
          <w:r w:rsidR="002E5F1C">
            <w:rPr>
              <w:noProof/>
            </w:rPr>
            <w:t>[18]</w:t>
          </w:r>
          <w:r w:rsidR="0055369E">
            <w:fldChar w:fldCharType="end"/>
          </w:r>
        </w:sdtContent>
      </w:sdt>
      <w:r w:rsidR="0003554F">
        <w:t xml:space="preserve"> und Bruder et al. </w:t>
      </w:r>
      <w:sdt>
        <w:sdtPr>
          <w:id w:val="-1488327495"/>
          <w:citation/>
        </w:sdtPr>
        <w:sdtContent>
          <w:r w:rsidR="0003554F">
            <w:fldChar w:fldCharType="begin"/>
          </w:r>
          <w:r w:rsidR="0003554F">
            <w:instrText xml:space="preserve"> CITATION Bru11 \l 1031 </w:instrText>
          </w:r>
          <w:r w:rsidR="0003554F">
            <w:fldChar w:fldCharType="separate"/>
          </w:r>
          <w:r w:rsidR="002E5F1C">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Content>
          <w:r w:rsidR="00CE3B43">
            <w:fldChar w:fldCharType="begin"/>
          </w:r>
          <w:r w:rsidR="00CE3B43">
            <w:instrText xml:space="preserve"> CITATION Ste09 \l 1031 </w:instrText>
          </w:r>
          <w:r w:rsidR="00CE3B43">
            <w:fldChar w:fldCharType="separate"/>
          </w:r>
          <w:r w:rsidR="002E5F1C">
            <w:rPr>
              <w:noProof/>
            </w:rPr>
            <w:t>[20]</w:t>
          </w:r>
          <w:r w:rsidR="00CE3B43">
            <w:fldChar w:fldCharType="end"/>
          </w:r>
        </w:sdtContent>
      </w:sdt>
      <w:r w:rsidR="00601581">
        <w:t xml:space="preserve"> </w:t>
      </w:r>
      <w:sdt>
        <w:sdtPr>
          <w:id w:val="835577796"/>
          <w:citation/>
        </w:sdtPr>
        <w:sdtContent>
          <w:r w:rsidR="00601581">
            <w:fldChar w:fldCharType="begin"/>
          </w:r>
          <w:r w:rsidR="00601581">
            <w:instrText xml:space="preserve"> CITATION Sum12 \l 1031 </w:instrText>
          </w:r>
          <w:r w:rsidR="00601581">
            <w:fldChar w:fldCharType="separate"/>
          </w:r>
          <w:r w:rsidR="002E5F1C">
            <w:rPr>
              <w:noProof/>
            </w:rPr>
            <w:t>[13]</w:t>
          </w:r>
          <w:r w:rsidR="00601581">
            <w:fldChar w:fldCharType="end"/>
          </w:r>
        </w:sdtContent>
      </w:sdt>
      <w:r w:rsidR="008B2549">
        <w:t>.</w:t>
      </w:r>
    </w:p>
    <w:p w14:paraId="059A7E95" w14:textId="77777777" w:rsidR="00AC5C6E" w:rsidRDefault="00AC5C6E" w:rsidP="00515241"/>
    <w:p w14:paraId="4273B366" w14:textId="44254A27" w:rsidR="00515241" w:rsidRDefault="00515241" w:rsidP="006167CE">
      <w:r>
        <w:t xml:space="preserve">Bei der subtilen und diskreten Repositionierung findet die Veränderung der Position abrupt statt, um </w:t>
      </w:r>
      <w:r w:rsidR="00D4437E">
        <w:t>den visuellen Raum zu vergrößern.</w:t>
      </w:r>
      <w:r w:rsidR="00E35510">
        <w:t xml:space="preserve"> Jedoch müssen Techniken zum Einsatz kommen, das</w:t>
      </w:r>
      <w:r w:rsidR="00AE506A">
        <w:t>s</w:t>
      </w:r>
      <w:r w:rsidR="00E35510">
        <w:t xml:space="preserve"> die Verschiebung 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xml:space="preserve">, </w:t>
      </w:r>
      <w:r w:rsidR="00427800" w:rsidRPr="00427800">
        <w:lastRenderedPageBreak/>
        <w:t>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1E56C3" w:rsidRPr="00427800">
        <w:t>verwendet</w:t>
      </w:r>
      <w:r w:rsidR="00427800" w:rsidRPr="00427800">
        <w:t xml:space="preserve"> werden können, um abrupte </w:t>
      </w:r>
      <w:r w:rsidR="00FC556B">
        <w:t>Verschiebungen der Translation zu nutzen, ohne das</w:t>
      </w:r>
      <w:r w:rsidR="000743BF">
        <w:t>s</w:t>
      </w:r>
      <w:r w:rsidR="00302031">
        <w:t xml:space="preserve"> d</w:t>
      </w:r>
      <w:r w:rsidR="00E17FEE">
        <w:t>er</w:t>
      </w:r>
      <w:r w:rsidR="00FC556B">
        <w:t xml:space="preserve"> Benutzer dies</w:t>
      </w:r>
      <w:r w:rsidR="00302031">
        <w:t xml:space="preserve"> signifikant</w:t>
      </w:r>
      <w:r w:rsidR="00FC556B">
        <w:t xml:space="preserve"> merk</w:t>
      </w:r>
      <w:r w:rsidR="00E17FEE">
        <w:t>t</w:t>
      </w:r>
      <w:r w:rsidR="00FC556B">
        <w:t xml:space="preserve"> </w:t>
      </w:r>
      <w:r w:rsidR="00BE45D6">
        <w:t xml:space="preserve"> </w:t>
      </w:r>
      <w:sdt>
        <w:sdtPr>
          <w:id w:val="-507361302"/>
          <w:citation/>
        </w:sdtPr>
        <w:sdtContent>
          <w:r w:rsidR="00087398">
            <w:fldChar w:fldCharType="begin"/>
          </w:r>
          <w:r w:rsidR="00087398">
            <w:instrText xml:space="preserve"> CITATION Bru11 \l 1031 </w:instrText>
          </w:r>
          <w:r w:rsidR="00087398">
            <w:fldChar w:fldCharType="separate"/>
          </w:r>
          <w:r w:rsidR="002E5F1C">
            <w:rPr>
              <w:noProof/>
            </w:rPr>
            <w:t>[19]</w:t>
          </w:r>
          <w:r w:rsidR="00087398">
            <w:fldChar w:fldCharType="end"/>
          </w:r>
        </w:sdtContent>
      </w:sdt>
      <w:sdt>
        <w:sdtPr>
          <w:id w:val="-1094695788"/>
          <w:citation/>
        </w:sdtPr>
        <w:sdtContent>
          <w:r w:rsidR="00087398">
            <w:fldChar w:fldCharType="begin"/>
          </w:r>
          <w:r w:rsidR="00087398">
            <w:instrText xml:space="preserve"> CITATION Sum12 \l 1031 </w:instrText>
          </w:r>
          <w:r w:rsidR="00087398">
            <w:fldChar w:fldCharType="separate"/>
          </w:r>
          <w:r w:rsidR="002E5F1C">
            <w:rPr>
              <w:noProof/>
            </w:rPr>
            <w:t xml:space="preserve"> [13]</w:t>
          </w:r>
          <w:r w:rsidR="00087398">
            <w:fldChar w:fldCharType="end"/>
          </w:r>
        </w:sdtContent>
      </w:sdt>
      <w:r w:rsidR="00200F4D">
        <w:t>.</w:t>
      </w:r>
    </w:p>
    <w:p w14:paraId="31B7B820" w14:textId="77777777" w:rsidR="003E1497" w:rsidRDefault="003E1497" w:rsidP="00711301"/>
    <w:p w14:paraId="6A289F21" w14:textId="65F52CEE" w:rsidR="001254E2" w:rsidRDefault="008C3535" w:rsidP="00711301">
      <w:r>
        <w:t>Ebenso kann durch eine offene</w:t>
      </w:r>
      <w:r w:rsidR="00667129">
        <w:t xml:space="preserve"> </w:t>
      </w:r>
      <w:r>
        <w:t>und</w:t>
      </w:r>
      <w:r w:rsidR="00667129">
        <w:t xml:space="preserve"> kontinuierliche Verschiebung </w:t>
      </w:r>
      <w:r w:rsidR="00C36823">
        <w:t>der</w:t>
      </w:r>
      <w:r w:rsidR="00667129">
        <w:t xml:space="preserve"> virtuellen Umgebung um den Benutzer verschoben</w:t>
      </w:r>
      <w:r w:rsidR="00C4644B">
        <w:t xml:space="preserve"> werden</w:t>
      </w:r>
      <w:r w:rsidR="00667129">
        <w:t>. Das diese Technik der Repositionierung für den Benutzer desorientierend wirken kann, können Objekte wie Aufzüge und Autos als Navigationshilfen genutzt werden.</w:t>
      </w:r>
      <w:r w:rsidR="003E1497">
        <w:t xml:space="preserve"> </w:t>
      </w:r>
      <w:r w:rsidR="00686A28">
        <w:t xml:space="preserve">Die diskrete Neupositionierung </w:t>
      </w:r>
      <w:r w:rsidR="0022339F">
        <w:t>ebenso</w:t>
      </w:r>
      <w:r w:rsidR="00686A28">
        <w:t xml:space="preserve"> nicht unauffällig, der Benutzer nimmt sie also bewusst wahr. Die Umsetzung dieser Technik wird durch die abrupte Teleportation an eine neue Position umgesetzt.</w:t>
      </w:r>
      <w:r w:rsidR="00E746A5">
        <w:t xml:space="preserve"> Für den Benutzer kann es jedoch desorientierend wirken, wenn er dies nicht erwartet. Aus diesem Grund werden Portale eingesetzt, die vor allem aus Science-Fiction und Fantasy bekannt sind. Dies sind Objekte wie ein Spiegel, ein Tor oder ein magischer Wirbel aus Energie, die zwei </w:t>
      </w:r>
      <w:r w:rsidR="00F83D5B">
        <w:t>O</w:t>
      </w:r>
      <w:r w:rsidR="00E746A5">
        <w:t>rte miteinander ver</w:t>
      </w:r>
      <w:r w:rsidR="00D82B20">
        <w:t>binden</w:t>
      </w:r>
      <w:r w:rsidR="00D53C14">
        <w:t xml:space="preserve">. </w:t>
      </w:r>
      <w:proofErr w:type="spellStart"/>
      <w:r w:rsidR="00C14678">
        <w:t>Steinicke</w:t>
      </w:r>
      <w:proofErr w:type="spellEnd"/>
      <w:r w:rsidR="00C14678">
        <w:t xml:space="preserv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war und die Fähigkeit Distanzen korrekt zu schätzen verbessert war</w:t>
      </w:r>
      <w:r w:rsidR="00283E8D" w:rsidRPr="00283E8D">
        <w:t xml:space="preserve"> </w:t>
      </w:r>
      <w:sdt>
        <w:sdtPr>
          <w:id w:val="143405893"/>
          <w:citation/>
        </w:sdtPr>
        <w:sdtContent>
          <w:r w:rsidR="00283E8D">
            <w:fldChar w:fldCharType="begin"/>
          </w:r>
          <w:r w:rsidR="00283E8D">
            <w:instrText xml:space="preserve"> CITATION Ste091 \l 1031 </w:instrText>
          </w:r>
          <w:r w:rsidR="00283E8D">
            <w:fldChar w:fldCharType="separate"/>
          </w:r>
          <w:r w:rsidR="002E5F1C">
            <w:rPr>
              <w:noProof/>
            </w:rPr>
            <w:t>[21]</w:t>
          </w:r>
          <w:r w:rsidR="00283E8D">
            <w:fldChar w:fldCharType="end"/>
          </w:r>
        </w:sdtContent>
      </w:sdt>
      <w:r w:rsidR="00283E8D">
        <w:t xml:space="preserve"> </w:t>
      </w:r>
      <w:sdt>
        <w:sdtPr>
          <w:id w:val="1481809798"/>
          <w:citation/>
        </w:sdt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045425">
        <w:t>.</w:t>
      </w:r>
    </w:p>
    <w:p w14:paraId="6BE6E26F" w14:textId="36E23917" w:rsidR="00BA1B86" w:rsidRDefault="00BA1B86" w:rsidP="006D78ED">
      <w:pPr>
        <w:pStyle w:val="berschrift5"/>
      </w:pPr>
      <w:bookmarkStart w:id="87" w:name="_Toc82686232"/>
      <w:bookmarkStart w:id="88" w:name="_Toc87517010"/>
      <w:bookmarkStart w:id="89" w:name="_Toc90042086"/>
      <w:bookmarkStart w:id="90" w:name="_Ref69810646"/>
      <w:bookmarkStart w:id="91" w:name="_Hlk66809004"/>
      <w:r>
        <w:t>Neuausrichtung</w:t>
      </w:r>
      <w:bookmarkEnd w:id="87"/>
      <w:bookmarkEnd w:id="88"/>
      <w:bookmarkEnd w:id="89"/>
    </w:p>
    <w:bookmarkEnd w:id="90"/>
    <w:p w14:paraId="5BB8DCDD" w14:textId="49A46E1C" w:rsidR="005D7346" w:rsidRDefault="002E5FFC" w:rsidP="005D7346">
      <w:r>
        <w:t xml:space="preserve">Sobald der Benutzer eine Grenze der physischen Umgebung erreicht hat, z.B. durch eine Wand, wird </w:t>
      </w:r>
      <w:r w:rsidR="00F07C52">
        <w:t xml:space="preserve">die 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 Sobald der Benutzer eine Grenze des physischen Raums erreicht hat, wird dieser angewiesen sich zu drehen. Dabei erfolgt die Drehung physisch um 180 Grad, während die Orientierung nach dieser Dreh</w:t>
      </w:r>
      <w:r w:rsidR="00FF2C29">
        <w:t>ung</w:t>
      </w:r>
      <w:r w:rsidR="006868BF">
        <w:t xml:space="preserve"> gleich ist. </w:t>
      </w:r>
      <w:r w:rsidR="00FF2C29">
        <w:t>Bei dieser</w:t>
      </w:r>
      <w:r w:rsidR="000877C4">
        <w:t xml:space="preserve"> Technik wird die Stärkung der virtuellen Drehung verdoppelt, d.h. die Drehung um 180 Grad im physischen Raum bedeutet eine 360 Grad Drehung in der virtuellen Umgebung</w:t>
      </w:r>
      <w:bookmarkEnd w:id="91"/>
      <w:r w:rsidR="007A2440">
        <w:t xml:space="preserve">. Die Rotationsverstärkung ist für den Benutzer nicht erkennbar, jedoch die Aufforderung zur Drehung. </w:t>
      </w:r>
      <w:sdt>
        <w:sdtPr>
          <w:id w:val="-995334530"/>
          <w:citation/>
        </w:sdtPr>
        <w:sdtContent>
          <w:r w:rsidR="000A68E6">
            <w:fldChar w:fldCharType="begin"/>
          </w:r>
          <w:r w:rsidR="000A68E6">
            <w:instrText xml:space="preserve"> CITATION Wil07 \l 1031 </w:instrText>
          </w:r>
          <w:r w:rsidR="000A68E6">
            <w:fldChar w:fldCharType="separate"/>
          </w:r>
          <w:r w:rsidR="002E5F1C">
            <w:rPr>
              <w:noProof/>
            </w:rPr>
            <w:t>[22]</w:t>
          </w:r>
          <w:r w:rsidR="000A68E6">
            <w:fldChar w:fldCharType="end"/>
          </w:r>
        </w:sdtContent>
      </w:sdt>
      <w:r w:rsidR="00C46E8F" w:rsidRPr="00C46E8F">
        <w:t xml:space="preserve"> </w:t>
      </w:r>
      <w:sdt>
        <w:sdtPr>
          <w:id w:val="2103146588"/>
          <w:citation/>
        </w:sdtPr>
        <w:sdtContent>
          <w:r w:rsidR="00C46E8F">
            <w:fldChar w:fldCharType="begin"/>
          </w:r>
          <w:r w:rsidR="00C46E8F">
            <w:instrText xml:space="preserve"> CITATION Sum12 \l 1031 </w:instrText>
          </w:r>
          <w:r w:rsidR="00C46E8F">
            <w:fldChar w:fldCharType="separate"/>
          </w:r>
          <w:r w:rsidR="002E5F1C">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63DE13FA" w:rsidR="0051448E" w:rsidRDefault="00F20EE1" w:rsidP="00227621">
      <w:r>
        <w:t xml:space="preserve">Bewegt sich der Benutzer durch die virtuelle Welt, wird diese kontinuierlich um diese gedreht. So kann der Benutzer auf seinem virtuellen Pfad bleiben, bewegt sich aber ständig auf die </w:t>
      </w:r>
      <w:r w:rsidR="00F30B2F" w:rsidRPr="003A2930">
        <w:t>physische Wand</w:t>
      </w:r>
      <w:r w:rsidRPr="003A2930">
        <w:t xml:space="preserve"> </w:t>
      </w:r>
      <w:r>
        <w:t>oder das Hindernis mit der größten Entfernung</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muss der physisch vorhandene Raum sein und desto größer kann die virtuelle Umgebung ausfallen. Jedoch besteht dann auch eine höhere Gefahr, dass der Benutzer diese dann bemerkt.</w:t>
      </w:r>
      <w:r w:rsidR="00E61BB6">
        <w:t xml:space="preserve"> </w:t>
      </w:r>
      <w:proofErr w:type="spellStart"/>
      <w:r w:rsidR="00CD1B61">
        <w:t>Steinicke</w:t>
      </w:r>
      <w:proofErr w:type="spellEnd"/>
      <w:r w:rsidR="00CD1B61">
        <w:t xml:space="preserv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 mehr und 20% weniger gedreht werden können, ohne dies zu bemerken. Der Nachteil ist jedoch, dass dies ebenso einen großen</w:t>
      </w:r>
      <w:r w:rsidR="001132F0">
        <w:t xml:space="preserve"> viel größeren</w:t>
      </w:r>
      <w:r w:rsidR="001D06F4">
        <w:t xml:space="preserve"> physischen Raum</w:t>
      </w:r>
      <w:r w:rsidR="001132F0">
        <w:t xml:space="preserve"> </w:t>
      </w:r>
      <w:r w:rsidR="001132F0">
        <w:lastRenderedPageBreak/>
        <w:t>im Vergleich zu anderen Techniken voraussetzt</w:t>
      </w:r>
      <w:r w:rsidR="00891EB9">
        <w:t>.</w:t>
      </w:r>
      <w:r w:rsidR="001F119D">
        <w:t xml:space="preserve"> </w:t>
      </w:r>
      <w:proofErr w:type="spellStart"/>
      <w:r w:rsidR="003F6B73" w:rsidRPr="003F6B73">
        <w:t>Razzaque</w:t>
      </w:r>
      <w:proofErr w:type="spellEnd"/>
      <w:r w:rsidR="003F6B73">
        <w:t xml:space="preserve"> et al</w:t>
      </w:r>
      <w:r w:rsidR="00BB57F2">
        <w:t>.</w:t>
      </w:r>
      <w:r w:rsidR="003F6B73">
        <w:t xml:space="preserve"> testeten die Anwendung der Rotationsverzerrung in einer Studie.</w:t>
      </w:r>
      <w:r w:rsidR="00872EFA">
        <w:t xml:space="preserve"> In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2E5F1C">
        <w:t xml:space="preserve">Abb. </w:t>
      </w:r>
      <w:r w:rsidR="002E5F1C">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Content>
          <w:r w:rsidR="00603526">
            <w:fldChar w:fldCharType="begin"/>
          </w:r>
          <w:r w:rsidR="00603526">
            <w:instrText xml:space="preserve"> CITATION Ste09 \l 1031 </w:instrText>
          </w:r>
          <w:r w:rsidR="00603526">
            <w:fldChar w:fldCharType="separate"/>
          </w:r>
          <w:r w:rsidR="002E5F1C">
            <w:rPr>
              <w:noProof/>
            </w:rPr>
            <w:t>[20]</w:t>
          </w:r>
          <w:r w:rsidR="00603526">
            <w:fldChar w:fldCharType="end"/>
          </w:r>
        </w:sdtContent>
      </w:sdt>
      <w:r w:rsidR="00BB57F2">
        <w:t xml:space="preserve"> </w:t>
      </w:r>
      <w:sdt>
        <w:sdtPr>
          <w:id w:val="241848585"/>
          <w:citation/>
        </w:sdtPr>
        <w:sdtContent>
          <w:r w:rsidR="00BB57F2">
            <w:fldChar w:fldCharType="begin"/>
          </w:r>
          <w:r w:rsidR="00BB57F2">
            <w:instrText xml:space="preserve"> CITATION Raz01 \l 1031 </w:instrText>
          </w:r>
          <w:r w:rsidR="00BB57F2">
            <w:fldChar w:fldCharType="separate"/>
          </w:r>
          <w:r w:rsidR="002E5F1C">
            <w:rPr>
              <w:noProof/>
            </w:rPr>
            <w:t>[12]</w:t>
          </w:r>
          <w:r w:rsidR="00BB57F2">
            <w:fldChar w:fldCharType="end"/>
          </w:r>
        </w:sdtContent>
      </w:sdt>
      <w:r w:rsidR="001F119D">
        <w:t xml:space="preserve"> </w:t>
      </w:r>
      <w:sdt>
        <w:sdtPr>
          <w:id w:val="-1644190852"/>
          <w:citation/>
        </w:sdtPr>
        <w:sdtContent>
          <w:r w:rsidR="001F119D">
            <w:fldChar w:fldCharType="begin"/>
          </w:r>
          <w:r w:rsidR="001F119D">
            <w:instrText xml:space="preserve"> CITATION Sum12 \l 1031 </w:instrText>
          </w:r>
          <w:r w:rsidR="001F119D">
            <w:fldChar w:fldCharType="separate"/>
          </w:r>
          <w:r w:rsidR="002E5F1C">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763B1039">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15144DC2" w:rsidR="001255F3" w:rsidRPr="001255F3" w:rsidRDefault="00227621" w:rsidP="00364A51">
      <w:pPr>
        <w:pStyle w:val="Beschriftung"/>
      </w:pPr>
      <w:bookmarkStart w:id="92" w:name="_Ref77836075"/>
      <w:bookmarkStart w:id="93" w:name="_Ref66797478"/>
      <w:bookmarkStart w:id="94" w:name="_Toc87517118"/>
      <w:bookmarkStart w:id="95" w:name="_Toc90041995"/>
      <w:r>
        <w:t xml:space="preserve">Abb. </w:t>
      </w:r>
      <w:fldSimple w:instr=" SEQ Abb. \* ARABIC ">
        <w:r w:rsidR="002E5F1C">
          <w:rPr>
            <w:noProof/>
          </w:rPr>
          <w:t>6</w:t>
        </w:r>
      </w:fldSimple>
      <w:bookmarkEnd w:id="92"/>
      <w:r>
        <w:t xml:space="preserve">: </w:t>
      </w:r>
      <w:proofErr w:type="spellStart"/>
      <w:r>
        <w:t>Redirected</w:t>
      </w:r>
      <w:proofErr w:type="spellEnd"/>
      <w:r>
        <w:t xml:space="preserve"> Walking</w:t>
      </w:r>
      <w:bookmarkEnd w:id="93"/>
      <w:r w:rsidR="00B83229">
        <w:t xml:space="preserve"> </w:t>
      </w:r>
      <w:sdt>
        <w:sdtPr>
          <w:id w:val="912817205"/>
          <w:citation/>
        </w:sdtPr>
        <w:sdtContent>
          <w:r w:rsidR="00B83229">
            <w:fldChar w:fldCharType="begin"/>
          </w:r>
          <w:r w:rsidR="00B83229">
            <w:instrText xml:space="preserve"> CITATION Raz01 \l 1031 </w:instrText>
          </w:r>
          <w:r w:rsidR="00B83229">
            <w:fldChar w:fldCharType="separate"/>
          </w:r>
          <w:r w:rsidR="002E5F1C">
            <w:rPr>
              <w:noProof/>
            </w:rPr>
            <w:t>[12]</w:t>
          </w:r>
          <w:r w:rsidR="00B83229">
            <w:fldChar w:fldCharType="end"/>
          </w:r>
        </w:sdtContent>
      </w:sdt>
      <w:bookmarkEnd w:id="94"/>
      <w:bookmarkEnd w:id="95"/>
    </w:p>
    <w:p w14:paraId="69905931" w14:textId="0962FB4C"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8362AF">
        <w:t>auch Technik zur offenen 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Das gesamte Display und somit auch die Ausrichtung wird eingefroren und wieder fortgesetzt, sobald der Benutzer die 180 Grad Drehung weg vom physischen Hindernis vollendet wurde.</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Content>
          <w:r w:rsidR="007A37D3">
            <w:fldChar w:fldCharType="begin"/>
          </w:r>
          <w:r w:rsidR="007A37D3">
            <w:instrText xml:space="preserve"> CITATION Wil07 \l 1031 </w:instrText>
          </w:r>
          <w:r w:rsidR="007A37D3">
            <w:fldChar w:fldCharType="separate"/>
          </w:r>
          <w:r w:rsidR="002E5F1C">
            <w:rPr>
              <w:noProof/>
            </w:rPr>
            <w:t xml:space="preserve"> [22]</w:t>
          </w:r>
          <w:r w:rsidR="007A37D3">
            <w:fldChar w:fldCharType="end"/>
          </w:r>
        </w:sdtContent>
      </w:sdt>
      <w:r w:rsidR="00B13526">
        <w:t xml:space="preserve"> </w:t>
      </w:r>
      <w:sdt>
        <w:sdtPr>
          <w:id w:val="-1970431024"/>
          <w:citation/>
        </w:sdt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122C18">
        <w:t>.</w:t>
      </w:r>
    </w:p>
    <w:p w14:paraId="7E8C6228" w14:textId="77777777" w:rsidR="00BB05ED" w:rsidRDefault="00BB05ED" w:rsidP="008C390C"/>
    <w:p w14:paraId="5AE0871C" w14:textId="4DE2AB5F" w:rsidR="00D2642B" w:rsidRPr="008C390C" w:rsidRDefault="0058217A" w:rsidP="00D840E3">
      <w:r>
        <w:t xml:space="preserve">Für eine subtile und diskrete Neuorientierung wurde die Technik </w:t>
      </w:r>
      <w:r w:rsidRPr="008D67F8">
        <w:t xml:space="preserve">"Change Blindness </w:t>
      </w:r>
      <w:proofErr w:type="spellStart"/>
      <w:r w:rsidRPr="00DE47D8">
        <w:t>Redirection</w:t>
      </w:r>
      <w:proofErr w:type="spellEnd"/>
      <w:r w:rsidRPr="008D67F8">
        <w:t>"</w:t>
      </w:r>
      <w:r>
        <w:t xml:space="preserve"> von </w:t>
      </w:r>
      <w:proofErr w:type="spellStart"/>
      <w:r>
        <w:t>Suma</w:t>
      </w:r>
      <w:proofErr w:type="spellEnd"/>
      <w:r>
        <w:t xml:space="preserve"> et vorgeschlagen. Diese sagt,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2E5F1C">
        <w:t xml:space="preserve">Abb. </w:t>
      </w:r>
      <w:r w:rsidR="002E5F1C">
        <w:rPr>
          <w:noProof/>
        </w:rPr>
        <w:t>7</w:t>
      </w:r>
      <w:r w:rsidR="00D871C6">
        <w:fldChar w:fldCharType="end"/>
      </w:r>
      <w:r w:rsidR="00C8442B">
        <w:t xml:space="preserve">) wird ein Beispiel eines Szenenwechsels </w:t>
      </w:r>
      <w:r w:rsidR="00C8442B">
        <w:lastRenderedPageBreak/>
        <w:t xml:space="preserve">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was das Gefühl der Präsenz beibehalten kann. Die Ergebnisse der Studie zeigt,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Content>
          <w:r w:rsidR="00293A1C">
            <w:fldChar w:fldCharType="begin"/>
          </w:r>
          <w:r w:rsidR="00293A1C">
            <w:instrText xml:space="preserve"> CITATION Sum11 \l 1031 </w:instrText>
          </w:r>
          <w:r w:rsidR="00293A1C">
            <w:fldChar w:fldCharType="separate"/>
          </w:r>
          <w:r w:rsidR="002E5F1C">
            <w:rPr>
              <w:noProof/>
            </w:rPr>
            <w:t>[23]</w:t>
          </w:r>
          <w:r w:rsidR="00293A1C">
            <w:fldChar w:fldCharType="end"/>
          </w:r>
        </w:sdtContent>
      </w:sdt>
      <w:r w:rsidR="00D517AB">
        <w:t xml:space="preserve"> </w:t>
      </w:r>
      <w:sdt>
        <w:sdtPr>
          <w:id w:val="-433749941"/>
          <w:citation/>
        </w:sdtPr>
        <w:sdtContent>
          <w:r w:rsidR="00D517AB">
            <w:fldChar w:fldCharType="begin"/>
          </w:r>
          <w:r w:rsidR="00D517AB">
            <w:instrText xml:space="preserve"> CITATION Sum12 \l 1031 </w:instrText>
          </w:r>
          <w:r w:rsidR="00D517AB">
            <w:fldChar w:fldCharType="separate"/>
          </w:r>
          <w:r w:rsidR="002E5F1C">
            <w:rPr>
              <w:noProof/>
            </w:rPr>
            <w:t>[13]</w:t>
          </w:r>
          <w:r w:rsidR="00D517AB">
            <w:fldChar w:fldCharType="end"/>
          </w:r>
        </w:sdtContent>
      </w:sdt>
      <w:r w:rsidR="00D517AB" w:rsidRPr="00D517AB">
        <w:t xml:space="preserve"> </w:t>
      </w:r>
      <w:sdt>
        <w:sdtPr>
          <w:id w:val="-938292942"/>
          <w:citation/>
        </w:sdtPr>
        <w:sdtContent>
          <w:r w:rsidR="00D517AB">
            <w:fldChar w:fldCharType="begin"/>
          </w:r>
          <w:r w:rsidR="00D517AB">
            <w:instrText xml:space="preserve"> CITATION Sim00 \l 1031 </w:instrText>
          </w:r>
          <w:r w:rsidR="00D517AB">
            <w:fldChar w:fldCharType="separate"/>
          </w:r>
          <w:r w:rsidR="002E5F1C">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52EA5690">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96" w:name="_Ref66885592"/>
    </w:p>
    <w:p w14:paraId="68727FAC" w14:textId="105CAA95" w:rsidR="0099449F" w:rsidRPr="0099449F" w:rsidRDefault="00A22AA4" w:rsidP="00EC66E7">
      <w:pPr>
        <w:pStyle w:val="Beschriftung"/>
      </w:pPr>
      <w:bookmarkStart w:id="97" w:name="_Ref77836183"/>
      <w:bookmarkStart w:id="98" w:name="_Toc87517119"/>
      <w:bookmarkStart w:id="99" w:name="_Toc90041996"/>
      <w:r>
        <w:t xml:space="preserve">Abb. </w:t>
      </w:r>
      <w:fldSimple w:instr=" SEQ Abb. \* ARABIC ">
        <w:r w:rsidR="002E5F1C">
          <w:rPr>
            <w:noProof/>
          </w:rPr>
          <w:t>7</w:t>
        </w:r>
      </w:fldSimple>
      <w:bookmarkEnd w:id="97"/>
      <w:r>
        <w:t>: Diskreter Szenenwechsel</w:t>
      </w:r>
      <w:bookmarkEnd w:id="96"/>
      <w:r w:rsidR="00ED0139">
        <w:t xml:space="preserve"> </w:t>
      </w:r>
      <w:sdt>
        <w:sdtPr>
          <w:id w:val="-1286275600"/>
          <w:citation/>
        </w:sdtPr>
        <w:sdtContent>
          <w:r w:rsidR="00ED0139">
            <w:fldChar w:fldCharType="begin"/>
          </w:r>
          <w:r w:rsidR="00ED0139">
            <w:instrText xml:space="preserve"> CITATION Sum11 \l 1031 </w:instrText>
          </w:r>
          <w:r w:rsidR="00ED0139">
            <w:fldChar w:fldCharType="separate"/>
          </w:r>
          <w:r w:rsidR="002E5F1C">
            <w:rPr>
              <w:noProof/>
            </w:rPr>
            <w:t>[23]</w:t>
          </w:r>
          <w:r w:rsidR="00ED0139">
            <w:fldChar w:fldCharType="end"/>
          </w:r>
        </w:sdtContent>
      </w:sdt>
      <w:bookmarkEnd w:id="98"/>
      <w:bookmarkEnd w:id="99"/>
    </w:p>
    <w:p w14:paraId="3603DBED" w14:textId="12B352EA" w:rsidR="00C850A4" w:rsidRDefault="00C850A4" w:rsidP="00AB385E">
      <w:pPr>
        <w:pStyle w:val="berschrift4"/>
      </w:pPr>
      <w:bookmarkStart w:id="100" w:name="_Toc82686233"/>
      <w:bookmarkStart w:id="101" w:name="_Toc87517011"/>
      <w:bookmarkStart w:id="102" w:name="_Toc90042087"/>
      <w:r>
        <w:t>Walking-In-Place</w:t>
      </w:r>
      <w:bookmarkEnd w:id="100"/>
      <w:bookmarkEnd w:id="101"/>
      <w:bookmarkEnd w:id="102"/>
    </w:p>
    <w:p w14:paraId="4F1153BC" w14:textId="7F1042DE"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2E5F1C">
        <w:t>2.2.1</w:t>
      </w:r>
      <w:r w:rsidR="00571D6D">
        <w:fldChar w:fldCharType="end"/>
      </w:r>
      <w:r w:rsidR="00571D6D">
        <w:t xml:space="preserve"> und </w:t>
      </w:r>
      <w:r w:rsidR="00571D6D">
        <w:fldChar w:fldCharType="begin"/>
      </w:r>
      <w:r w:rsidR="00571D6D">
        <w:instrText xml:space="preserve"> REF _Ref66346759 \r \h </w:instrText>
      </w:r>
      <w:r w:rsidR="00571D6D">
        <w:fldChar w:fldCharType="separate"/>
      </w:r>
      <w:r w:rsidR="002E5F1C">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Content>
          <w:r w:rsidR="002D018A">
            <w:fldChar w:fldCharType="begin"/>
          </w:r>
          <w:r w:rsidR="002D018A">
            <w:instrText xml:space="preserve"> CITATION Ada17 \l 1031 </w:instrText>
          </w:r>
          <w:r w:rsidR="002D018A">
            <w:fldChar w:fldCharType="separate"/>
          </w:r>
          <w:r w:rsidR="002E5F1C">
            <w:rPr>
              <w:noProof/>
            </w:rPr>
            <w:t>[7]</w:t>
          </w:r>
          <w:r w:rsidR="002D018A">
            <w:fldChar w:fldCharType="end"/>
          </w:r>
        </w:sdtContent>
      </w:sdt>
      <w:sdt>
        <w:sdtPr>
          <w:id w:val="-1645499679"/>
          <w:citation/>
        </w:sdtPr>
        <w:sdtContent>
          <w:r w:rsidR="002D018A">
            <w:fldChar w:fldCharType="begin"/>
          </w:r>
          <w:r w:rsidR="002D018A">
            <w:instrText xml:space="preserve"> CITATION Che20 \l 1031 </w:instrText>
          </w:r>
          <w:r w:rsidR="002D018A">
            <w:fldChar w:fldCharType="separate"/>
          </w:r>
          <w:r w:rsidR="002E5F1C">
            <w:rPr>
              <w:noProof/>
            </w:rPr>
            <w:t xml:space="preserve"> [3]</w:t>
          </w:r>
          <w:r w:rsidR="002D018A">
            <w:fldChar w:fldCharType="end"/>
          </w:r>
        </w:sdtContent>
      </w:sdt>
      <w:r w:rsidR="00540E00" w:rsidRPr="00540E00">
        <w:t xml:space="preserve"> </w:t>
      </w:r>
      <w:sdt>
        <w:sdtPr>
          <w:id w:val="-554228501"/>
          <w:citation/>
        </w:sdtPr>
        <w:sdtContent>
          <w:r w:rsidR="00540E00">
            <w:fldChar w:fldCharType="begin"/>
          </w:r>
          <w:r w:rsidR="00540E00">
            <w:instrText xml:space="preserve"> CITATION Nil13 \l 1031 </w:instrText>
          </w:r>
          <w:r w:rsidR="00540E00">
            <w:fldChar w:fldCharType="separate"/>
          </w:r>
          <w:r w:rsidR="002E5F1C">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64743BFF"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Content>
          <w:r w:rsidR="004A69A6">
            <w:fldChar w:fldCharType="begin"/>
          </w:r>
          <w:r w:rsidR="004A69A6">
            <w:instrText xml:space="preserve"> CITATION Nil13 \l 1031 </w:instrText>
          </w:r>
          <w:r w:rsidR="004A69A6">
            <w:fldChar w:fldCharType="separate"/>
          </w:r>
          <w:r w:rsidR="002E5F1C">
            <w:rPr>
              <w:noProof/>
            </w:rPr>
            <w:t xml:space="preserve"> [25]</w:t>
          </w:r>
          <w:r w:rsidR="004A69A6">
            <w:fldChar w:fldCharType="end"/>
          </w:r>
        </w:sdtContent>
      </w:sdt>
      <w:r>
        <w:t>.</w:t>
      </w:r>
    </w:p>
    <w:p w14:paraId="527D2B2E" w14:textId="75807353" w:rsidR="00197552" w:rsidRDefault="00350DA6" w:rsidP="00C948EE">
      <w:pPr>
        <w:pStyle w:val="berschrift5"/>
      </w:pPr>
      <w:bookmarkStart w:id="103" w:name="_Toc82686234"/>
      <w:bookmarkStart w:id="104" w:name="_Toc87517012"/>
      <w:bookmarkStart w:id="105" w:name="_Toc90042088"/>
      <w:r>
        <w:t>Physikalische Schnittstellen</w:t>
      </w:r>
      <w:bookmarkEnd w:id="103"/>
      <w:bookmarkEnd w:id="104"/>
      <w:bookmarkEnd w:id="105"/>
    </w:p>
    <w:p w14:paraId="0E4758BD" w14:textId="4AEEE8B0"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Content>
          <w:r w:rsidR="00515E5F">
            <w:fldChar w:fldCharType="begin"/>
          </w:r>
          <w:r w:rsidR="00515E5F">
            <w:instrText xml:space="preserve"> CITATION Nil13 \l 1031 </w:instrText>
          </w:r>
          <w:r w:rsidR="00515E5F">
            <w:fldChar w:fldCharType="separate"/>
          </w:r>
          <w:r w:rsidR="002E5F1C">
            <w:rPr>
              <w:noProof/>
            </w:rPr>
            <w:t>[25]</w:t>
          </w:r>
          <w:r w:rsidR="00515E5F">
            <w:fldChar w:fldCharType="end"/>
          </w:r>
        </w:sdtContent>
      </w:sdt>
      <w:r w:rsidR="00495FE1">
        <w:t>.</w:t>
      </w:r>
    </w:p>
    <w:p w14:paraId="153AF9B1" w14:textId="77777777" w:rsidR="001A19F4" w:rsidRPr="00C948EE" w:rsidRDefault="001A19F4" w:rsidP="00C948EE"/>
    <w:p w14:paraId="29DEDABE" w14:textId="76867501" w:rsidR="002C6D3E" w:rsidRDefault="00AE5643" w:rsidP="00C850A4">
      <w:r w:rsidRPr="00AE5643">
        <w:lastRenderedPageBreak/>
        <w:t>Die WIP-Techniken, die sich auf physikalische Schnittstellen stützen, verwenden fast ausnahmslos eine indirekte Abbildung zwischen der Schrittgeste und der Verschiebung des Blickpunkts. Viele von ihnen nutzen die Kräfte, die beim Kontakt eines Fußes mit dem Boden auftreten, um zu erkennen, dass ein Schritt gemacht wurde.</w:t>
      </w:r>
      <w:r w:rsidR="002C6D3E">
        <w:t xml:space="preserve"> In einer Studie </w:t>
      </w:r>
      <w:r w:rsidR="006A3182">
        <w:t>stellen</w:t>
      </w:r>
      <w:r w:rsidR="002C6D3E">
        <w:t xml:space="preserve"> Williams et al</w:t>
      </w:r>
      <w:r w:rsidR="00192AD6">
        <w:t>.</w:t>
      </w:r>
      <w:r w:rsidR="002C6D3E">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höheren Drehfehlern führt. Die räumliche Ausrichtung </w:t>
      </w:r>
      <w:r w:rsidR="00E731FE">
        <w:t>zeigte in</w:t>
      </w:r>
      <w:r w:rsidR="0043099B">
        <w:t xml:space="preserve"> Bezug auf Latenz und Drehfehler war bei der Fortbewegung mit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Content>
          <w:r w:rsidR="00A37D13">
            <w:fldChar w:fldCharType="begin"/>
          </w:r>
          <w:r w:rsidR="00A37D13">
            <w:instrText xml:space="preserve"> CITATION Nil13 \l 1031 </w:instrText>
          </w:r>
          <w:r w:rsidR="00A37D13">
            <w:fldChar w:fldCharType="separate"/>
          </w:r>
          <w:r w:rsidR="002E5F1C">
            <w:rPr>
              <w:noProof/>
            </w:rPr>
            <w:t xml:space="preserve"> [25]</w:t>
          </w:r>
          <w:r w:rsidR="00A37D13">
            <w:fldChar w:fldCharType="end"/>
          </w:r>
        </w:sdtContent>
      </w:sdt>
      <w:sdt>
        <w:sdtPr>
          <w:id w:val="-1996638380"/>
          <w:citation/>
        </w:sdtPr>
        <w:sdtContent>
          <w:r w:rsidR="00753EC9">
            <w:fldChar w:fldCharType="begin"/>
          </w:r>
          <w:r w:rsidR="00753EC9">
            <w:instrText xml:space="preserve"> CITATION Wil11 \l 1031 </w:instrText>
          </w:r>
          <w:r w:rsidR="00753EC9">
            <w:fldChar w:fldCharType="separate"/>
          </w:r>
          <w:r w:rsidR="002E5F1C">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106" w:name="_Toc82686235"/>
      <w:bookmarkStart w:id="107" w:name="_Toc87517013"/>
      <w:bookmarkStart w:id="108" w:name="_Toc90042089"/>
      <w:r>
        <w:t>Motion Tracking</w:t>
      </w:r>
      <w:bookmarkEnd w:id="106"/>
      <w:bookmarkEnd w:id="107"/>
      <w:bookmarkEnd w:id="108"/>
    </w:p>
    <w:p w14:paraId="3B39EBA8" w14:textId="5C638802" w:rsidR="00C77DDF" w:rsidRDefault="004039BF" w:rsidP="00C850A4">
      <w:r>
        <w:t xml:space="preserve">Eine der frühesten Techniken für Walking-In-Place ist die „Virtual </w:t>
      </w:r>
      <w:proofErr w:type="spellStart"/>
      <w:r>
        <w:t>Treadmill</w:t>
      </w:r>
      <w:proofErr w:type="spellEnd"/>
      <w:r>
        <w:t>“, was von Slater e</w:t>
      </w:r>
      <w:r w:rsidR="00AF76CA">
        <w:t>t</w:t>
      </w:r>
      <w:r>
        <w:t xml:space="preserve"> al</w:t>
      </w:r>
      <w:r w:rsidR="00192AD6">
        <w:t>.</w:t>
      </w:r>
      <w:r w:rsidR="004F0BA2">
        <w:t xml:space="preserve"> </w:t>
      </w:r>
      <w:r>
        <w:t>vorgestellt wurde. Ein neuronales Netzwerk analysiert dabei das Head-</w:t>
      </w:r>
      <w:proofErr w:type="spellStart"/>
      <w:r>
        <w:t>Mounted</w:t>
      </w:r>
      <w:proofErr w:type="spellEnd"/>
      <w:r>
        <w:t>-Displays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proofErr w:type="gramStart"/>
      <w:r w:rsidR="00D90C54">
        <w:t>die Präsenz</w:t>
      </w:r>
      <w:proofErr w:type="gramEnd"/>
      <w:r w:rsidR="00366B87">
        <w:t xml:space="preserve"> durch diese Technik verbessert werden kann</w:t>
      </w:r>
      <w:sdt>
        <w:sdtPr>
          <w:id w:val="-20240827"/>
          <w:citation/>
        </w:sdtPr>
        <w:sdtContent>
          <w:r w:rsidR="004E37BF">
            <w:fldChar w:fldCharType="begin"/>
          </w:r>
          <w:r w:rsidR="004E37BF">
            <w:instrText xml:space="preserve"> CITATION Nil13 \l 1031 </w:instrText>
          </w:r>
          <w:r w:rsidR="004E37BF">
            <w:fldChar w:fldCharType="separate"/>
          </w:r>
          <w:r w:rsidR="002E5F1C">
            <w:rPr>
              <w:noProof/>
            </w:rPr>
            <w:t xml:space="preserve"> [25]</w:t>
          </w:r>
          <w:r w:rsidR="004E37BF">
            <w:fldChar w:fldCharType="end"/>
          </w:r>
        </w:sdtContent>
      </w:sdt>
      <w:sdt>
        <w:sdtPr>
          <w:id w:val="2062823292"/>
          <w:citation/>
        </w:sdtPr>
        <w:sdtContent>
          <w:r w:rsidR="00F03B21">
            <w:fldChar w:fldCharType="begin"/>
          </w:r>
          <w:r w:rsidR="00F03B21">
            <w:instrText xml:space="preserve"> CITATION Sla95 \l 1031 </w:instrText>
          </w:r>
          <w:r w:rsidR="00F03B21">
            <w:fldChar w:fldCharType="separate"/>
          </w:r>
          <w:r w:rsidR="002E5F1C">
            <w:rPr>
              <w:noProof/>
            </w:rPr>
            <w:t xml:space="preserve"> [27]</w:t>
          </w:r>
          <w:r w:rsidR="00F03B21">
            <w:fldChar w:fldCharType="end"/>
          </w:r>
        </w:sdtContent>
      </w:sdt>
      <w:r w:rsidR="00F03B21">
        <w:t>.</w:t>
      </w:r>
    </w:p>
    <w:p w14:paraId="25DBC580" w14:textId="77777777" w:rsidR="00511548" w:rsidRDefault="00511548" w:rsidP="00C850A4"/>
    <w:p w14:paraId="7BBFFCD1" w14:textId="3B26CC78" w:rsidR="002E73CA" w:rsidRDefault="00BB6ACF" w:rsidP="00C850A4">
      <w:r>
        <w:t>Von Zielinski et al</w:t>
      </w:r>
      <w:r w:rsidR="00192AD6">
        <w:t>.</w:t>
      </w:r>
      <w:r>
        <w:t xml:space="preserve"> wurde </w:t>
      </w:r>
      <w:r w:rsidRPr="00BB6ACF">
        <w:rPr>
          <w:rStyle w:val="Hervorhebung"/>
        </w:rPr>
        <w:t>Shadow Walking</w:t>
      </w:r>
      <w:r w:rsidRPr="00BB6ACF">
        <w:t xml:space="preserve"> vorgestellt, einer Technik zur Fortbewegung </w:t>
      </w:r>
      <w:r w:rsidR="00814DF6">
        <w:t xml:space="preserve">mit Hilfe von </w:t>
      </w:r>
      <w:r w:rsidRPr="00BB6ACF">
        <w:t>Unterflurprojektion. Durch die Nutzung von Schattenverfolgungsfunktionen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Implementierungen müssen beim Shadow Walking keine Anbauteile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einfach zu implementieren und erfordert keine Benutzerkalibrierung. Allerdings ist es auf Unterflur-Projektionssysteme, wie z.B. eine sechseckige CAVE beschränkt</w:t>
      </w:r>
      <w:r w:rsidR="002C494B">
        <w:t xml:space="preserve"> </w:t>
      </w:r>
      <w:sdt>
        <w:sdtPr>
          <w:id w:val="-417335531"/>
          <w:citation/>
        </w:sdtPr>
        <w:sdtContent>
          <w:r w:rsidR="002C494B">
            <w:fldChar w:fldCharType="begin"/>
          </w:r>
          <w:r w:rsidR="002C494B">
            <w:instrText xml:space="preserve"> CITATION Zie11 \l 1031 </w:instrText>
          </w:r>
          <w:r w:rsidR="002C494B">
            <w:fldChar w:fldCharType="separate"/>
          </w:r>
          <w:r w:rsidR="002E5F1C">
            <w:rPr>
              <w:noProof/>
            </w:rPr>
            <w:t>[28]</w:t>
          </w:r>
          <w:r w:rsidR="002C494B">
            <w:fldChar w:fldCharType="end"/>
          </w:r>
        </w:sdtContent>
      </w:sdt>
      <w:r w:rsidR="00D90C54">
        <w:t>.</w:t>
      </w:r>
    </w:p>
    <w:p w14:paraId="6E7C3210" w14:textId="77777777" w:rsidR="002972CC" w:rsidRDefault="002972CC" w:rsidP="00C850A4"/>
    <w:p w14:paraId="2EE68E94" w14:textId="4B65D170"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welche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Content>
          <w:r w:rsidR="002361A5">
            <w:fldChar w:fldCharType="begin"/>
          </w:r>
          <w:r w:rsidR="002361A5">
            <w:instrText xml:space="preserve"> CITATION Nil13 \l 1031 </w:instrText>
          </w:r>
          <w:r w:rsidR="002361A5">
            <w:fldChar w:fldCharType="separate"/>
          </w:r>
          <w:r w:rsidR="002E5F1C">
            <w:rPr>
              <w:noProof/>
            </w:rPr>
            <w:t>[25]</w:t>
          </w:r>
          <w:r w:rsidR="002361A5">
            <w:fldChar w:fldCharType="end"/>
          </w:r>
        </w:sdtContent>
      </w:sdt>
      <w:r w:rsidR="00F31D34">
        <w:t xml:space="preserve"> </w:t>
      </w:r>
      <w:r w:rsidR="002361A5">
        <w:t xml:space="preserve">stellten </w:t>
      </w:r>
      <w:r w:rsidR="00D90C54">
        <w:t xml:space="preserve">den </w:t>
      </w:r>
      <w:proofErr w:type="spellStart"/>
      <w:r w:rsidR="00D90C54">
        <w:t>Tapping</w:t>
      </w:r>
      <w:proofErr w:type="spellEnd"/>
      <w:r w:rsidR="00D90C54">
        <w:t>-In-Place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 Zielaufgabe durchzuführen und von einem Punkt zu einem Punkt über einen sichtbaren Pfad zu gelangen.</w:t>
      </w:r>
      <w:r w:rsidR="0051203C">
        <w:t xml:space="preserve"> Die Ergebnisse zeigten, </w:t>
      </w:r>
      <w:r w:rsidR="00D90C54">
        <w:t>dass</w:t>
      </w:r>
      <w:r w:rsidR="0051203C">
        <w:t xml:space="preserve"> die Probanden die Fortbewegung mit der </w:t>
      </w:r>
      <w:proofErr w:type="spellStart"/>
      <w:r w:rsidR="0051203C">
        <w:t>Tapping</w:t>
      </w:r>
      <w:proofErr w:type="spellEnd"/>
      <w:r w:rsidR="0051203C">
        <w:t xml:space="preserve"> Methode im Vergleich zu anderen Walking-in-Place Methoden am natürlichsten und weniger anstrengend fanden</w:t>
      </w:r>
      <w:r w:rsidR="00F31D34" w:rsidRPr="00F31D34">
        <w:t xml:space="preserve"> </w:t>
      </w:r>
      <w:sdt>
        <w:sdtPr>
          <w:id w:val="-1961411008"/>
          <w:citation/>
        </w:sdtPr>
        <w:sdtContent>
          <w:r w:rsidR="00F31D34">
            <w:fldChar w:fldCharType="begin"/>
          </w:r>
          <w:r w:rsidR="00F31D34">
            <w:instrText xml:space="preserve"> CITATION Nil13 \l 1031 </w:instrText>
          </w:r>
          <w:r w:rsidR="00F31D34">
            <w:fldChar w:fldCharType="separate"/>
          </w:r>
          <w:r w:rsidR="002E5F1C">
            <w:rPr>
              <w:noProof/>
            </w:rPr>
            <w:t>[25]</w:t>
          </w:r>
          <w:r w:rsidR="00F31D34">
            <w:fldChar w:fldCharType="end"/>
          </w:r>
        </w:sdtContent>
      </w:sdt>
      <w:r w:rsidR="00D90C54">
        <w:t>.</w:t>
      </w:r>
    </w:p>
    <w:p w14:paraId="4EBD903A" w14:textId="77777777" w:rsidR="001E2461" w:rsidRDefault="001E2461" w:rsidP="00C850A4"/>
    <w:p w14:paraId="68B239DD" w14:textId="0236D720"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w:t>
      </w:r>
      <w:proofErr w:type="spellStart"/>
      <w:r>
        <w:t>Teleport</w:t>
      </w:r>
      <w:proofErr w:type="spellEnd"/>
      <w:r>
        <w: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Content>
          <w:r w:rsidR="00C850A4">
            <w:fldChar w:fldCharType="begin"/>
          </w:r>
          <w:r w:rsidR="00C850A4">
            <w:instrText xml:space="preserve"> CITATION Ada17 \l 1031 </w:instrText>
          </w:r>
          <w:r w:rsidR="00C850A4">
            <w:fldChar w:fldCharType="separate"/>
          </w:r>
          <w:r w:rsidR="002E5F1C">
            <w:rPr>
              <w:noProof/>
            </w:rPr>
            <w:t>[7]</w:t>
          </w:r>
          <w:r w:rsidR="00C850A4">
            <w:fldChar w:fldCharType="end"/>
          </w:r>
        </w:sdtContent>
      </w:sdt>
      <w:r w:rsidR="00DA2F5C">
        <w:t xml:space="preserve"> </w:t>
      </w:r>
      <w:sdt>
        <w:sdtPr>
          <w:id w:val="-200326690"/>
          <w:citation/>
        </w:sdtPr>
        <w:sdtContent>
          <w:r w:rsidR="00DA2F5C">
            <w:fldChar w:fldCharType="begin"/>
          </w:r>
          <w:r w:rsidR="00DA2F5C">
            <w:instrText xml:space="preserve"> CITATION Che20 \l 1031 </w:instrText>
          </w:r>
          <w:r w:rsidR="00DA2F5C">
            <w:fldChar w:fldCharType="separate"/>
          </w:r>
          <w:r w:rsidR="002E5F1C">
            <w:rPr>
              <w:noProof/>
            </w:rPr>
            <w:t>[3]</w:t>
          </w:r>
          <w:r w:rsidR="00DA2F5C">
            <w:fldChar w:fldCharType="end"/>
          </w:r>
        </w:sdtContent>
      </w:sdt>
      <w:r w:rsidR="002E23DF" w:rsidRPr="002E23DF">
        <w:t xml:space="preserve"> </w:t>
      </w:r>
      <w:sdt>
        <w:sdtPr>
          <w:id w:val="-172887296"/>
          <w:citation/>
        </w:sdtPr>
        <w:sdtContent>
          <w:r w:rsidR="002E23DF">
            <w:fldChar w:fldCharType="begin"/>
          </w:r>
          <w:r w:rsidR="002E23DF">
            <w:instrText xml:space="preserve"> CITATION Lee18 \l 1031 </w:instrText>
          </w:r>
          <w:r w:rsidR="002E23DF">
            <w:fldChar w:fldCharType="separate"/>
          </w:r>
          <w:r w:rsidR="002E5F1C">
            <w:rPr>
              <w:noProof/>
            </w:rPr>
            <w:t>[29]</w:t>
          </w:r>
          <w:r w:rsidR="002E23DF">
            <w:fldChar w:fldCharType="end"/>
          </w:r>
        </w:sdtContent>
      </w:sdt>
      <w:r w:rsidR="002E23DF">
        <w:t>.</w:t>
      </w:r>
    </w:p>
    <w:p w14:paraId="4BC846BB" w14:textId="2BEA0C71" w:rsidR="00CD6520" w:rsidRDefault="009F48D8" w:rsidP="00CD6520">
      <w:pPr>
        <w:pStyle w:val="berschrift4"/>
      </w:pPr>
      <w:bookmarkStart w:id="109" w:name="_Toc82686236"/>
      <w:bookmarkStart w:id="110" w:name="_Toc87517014"/>
      <w:bookmarkStart w:id="111" w:name="_Toc90042090"/>
      <w:r w:rsidRPr="00D142F2">
        <w:lastRenderedPageBreak/>
        <w:t>Abstrahierte</w:t>
      </w:r>
      <w:r w:rsidR="00CD6520">
        <w:t xml:space="preserve"> Schnittstelle</w:t>
      </w:r>
      <w:r w:rsidR="004A5530">
        <w:t>n</w:t>
      </w:r>
      <w:r w:rsidR="009678D8">
        <w:t xml:space="preserve"> des Gehens</w:t>
      </w:r>
      <w:bookmarkEnd w:id="109"/>
      <w:bookmarkEnd w:id="110"/>
      <w:bookmarkEnd w:id="111"/>
    </w:p>
    <w:p w14:paraId="6BB953F5" w14:textId="2BC06179" w:rsidR="002537F0" w:rsidRDefault="000C75E7" w:rsidP="002537F0">
      <w:r>
        <w:t xml:space="preserve">„Virtuelles Fliegen“ ist eine weit verbreitete Technik, </w:t>
      </w:r>
      <w:r w:rsidR="00DC6C98">
        <w:t>die</w:t>
      </w:r>
      <w:r>
        <w:t xml:space="preserve"> vor allem von VR Spielen auf Spielekonsolen </w:t>
      </w:r>
      <w:r w:rsidR="003D3780">
        <w:t>oder am</w:t>
      </w:r>
      <w:r w:rsidR="00E2083C">
        <w:t xml:space="preserve"> </w:t>
      </w:r>
      <w:r w:rsidR="00994FAE">
        <w:t>PC</w:t>
      </w:r>
      <w:r w:rsidR="0003340A">
        <w:t>,</w:t>
      </w:r>
      <w:r w:rsidR="00522E24">
        <w:t xml:space="preserve"> </w:t>
      </w:r>
      <w:r w:rsidR="00994FAE">
        <w:t>Verwendung</w:t>
      </w:r>
      <w:r>
        <w:t xml:space="preserve"> findet.</w:t>
      </w:r>
      <w:r w:rsidR="003D3780">
        <w:t xml:space="preserve"> Ebenso ist die „Point &amp; </w:t>
      </w:r>
      <w:proofErr w:type="spellStart"/>
      <w:r w:rsidR="003D3780">
        <w:t>Teleport</w:t>
      </w:r>
      <w:proofErr w:type="spellEnd"/>
      <w:r w:rsidR="003D3780">
        <w:t>“ eine weit verbreitete Methode, wenn sich die Fortbewegung überwiegend auf das natürliche Gehen ko</w:t>
      </w:r>
      <w:r w:rsidR="00525035">
        <w:t>n</w:t>
      </w:r>
      <w:r w:rsidR="003D3780">
        <w:t>zentriert, der physische Raum jedoch zu wenig Platz bietet</w:t>
      </w:r>
      <w:r w:rsidR="00F61189">
        <w:t xml:space="preserve"> </w:t>
      </w:r>
      <w:sdt>
        <w:sdtPr>
          <w:id w:val="2062591791"/>
          <w:citation/>
        </w:sdtPr>
        <w:sdtContent>
          <w:r w:rsidR="00F61189">
            <w:fldChar w:fldCharType="begin"/>
          </w:r>
          <w:r w:rsidR="00F61189">
            <w:instrText xml:space="preserve"> CITATION Ada17 \l 1031 </w:instrText>
          </w:r>
          <w:r w:rsidR="00F61189">
            <w:fldChar w:fldCharType="separate"/>
          </w:r>
          <w:r w:rsidR="002E5F1C">
            <w:rPr>
              <w:noProof/>
            </w:rPr>
            <w:t>[7]</w:t>
          </w:r>
          <w:r w:rsidR="00F61189">
            <w:fldChar w:fldCharType="end"/>
          </w:r>
        </w:sdtContent>
      </w:sdt>
      <w:r w:rsidR="00D90C54">
        <w:t>.</w:t>
      </w:r>
    </w:p>
    <w:p w14:paraId="3249BB18" w14:textId="53A32E84" w:rsidR="00DB2E7D" w:rsidRDefault="00DB2E7D" w:rsidP="00DB2E7D">
      <w:pPr>
        <w:pStyle w:val="berschrift5"/>
      </w:pPr>
      <w:bookmarkStart w:id="112" w:name="_Toc82686237"/>
      <w:bookmarkStart w:id="113" w:name="_Toc87517015"/>
      <w:bookmarkStart w:id="114" w:name="_Toc90042091"/>
      <w:r>
        <w:t>Joystick</w:t>
      </w:r>
      <w:bookmarkEnd w:id="112"/>
      <w:bookmarkEnd w:id="113"/>
      <w:bookmarkEnd w:id="114"/>
    </w:p>
    <w:p w14:paraId="2C22439E" w14:textId="6C52570F" w:rsidR="00A857D6" w:rsidRDefault="00C1654D" w:rsidP="00D3713E">
      <w:r>
        <w:t>Es bestehen zwei Möglichkeiten, sich mit Hilfe eines Joysticks bzw. Controller in einer virtuellen Umgebung fortzubewegen.</w:t>
      </w:r>
      <w:r w:rsidR="00F00ADC">
        <w:t xml:space="preserve"> Oft wird der Joystick nur zur Steuerung der Translation verwendet, die die Rotation des HDM die Richtung vorgibt. Es kommt aber auch oft die Möglichkeit zum Einsatz, mit Hilfe des Joysticks die Translation und auch Rotation zu steuern. Dies ist vor allem im Bereich Gaming bekannt, um sich durch die großen komplexen Spielwelten zu b</w:t>
      </w:r>
      <w:r w:rsidR="000F1630">
        <w:t>e</w:t>
      </w:r>
      <w:r w:rsidR="00F00ADC">
        <w:t>wegen.</w:t>
      </w:r>
      <w:r w:rsidR="008F1FFC">
        <w:t xml:space="preserve"> </w:t>
      </w:r>
      <w:proofErr w:type="spellStart"/>
      <w:r w:rsidR="001B4CE6">
        <w:t>Buttussi</w:t>
      </w:r>
      <w:proofErr w:type="spellEnd"/>
      <w:r w:rsidR="001B4CE6">
        <w:t xml:space="preserve">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 an Ort und Stelle</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ist und bei den Benutzern mehr Übelkeit verursachen kann. </w:t>
      </w:r>
      <w:r w:rsidR="00C26261">
        <w:t>Jedoch waren keine Unterschiede der Präsenz festzustellen</w:t>
      </w:r>
      <w:sdt>
        <w:sdtPr>
          <w:id w:val="1801881436"/>
          <w:citation/>
        </w:sdtPr>
        <w:sdtContent>
          <w:r w:rsidR="001B4CE6">
            <w:fldChar w:fldCharType="begin"/>
          </w:r>
          <w:r w:rsidR="001B4CE6">
            <w:instrText xml:space="preserve">CITATION But21 \l 1031 </w:instrText>
          </w:r>
          <w:r w:rsidR="001B4CE6">
            <w:fldChar w:fldCharType="separate"/>
          </w:r>
          <w:r w:rsidR="002E5F1C">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15" w:name="_Ref67467565"/>
      <w:bookmarkStart w:id="116" w:name="_Toc82686238"/>
      <w:bookmarkStart w:id="117" w:name="_Toc87517016"/>
      <w:bookmarkStart w:id="118" w:name="_Toc90042092"/>
      <w:proofErr w:type="spellStart"/>
      <w:r>
        <w:t>Teleport</w:t>
      </w:r>
      <w:bookmarkEnd w:id="115"/>
      <w:bookmarkEnd w:id="116"/>
      <w:bookmarkEnd w:id="117"/>
      <w:bookmarkEnd w:id="118"/>
      <w:proofErr w:type="spellEnd"/>
    </w:p>
    <w:p w14:paraId="3BD0FA33" w14:textId="07978B0A" w:rsidR="009423DA" w:rsidRDefault="0004760C" w:rsidP="00A40CE9">
      <w:r>
        <w:t>Teleportation ist eine der häufigsten, nicht natürlichen genutzten Techniken zur Fortbewegung, die vor allem im Gaming Bereich bekannt ist</w:t>
      </w:r>
      <w:r w:rsidR="000D5B74">
        <w:t>. Der Einsatz bietet sich vor allem dann an, wenn der physische Bereich deutlich kleiner ist als die virtuelle Umgebung. Durch den Einzug von VR in den privaten Haushalten, ist dies meist der Fall.</w:t>
      </w:r>
      <w:r w:rsidR="00CF1133">
        <w:t xml:space="preserve"> Ebenso stieg die Popularität durch ein kostenloses Plugin von Steam für Unity 3D und der Unreal Engine, mit dem diese Fortbewegungstechnik einfach verwendet werden kann.</w:t>
      </w:r>
      <w:r w:rsidR="000D5B74">
        <w:t xml:space="preserve"> </w:t>
      </w:r>
      <w:r w:rsidR="00546996">
        <w:t xml:space="preserve">Im Vergleich zu Point &amp; </w:t>
      </w:r>
      <w:proofErr w:type="spellStart"/>
      <w:r w:rsidR="00546996">
        <w:t>Teleport</w:t>
      </w:r>
      <w:proofErr w:type="spellEnd"/>
      <w:r w:rsidR="00546996">
        <w:t xml:space="preserve"> (siehe Kapitel </w:t>
      </w:r>
      <w:r w:rsidR="00546996">
        <w:fldChar w:fldCharType="begin"/>
      </w:r>
      <w:r w:rsidR="00546996">
        <w:instrText xml:space="preserve"> REF _Ref69996646 \r \h </w:instrText>
      </w:r>
      <w:r w:rsidR="00546996">
        <w:fldChar w:fldCharType="separate"/>
      </w:r>
      <w:r w:rsidR="002E5F1C">
        <w:t>2.2.4.3</w:t>
      </w:r>
      <w:r w:rsidR="00546996">
        <w:fldChar w:fldCharType="end"/>
      </w:r>
      <w:r w:rsidR="00546996">
        <w:t>), wird die Fortbewegung in den meisten Fällen mit einem Joystick bzw. Controller gesteuert.</w:t>
      </w:r>
      <w:r w:rsidR="008C6B1C">
        <w:t xml:space="preserve"> Das gewünschte Ziel wird durch Zeigen mit dem Controller</w:t>
      </w:r>
      <w:r w:rsidR="00A00E99">
        <w:t xml:space="preserve"> mit Hilfe eines sichtbaren Markers</w:t>
      </w:r>
      <w:r w:rsidR="008C6B1C">
        <w:t xml:space="preserve"> ausgewählt und 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2E5F1C">
        <w:t xml:space="preserve">Abb. </w:t>
      </w:r>
      <w:r w:rsidR="002E5F1C">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Content>
          <w:r w:rsidR="00635051">
            <w:fldChar w:fldCharType="begin"/>
          </w:r>
          <w:r w:rsidR="00635051">
            <w:instrText xml:space="preserve"> CITATION Ada17 \l 1031 </w:instrText>
          </w:r>
          <w:r w:rsidR="00635051">
            <w:fldChar w:fldCharType="separate"/>
          </w:r>
          <w:r w:rsidR="002E5F1C">
            <w:rPr>
              <w:noProof/>
            </w:rPr>
            <w:t xml:space="preserve"> [7]</w:t>
          </w:r>
          <w:r w:rsidR="00635051">
            <w:fldChar w:fldCharType="end"/>
          </w:r>
        </w:sdtContent>
      </w:sdt>
      <w:sdt>
        <w:sdtPr>
          <w:id w:val="-209417834"/>
          <w:citation/>
        </w:sdtPr>
        <w:sdtContent>
          <w:r w:rsidR="00C1447C">
            <w:fldChar w:fldCharType="begin"/>
          </w:r>
          <w:r w:rsidR="00C1447C">
            <w:instrText xml:space="preserve"> CITATION Che20 \l 1031 </w:instrText>
          </w:r>
          <w:r w:rsidR="00C1447C">
            <w:fldChar w:fldCharType="separate"/>
          </w:r>
          <w:r w:rsidR="002E5F1C">
            <w:rPr>
              <w:noProof/>
            </w:rPr>
            <w:t xml:space="preserve"> [3]</w:t>
          </w:r>
          <w:r w:rsidR="00C1447C">
            <w:fldChar w:fldCharType="end"/>
          </w:r>
        </w:sdtContent>
      </w:sdt>
      <w:sdt>
        <w:sdtPr>
          <w:id w:val="-1014297035"/>
          <w:citation/>
        </w:sdtPr>
        <w:sdtContent>
          <w:r w:rsidR="009C2DBB">
            <w:fldChar w:fldCharType="begin"/>
          </w:r>
          <w:r w:rsidR="009C2DBB">
            <w:instrText xml:space="preserve">CITATION But21 \l 1031 </w:instrText>
          </w:r>
          <w:r w:rsidR="009C2DBB">
            <w:fldChar w:fldCharType="separate"/>
          </w:r>
          <w:r w:rsidR="002E5F1C">
            <w:rPr>
              <w:noProof/>
            </w:rPr>
            <w:t xml:space="preserve"> [30]</w:t>
          </w:r>
          <w:r w:rsidR="009C2DBB">
            <w:fldChar w:fldCharType="end"/>
          </w:r>
        </w:sdtContent>
      </w:sdt>
      <w:r w:rsidR="009C2DBB">
        <w:t xml:space="preserve"> </w:t>
      </w:r>
      <w:sdt>
        <w:sdtPr>
          <w:id w:val="378438851"/>
          <w:citation/>
        </w:sdtPr>
        <w:sdtContent>
          <w:r w:rsidR="002C4CF5">
            <w:fldChar w:fldCharType="begin"/>
          </w:r>
          <w:r w:rsidR="002C4CF5">
            <w:instrText xml:space="preserve"> CITATION Jac18 \l 1031 </w:instrText>
          </w:r>
          <w:r w:rsidR="002C4CF5">
            <w:fldChar w:fldCharType="separate"/>
          </w:r>
          <w:r w:rsidR="002E5F1C">
            <w:rPr>
              <w:noProof/>
            </w:rPr>
            <w:t>[31]</w:t>
          </w:r>
          <w:r w:rsidR="002C4CF5">
            <w:fldChar w:fldCharType="end"/>
          </w:r>
        </w:sdtContent>
      </w:sdt>
      <w:sdt>
        <w:sdtPr>
          <w:id w:val="312920170"/>
          <w:citation/>
        </w:sdtPr>
        <w:sdtContent>
          <w:r w:rsidR="003D42EF">
            <w:fldChar w:fldCharType="begin"/>
          </w:r>
          <w:r w:rsidR="00337A33">
            <w:instrText xml:space="preserve">CITATION Che19 \l 1031 </w:instrText>
          </w:r>
          <w:r w:rsidR="003D42EF">
            <w:fldChar w:fldCharType="separate"/>
          </w:r>
          <w:r w:rsidR="002E5F1C">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0307B5E5">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39D5B346" w:rsidR="008C45F2" w:rsidRDefault="00AB6D73" w:rsidP="00007C0F">
      <w:pPr>
        <w:pStyle w:val="Beschriftung"/>
      </w:pPr>
      <w:bookmarkStart w:id="119" w:name="_Ref77836278"/>
      <w:bookmarkStart w:id="120" w:name="_Ref67561215"/>
      <w:bookmarkStart w:id="121" w:name="_Toc87517120"/>
      <w:bookmarkStart w:id="122" w:name="_Toc90041997"/>
      <w:r>
        <w:t xml:space="preserve">Abb. </w:t>
      </w:r>
      <w:fldSimple w:instr=" SEQ Abb. \* ARABIC ">
        <w:r w:rsidR="002E5F1C">
          <w:rPr>
            <w:noProof/>
          </w:rPr>
          <w:t>8</w:t>
        </w:r>
      </w:fldSimple>
      <w:bookmarkEnd w:id="119"/>
      <w:r>
        <w:t xml:space="preserve">: </w:t>
      </w:r>
      <w:proofErr w:type="spellStart"/>
      <w:r>
        <w:t>Teleport</w:t>
      </w:r>
      <w:proofErr w:type="spellEnd"/>
      <w:r>
        <w:t xml:space="preserve"> mit Hilfe des Controllers</w:t>
      </w:r>
      <w:bookmarkEnd w:id="120"/>
      <w:r w:rsidR="00DB582F" w:rsidRPr="00DB582F">
        <w:t xml:space="preserve"> </w:t>
      </w:r>
      <w:sdt>
        <w:sdtPr>
          <w:id w:val="-969054326"/>
          <w:citation/>
        </w:sdtPr>
        <w:sdtContent>
          <w:r w:rsidR="00DB582F">
            <w:fldChar w:fldCharType="begin"/>
          </w:r>
          <w:r w:rsidR="00DB582F">
            <w:instrText xml:space="preserve">CITATION But21 \l 1031 </w:instrText>
          </w:r>
          <w:r w:rsidR="00DB582F">
            <w:fldChar w:fldCharType="separate"/>
          </w:r>
          <w:r w:rsidR="002E5F1C">
            <w:rPr>
              <w:noProof/>
            </w:rPr>
            <w:t>[30]</w:t>
          </w:r>
          <w:r w:rsidR="00DB582F">
            <w:fldChar w:fldCharType="end"/>
          </w:r>
        </w:sdtContent>
      </w:sdt>
      <w:bookmarkEnd w:id="121"/>
      <w:bookmarkEnd w:id="122"/>
    </w:p>
    <w:p w14:paraId="4C20893A" w14:textId="05EE3EEF" w:rsidR="008C45F2" w:rsidRDefault="008C45F2" w:rsidP="00A40CE9">
      <w:proofErr w:type="spellStart"/>
      <w:r>
        <w:t>Hab</w:t>
      </w:r>
      <w:r w:rsidR="0020763D">
        <w:t>good</w:t>
      </w:r>
      <w:proofErr w:type="spellEnd"/>
      <w:r>
        <w:t xml:space="preserve"> et al.</w:t>
      </w:r>
      <w:r w:rsidR="00BE39DD">
        <w:t xml:space="preserve"> </w:t>
      </w:r>
      <w:r w:rsidR="00C77163">
        <w:t>verg</w:t>
      </w:r>
      <w:r w:rsidR="00BE39DD">
        <w:t>lichen</w:t>
      </w:r>
      <w:r w:rsidR="00C77163">
        <w:t xml:space="preserve"> in einer Studie Point &amp; </w:t>
      </w:r>
      <w:proofErr w:type="spellStart"/>
      <w:r w:rsidR="00C77163">
        <w:t>Teleport</w:t>
      </w:r>
      <w:proofErr w:type="spellEnd"/>
      <w:r w:rsidR="00C77163">
        <w:t xml:space="preserve">, kontinuierliches Gehen mit einem Controller und einer neuen Variante </w:t>
      </w:r>
      <w:r w:rsidR="00F43D2D">
        <w:t>des Points</w:t>
      </w:r>
      <w:r w:rsidR="00C77163">
        <w:t xml:space="preserve"> &amp; </w:t>
      </w:r>
      <w:proofErr w:type="spellStart"/>
      <w:r w:rsidR="00C77163">
        <w:t>Teleport</w:t>
      </w:r>
      <w:proofErr w:type="spellEnd"/>
      <w:r w:rsidR="00C77163">
        <w:t>, bei der die Knotenpunkte zur Fortbewegung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w:t>
      </w:r>
      <w:proofErr w:type="spellStart"/>
      <w:r w:rsidR="00755DDA">
        <w:t>Teleport</w:t>
      </w:r>
      <w:proofErr w:type="spellEnd"/>
      <w:r w:rsidR="00BC7BAD">
        <w:t xml:space="preserve"> </w:t>
      </w:r>
      <w:r w:rsidR="00755DDA">
        <w:t>die Kollisionen verringert waren und weniger Bewegungskrankheit bei den Benutzern auftrat</w:t>
      </w:r>
      <w:r w:rsidR="00030553" w:rsidRPr="00030553">
        <w:t xml:space="preserve"> </w:t>
      </w:r>
      <w:sdt>
        <w:sdtPr>
          <w:id w:val="1965309718"/>
          <w:citation/>
        </w:sdtPr>
        <w:sdtContent>
          <w:r w:rsidR="00030553">
            <w:fldChar w:fldCharType="begin"/>
          </w:r>
          <w:r w:rsidR="00030553">
            <w:instrText xml:space="preserve"> CITATION Hab18 \l 1031 </w:instrText>
          </w:r>
          <w:r w:rsidR="00030553">
            <w:fldChar w:fldCharType="separate"/>
          </w:r>
          <w:r w:rsidR="002E5F1C">
            <w:rPr>
              <w:noProof/>
            </w:rPr>
            <w:t>[33]</w:t>
          </w:r>
          <w:r w:rsidR="00030553">
            <w:fldChar w:fldCharType="end"/>
          </w:r>
        </w:sdtContent>
      </w:sdt>
      <w:r w:rsidR="00755DDA">
        <w:t>.</w:t>
      </w:r>
    </w:p>
    <w:p w14:paraId="7222D67A" w14:textId="77777777" w:rsidR="0030524E" w:rsidRDefault="0030524E" w:rsidP="00A40CE9"/>
    <w:p w14:paraId="10A4A921" w14:textId="159642E8" w:rsidR="0030524E" w:rsidRDefault="0030524E" w:rsidP="00A40CE9">
      <w:proofErr w:type="spellStart"/>
      <w:r>
        <w:t>Buttussi</w:t>
      </w:r>
      <w:proofErr w:type="spellEnd"/>
      <w:r>
        <w:t xml:space="preserve"> et al.</w:t>
      </w:r>
      <w:r w:rsidR="00BE39DD">
        <w:t xml:space="preserve"> </w:t>
      </w:r>
      <w:r w:rsidR="00F46A32">
        <w:t xml:space="preserve">führten einen Vergleich zwischen der Fortbewegung mit Hilfe eines Joysticks, </w:t>
      </w:r>
      <w:proofErr w:type="spellStart"/>
      <w:r w:rsidR="00F46A32">
        <w:t>Teleport</w:t>
      </w:r>
      <w:proofErr w:type="spellEnd"/>
      <w:r w:rsidR="00F46A32">
        <w:t xml:space="preserve"> und </w:t>
      </w:r>
      <w:r w:rsidR="00DF6E14">
        <w:t>Neigung</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w:t>
      </w:r>
      <w:proofErr w:type="spellStart"/>
      <w:r w:rsidR="00477E2D">
        <w:t>Teleport</w:t>
      </w:r>
      <w:proofErr w:type="spellEnd"/>
      <w:r w:rsidR="00477E2D">
        <w:t xml:space="preserve">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Content>
          <w:r w:rsidR="00030553">
            <w:fldChar w:fldCharType="begin"/>
          </w:r>
          <w:r w:rsidR="00030553">
            <w:instrText xml:space="preserve"> CITATION But21 \l 1031 </w:instrText>
          </w:r>
          <w:r w:rsidR="00030553">
            <w:fldChar w:fldCharType="separate"/>
          </w:r>
          <w:r w:rsidR="002E5F1C">
            <w:rPr>
              <w:noProof/>
            </w:rPr>
            <w:t>[30]</w:t>
          </w:r>
          <w:r w:rsidR="00030553">
            <w:fldChar w:fldCharType="end"/>
          </w:r>
        </w:sdtContent>
      </w:sdt>
      <w:r w:rsidR="00E919B9">
        <w:t>.</w:t>
      </w:r>
    </w:p>
    <w:p w14:paraId="09F68ADD" w14:textId="7D03AC5F" w:rsidR="00776089" w:rsidRDefault="00776089" w:rsidP="00776089">
      <w:pPr>
        <w:pStyle w:val="berschrift5"/>
      </w:pPr>
      <w:bookmarkStart w:id="123" w:name="_Ref69996646"/>
      <w:bookmarkStart w:id="124" w:name="_Toc82686239"/>
      <w:bookmarkStart w:id="125" w:name="_Toc87517017"/>
      <w:bookmarkStart w:id="126" w:name="_Toc90042093"/>
      <w:r>
        <w:t xml:space="preserve">Point &amp; </w:t>
      </w:r>
      <w:proofErr w:type="spellStart"/>
      <w:r>
        <w:t>Teleport</w:t>
      </w:r>
      <w:bookmarkEnd w:id="123"/>
      <w:bookmarkEnd w:id="124"/>
      <w:bookmarkEnd w:id="125"/>
      <w:bookmarkEnd w:id="126"/>
      <w:proofErr w:type="spellEnd"/>
    </w:p>
    <w:p w14:paraId="40821ED0" w14:textId="7B4EC0DC" w:rsidR="000F2707" w:rsidRDefault="00387637" w:rsidP="004072A9">
      <w:r>
        <w:t xml:space="preserve">Im Vergleich zu der </w:t>
      </w:r>
      <w:proofErr w:type="spellStart"/>
      <w:r>
        <w:t>Teleport</w:t>
      </w:r>
      <w:proofErr w:type="spellEnd"/>
      <w:r>
        <w:t xml:space="preserve"> Methode</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2E5F1C">
        <w:t>2.2.4.2</w:t>
      </w:r>
      <w:r w:rsidR="002F09E2">
        <w:fldChar w:fldCharType="end"/>
      </w:r>
      <w:r w:rsidR="003F015D">
        <w:t>)</w:t>
      </w:r>
      <w:r>
        <w:t>, wo die Fortbewegung mit Hilfe eines Controller</w:t>
      </w:r>
      <w:r w:rsidR="007C7F58">
        <w:t>s</w:t>
      </w:r>
      <w:r>
        <w:t xml:space="preserve"> funktioniert, kann </w:t>
      </w:r>
      <w:proofErr w:type="gramStart"/>
      <w:r>
        <w:t>bei der Point</w:t>
      </w:r>
      <w:proofErr w:type="gramEnd"/>
      <w:r>
        <w:t xml:space="preserve"> &amp; </w:t>
      </w:r>
      <w:proofErr w:type="spellStart"/>
      <w:r>
        <w:t>Teleport</w:t>
      </w:r>
      <w:proofErr w:type="spellEnd"/>
      <w:r>
        <w:t xml:space="preserve"> Technik der Arm des Benutzers zur Steuerung der Bewegung genutzt. Der Arm wird verwendet, um auf den Ort zu zeigen, zu dem er sich bewegen mag</w:t>
      </w:r>
      <w:r w:rsidR="00273670">
        <w:t xml:space="preserve"> (siehe </w:t>
      </w:r>
      <w:r w:rsidR="00273670">
        <w:fldChar w:fldCharType="begin"/>
      </w:r>
      <w:r w:rsidR="00273670">
        <w:instrText xml:space="preserve"> REF _Ref77836325 \h </w:instrText>
      </w:r>
      <w:r w:rsidR="00273670">
        <w:fldChar w:fldCharType="separate"/>
      </w:r>
      <w:r w:rsidR="002E5F1C">
        <w:t xml:space="preserve">Abb. </w:t>
      </w:r>
      <w:r w:rsidR="002E5F1C">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 ein visuelles oder auditives Feedback bestätigt</w:t>
      </w:r>
      <w:r w:rsidR="000C0A3F">
        <w:t xml:space="preserve"> wird</w:t>
      </w:r>
      <w:sdt>
        <w:sdtPr>
          <w:id w:val="-201636483"/>
          <w:citation/>
        </w:sdtPr>
        <w:sdtContent>
          <w:r w:rsidR="000C2805">
            <w:fldChar w:fldCharType="begin"/>
          </w:r>
          <w:r w:rsidR="000C2805">
            <w:instrText xml:space="preserve"> CITATION Che20 \l 1031 </w:instrText>
          </w:r>
          <w:r w:rsidR="000C2805">
            <w:fldChar w:fldCharType="separate"/>
          </w:r>
          <w:r w:rsidR="002E5F1C">
            <w:rPr>
              <w:noProof/>
            </w:rPr>
            <w:t xml:space="preserve"> [3]</w:t>
          </w:r>
          <w:r w:rsidR="000C2805">
            <w:fldChar w:fldCharType="end"/>
          </w:r>
        </w:sdtContent>
      </w:sdt>
      <w:sdt>
        <w:sdtPr>
          <w:id w:val="-1135709216"/>
          <w:citation/>
        </w:sdtPr>
        <w:sdtContent>
          <w:r w:rsidR="00337A33">
            <w:fldChar w:fldCharType="begin"/>
          </w:r>
          <w:r w:rsidR="00337A33">
            <w:instrText xml:space="preserve"> CITATION Che19 \l 1031 </w:instrText>
          </w:r>
          <w:r w:rsidR="00337A33">
            <w:fldChar w:fldCharType="separate"/>
          </w:r>
          <w:r w:rsidR="002E5F1C">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59D9D50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64F0DB47" w:rsidR="00C67FD2" w:rsidRDefault="00C67FD2" w:rsidP="00C67FD2">
      <w:pPr>
        <w:pStyle w:val="Beschriftung"/>
      </w:pPr>
      <w:bookmarkStart w:id="127" w:name="_Ref77836325"/>
      <w:bookmarkStart w:id="128" w:name="_Ref67560312"/>
      <w:bookmarkStart w:id="129" w:name="_Toc87517121"/>
      <w:bookmarkStart w:id="130" w:name="_Toc90041998"/>
      <w:r>
        <w:t xml:space="preserve">Abb. </w:t>
      </w:r>
      <w:fldSimple w:instr=" SEQ Abb. \* ARABIC ">
        <w:r w:rsidR="002E5F1C">
          <w:rPr>
            <w:noProof/>
          </w:rPr>
          <w:t>9</w:t>
        </w:r>
      </w:fldSimple>
      <w:bookmarkEnd w:id="127"/>
      <w:r>
        <w:t xml:space="preserve">: Point &amp; </w:t>
      </w:r>
      <w:proofErr w:type="spellStart"/>
      <w:r>
        <w:t>Teleport</w:t>
      </w:r>
      <w:proofErr w:type="spellEnd"/>
      <w:r>
        <w:t xml:space="preserve"> Technik basierend auf die Armbewegungen</w:t>
      </w:r>
      <w:bookmarkEnd w:id="128"/>
      <w:r w:rsidR="00575D84">
        <w:t xml:space="preserve"> </w:t>
      </w:r>
      <w:sdt>
        <w:sdtPr>
          <w:id w:val="-2001188413"/>
          <w:citation/>
        </w:sdtPr>
        <w:sdtContent>
          <w:r w:rsidR="00575D84">
            <w:fldChar w:fldCharType="begin"/>
          </w:r>
          <w:r w:rsidR="00575D84">
            <w:instrText xml:space="preserve"> CITATION Che20 \l 1031 </w:instrText>
          </w:r>
          <w:r w:rsidR="00575D84">
            <w:fldChar w:fldCharType="separate"/>
          </w:r>
          <w:r w:rsidR="002E5F1C">
            <w:rPr>
              <w:noProof/>
            </w:rPr>
            <w:t>[3]</w:t>
          </w:r>
          <w:r w:rsidR="00575D84">
            <w:fldChar w:fldCharType="end"/>
          </w:r>
        </w:sdtContent>
      </w:sdt>
      <w:bookmarkEnd w:id="129"/>
      <w:bookmarkEnd w:id="130"/>
    </w:p>
    <w:p w14:paraId="137E8B92" w14:textId="2FE2D843" w:rsidR="009E1FB5" w:rsidRPr="004072A9" w:rsidRDefault="006C6A0C" w:rsidP="004072A9">
      <w:proofErr w:type="spellStart"/>
      <w:r w:rsidRPr="004072A9">
        <w:t>Bozgeyikli</w:t>
      </w:r>
      <w:proofErr w:type="spellEnd"/>
      <w:r>
        <w:t xml:space="preserve"> et al. </w:t>
      </w:r>
      <w:r w:rsidR="00F42BB1">
        <w:t>v</w:t>
      </w:r>
      <w:r>
        <w:t xml:space="preserve">erglichen die Techniken Point &amp; </w:t>
      </w:r>
      <w:proofErr w:type="spellStart"/>
      <w:r>
        <w:t>Teleport</w:t>
      </w:r>
      <w:proofErr w:type="spellEnd"/>
      <w:r>
        <w:t>, Walking-in-Place und die klassische Steuerung mit dem Joystick miteinander. Nach 2 Sekunden zeigen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 xml:space="preserve">Die Auswertungen zeigten, dass Point &amp; </w:t>
      </w:r>
      <w:proofErr w:type="spellStart"/>
      <w:r w:rsidR="00837D8E">
        <w:t>Teleport</w:t>
      </w:r>
      <w:proofErr w:type="spellEnd"/>
      <w:r w:rsidR="00837D8E">
        <w:t xml:space="preserve">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Content>
          <w:r w:rsidR="00AB1061">
            <w:fldChar w:fldCharType="begin"/>
          </w:r>
          <w:r w:rsidR="00AB1061">
            <w:instrText xml:space="preserve"> CITATION Che20 \l 1031 </w:instrText>
          </w:r>
          <w:r w:rsidR="00AB1061">
            <w:fldChar w:fldCharType="separate"/>
          </w:r>
          <w:r w:rsidR="002E5F1C">
            <w:rPr>
              <w:noProof/>
            </w:rPr>
            <w:t>[3]</w:t>
          </w:r>
          <w:r w:rsidR="00AB1061">
            <w:fldChar w:fldCharType="end"/>
          </w:r>
        </w:sdtContent>
      </w:sdt>
      <w:r w:rsidR="00AB1061" w:rsidRPr="00AB1061">
        <w:t xml:space="preserve"> </w:t>
      </w:r>
      <w:sdt>
        <w:sdtPr>
          <w:id w:val="638838198"/>
          <w:citation/>
        </w:sdtPr>
        <w:sdtContent>
          <w:r w:rsidR="00AB1061">
            <w:fldChar w:fldCharType="begin"/>
          </w:r>
          <w:r w:rsidR="00AB1061">
            <w:instrText xml:space="preserve"> CITATION But19 \l 1031 </w:instrText>
          </w:r>
          <w:r w:rsidR="00AB1061">
            <w:fldChar w:fldCharType="separate"/>
          </w:r>
          <w:r w:rsidR="002E5F1C">
            <w:rPr>
              <w:noProof/>
            </w:rPr>
            <w:t>[34]</w:t>
          </w:r>
          <w:r w:rsidR="00AB1061">
            <w:fldChar w:fldCharType="end"/>
          </w:r>
        </w:sdtContent>
      </w:sdt>
      <w:r w:rsidR="005C70C4">
        <w:t>.</w:t>
      </w:r>
    </w:p>
    <w:p w14:paraId="4509CF00" w14:textId="1D5BE100" w:rsidR="00776089" w:rsidRDefault="000029E8" w:rsidP="00776089">
      <w:pPr>
        <w:pStyle w:val="berschrift5"/>
      </w:pPr>
      <w:bookmarkStart w:id="131" w:name="_Toc82686240"/>
      <w:bookmarkStart w:id="132" w:name="_Toc87517018"/>
      <w:bookmarkStart w:id="133" w:name="_Toc90042094"/>
      <w:r w:rsidRPr="000029E8">
        <w:t>Arm</w:t>
      </w:r>
      <w:r w:rsidR="00A62AC7">
        <w:t xml:space="preserve"> </w:t>
      </w:r>
      <w:r w:rsidRPr="000029E8">
        <w:t>basierte Bewegungserfassung</w:t>
      </w:r>
      <w:bookmarkEnd w:id="131"/>
      <w:bookmarkEnd w:id="132"/>
      <w:bookmarkEnd w:id="133"/>
    </w:p>
    <w:p w14:paraId="13A7E370" w14:textId="0D43DCE3" w:rsidR="00030553" w:rsidRDefault="00554264" w:rsidP="004072A9">
      <w:r>
        <w:t xml:space="preserve">Das Schwingen der Arme kann ebenso zur Fortbewegung in virtuellen Umgebungen genutzt werden. </w:t>
      </w:r>
      <w:r w:rsidR="007723E5">
        <w:t>Dadurch kann sich der Benutzer dann in die Richtung bewegen, in der er schaut.</w:t>
      </w:r>
      <w:r w:rsidR="00B64D1B">
        <w:t xml:space="preserve"> Für die technische Umsetzung ist die Verfolgung der Position und Rotation der Hand durch Tracking Techniken</w:t>
      </w:r>
      <w:r w:rsidR="00143DD6" w:rsidRPr="00143DD6">
        <w:t xml:space="preserve"> </w:t>
      </w:r>
      <w:sdt>
        <w:sdtPr>
          <w:id w:val="-1642803010"/>
          <w:citation/>
        </w:sdtPr>
        <w:sdtContent>
          <w:r w:rsidR="00143DD6">
            <w:fldChar w:fldCharType="begin"/>
          </w:r>
          <w:r w:rsidR="00143DD6">
            <w:instrText xml:space="preserve"> CITATION Che20 \l 1031 </w:instrText>
          </w:r>
          <w:r w:rsidR="00143DD6">
            <w:fldChar w:fldCharType="separate"/>
          </w:r>
          <w:r w:rsidR="002E5F1C">
            <w:rPr>
              <w:noProof/>
            </w:rPr>
            <w:t>[3]</w:t>
          </w:r>
          <w:r w:rsidR="00143DD6">
            <w:fldChar w:fldCharType="end"/>
          </w:r>
        </w:sdtContent>
      </w:sdt>
      <w:r w:rsidR="00B64D1B">
        <w:t>.</w:t>
      </w:r>
    </w:p>
    <w:p w14:paraId="07199897" w14:textId="77777777" w:rsidR="00030553" w:rsidRDefault="00030553" w:rsidP="004072A9"/>
    <w:p w14:paraId="3127CF71" w14:textId="24948A9A" w:rsidR="003911C2" w:rsidRDefault="00314664" w:rsidP="004072A9">
      <w:r>
        <w:t>Wilson et al.</w:t>
      </w:r>
      <w:r w:rsidR="003E5D85">
        <w:t xml:space="preserve"> stellten einen Vergleich zwischen dem natürlichen, physischen Gehen, Walking-in-Place und der Arm Swinging auf.</w:t>
      </w:r>
      <w:r w:rsidR="003911C2">
        <w:t xml:space="preserve"> Das Tracking der Arme wurde mit Hilfe eines </w:t>
      </w:r>
      <w:proofErr w:type="spellStart"/>
      <w:r w:rsidR="003911C2">
        <w:t>Myo</w:t>
      </w:r>
      <w:proofErr w:type="spellEnd"/>
      <w:r w:rsidR="003911C2">
        <w:t xml:space="preserve"> Armbandes </w:t>
      </w:r>
      <w:r w:rsidR="003350F1">
        <w:t>vorgenommen, welches</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welche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394A28" w:rsidRPr="00F42BB1">
        <w:t>i</w:t>
      </w:r>
      <w:r w:rsidR="00F42BB1">
        <w:t>m</w:t>
      </w:r>
      <w:r w:rsidR="00394A28" w:rsidRPr="002767F0">
        <w:rPr>
          <w:color w:val="FF0000"/>
        </w:rPr>
        <w:t xml:space="preserve"> </w:t>
      </w:r>
      <w:r w:rsidR="00394A28">
        <w:t xml:space="preserve">Bereich Drehfehler 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erforderte</w:t>
      </w:r>
      <w:r w:rsidR="00887259" w:rsidRPr="00887259">
        <w:t xml:space="preserve"> </w:t>
      </w:r>
      <w:sdt>
        <w:sdtPr>
          <w:id w:val="-1705397059"/>
          <w:citation/>
        </w:sdtPr>
        <w:sdtContent>
          <w:r w:rsidR="00887259">
            <w:fldChar w:fldCharType="begin"/>
          </w:r>
          <w:r w:rsidR="00887259">
            <w:instrText xml:space="preserve"> CITATION Wil16 \l 1031 </w:instrText>
          </w:r>
          <w:r w:rsidR="00887259">
            <w:fldChar w:fldCharType="separate"/>
          </w:r>
          <w:r w:rsidR="002E5F1C">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34" w:name="_Toc82686241"/>
      <w:bookmarkStart w:id="135" w:name="_Toc87517019"/>
      <w:bookmarkStart w:id="136" w:name="_Toc90042095"/>
      <w:r>
        <w:lastRenderedPageBreak/>
        <w:t>Neigungsbasierte Fortbewegung</w:t>
      </w:r>
      <w:bookmarkEnd w:id="134"/>
      <w:bookmarkEnd w:id="135"/>
      <w:bookmarkEnd w:id="136"/>
    </w:p>
    <w:p w14:paraId="19C762C4" w14:textId="36963485" w:rsidR="00776089"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 wird.</w:t>
      </w:r>
      <w:r w:rsidR="00A43F36">
        <w:t xml:space="preserve"> Die Neigung wird dabei meist durch ein Tracking System oder Geräte wie dem Wii Balance Board oder dem speziell entwickelten </w:t>
      </w:r>
      <w:proofErr w:type="spellStart"/>
      <w:r w:rsidR="00A43F36">
        <w:t>NaviChair</w:t>
      </w:r>
      <w:proofErr w:type="spellEnd"/>
      <w:r w:rsidR="00A43F36">
        <w:t xml:space="preserve"> umgesetzt</w:t>
      </w:r>
      <w:sdt>
        <w:sdtPr>
          <w:id w:val="1343661803"/>
          <w:citation/>
        </w:sdtPr>
        <w:sdtContent>
          <w:r w:rsidR="00776089">
            <w:fldChar w:fldCharType="begin"/>
          </w:r>
          <w:r w:rsidR="00776089">
            <w:instrText xml:space="preserve"> CITATION Zie16 \l 1031 </w:instrText>
          </w:r>
          <w:r w:rsidR="00776089">
            <w:fldChar w:fldCharType="separate"/>
          </w:r>
          <w:r w:rsidR="002E5F1C">
            <w:rPr>
              <w:noProof/>
            </w:rPr>
            <w:t xml:space="preserve"> [36]</w:t>
          </w:r>
          <w:r w:rsidR="00776089">
            <w:fldChar w:fldCharType="end"/>
          </w:r>
        </w:sdtContent>
      </w:sdt>
      <w:r w:rsidR="00A43F36">
        <w:t>.</w:t>
      </w:r>
    </w:p>
    <w:p w14:paraId="4DAD9C64" w14:textId="77777777" w:rsidR="004C2B68" w:rsidRDefault="004C2B68"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2648A356" w:rsidR="00776089" w:rsidRDefault="00630A7C" w:rsidP="00776089">
      <w:proofErr w:type="spellStart"/>
      <w:r>
        <w:t>Zielasko</w:t>
      </w:r>
      <w:proofErr w:type="spellEnd"/>
      <w:r>
        <w:t xml:space="preserve"> et al. </w:t>
      </w:r>
      <w:r w:rsidR="002767F0">
        <w:t>f</w:t>
      </w:r>
      <w:r>
        <w:t xml:space="preserve">ührten eine Studie durch, um verschiedene Fortbewegungsmethoden zu entwickeln und evaluieren, die im Sitzen am Tisch nutzbar sind. Eine Methode davon war das sogenannte „Shake </w:t>
      </w:r>
      <w:proofErr w:type="spellStart"/>
      <w:r>
        <w:t>your</w:t>
      </w:r>
      <w:proofErr w:type="spellEnd"/>
      <w:r>
        <w:t xml:space="preserve"> Head“, welches das Tracken des Kopfes mit Hilfe des HDM nutzt.</w:t>
      </w:r>
      <w:r w:rsidR="002704E8">
        <w:t xml:space="preserve"> Um sich Vorwärts oder Rückwärts zu bewegen, musste der Benutzer mi</w:t>
      </w:r>
      <w:r w:rsidR="002767F0">
        <w:t>t</w:t>
      </w:r>
      <w:r w:rsidR="002704E8">
        <w:t xml:space="preserve"> dem Kopf nach oben oder unten schauen. Ebenso war eine virtuelle Drehung anhand der Nickachse möglich. Die Aufgabe der Studie war, den kürzesten Weg zwischen zwei Eckpunkten in einer virtuellen Umgebung zu finden.</w:t>
      </w:r>
      <w:r w:rsidR="005E09AC">
        <w:t xml:space="preserve"> Die Ergebnisse zeigten, die Fortbewegung mit dem Joystick die Fortbewegung über den Kopf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Content>
          <w:r w:rsidR="00776089">
            <w:fldChar w:fldCharType="begin"/>
          </w:r>
          <w:r w:rsidR="00776089">
            <w:instrText xml:space="preserve"> CITATION Che20 \l 1031 </w:instrText>
          </w:r>
          <w:r w:rsidR="00776089">
            <w:fldChar w:fldCharType="separate"/>
          </w:r>
          <w:r w:rsidR="002E5F1C">
            <w:rPr>
              <w:noProof/>
            </w:rPr>
            <w:t>[3]</w:t>
          </w:r>
          <w:r w:rsidR="00776089">
            <w:fldChar w:fldCharType="end"/>
          </w:r>
        </w:sdtContent>
      </w:sdt>
      <w:sdt>
        <w:sdtPr>
          <w:id w:val="-1530484905"/>
          <w:citation/>
        </w:sdtPr>
        <w:sdtContent>
          <w:r>
            <w:fldChar w:fldCharType="begin"/>
          </w:r>
          <w:r>
            <w:instrText xml:space="preserve"> CITATION Zie16 \l 1031 </w:instrText>
          </w:r>
          <w:r>
            <w:fldChar w:fldCharType="separate"/>
          </w:r>
          <w:r w:rsidR="002E5F1C">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5D22EE93"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2E5F1C">
        <w:t xml:space="preserve">Abb. </w:t>
      </w:r>
      <w:r w:rsidR="002E5F1C">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Wii-Lean auf dem Wii Balance Board mit </w:t>
      </w:r>
      <w:r w:rsidR="00FA265C">
        <w:t>der Navigation mit einem Joystick und Walking-in-Place.</w:t>
      </w:r>
      <w:r w:rsidR="00311A5C">
        <w:t xml:space="preserve"> Die Ergebnisse zeigten, dass die räumliche Repräsentation im Vergleich zum Joystick mit der </w:t>
      </w:r>
      <w:proofErr w:type="spellStart"/>
      <w:r w:rsidR="00311A5C">
        <w:t>Leaning</w:t>
      </w:r>
      <w:proofErr w:type="spellEnd"/>
      <w:r w:rsidR="00311A5C">
        <w:t xml:space="preserve"> Methode genauer war. Ebenso war die Orientierung</w:t>
      </w:r>
      <w:r w:rsidR="00C77112">
        <w:t>, die gebrauchte Zeit und die körperliche Anstrengung</w:t>
      </w:r>
      <w:r w:rsidR="00311A5C">
        <w:t xml:space="preserve"> </w:t>
      </w:r>
      <w:r w:rsidR="00CF05CB">
        <w:t>i</w:t>
      </w:r>
      <w:r w:rsidR="00311A5C">
        <w:t>m Vergleich zu Walking-in-Place besser</w:t>
      </w:r>
      <w:r w:rsidR="00FA1AF9">
        <w:t>, jedoch auf Kosten von Drehfehler und Latenz</w:t>
      </w:r>
      <w:r w:rsidR="00A66037" w:rsidRPr="00A66037">
        <w:t xml:space="preserve"> </w:t>
      </w:r>
      <w:sdt>
        <w:sdtPr>
          <w:id w:val="148563232"/>
          <w:citation/>
        </w:sdtPr>
        <w:sdtContent>
          <w:r w:rsidR="00A66037">
            <w:fldChar w:fldCharType="begin"/>
          </w:r>
          <w:r w:rsidR="00A66037">
            <w:instrText xml:space="preserve"> CITATION Che20 \l 1031 </w:instrText>
          </w:r>
          <w:r w:rsidR="00A66037">
            <w:fldChar w:fldCharType="separate"/>
          </w:r>
          <w:r w:rsidR="002E5F1C">
            <w:rPr>
              <w:noProof/>
            </w:rPr>
            <w:t>[3]</w:t>
          </w:r>
          <w:r w:rsidR="00A66037">
            <w:fldChar w:fldCharType="end"/>
          </w:r>
        </w:sdtContent>
      </w:sdt>
      <w:sdt>
        <w:sdtPr>
          <w:id w:val="-309018412"/>
          <w:citation/>
        </w:sdtPr>
        <w:sdtContent>
          <w:r w:rsidR="00A66037">
            <w:fldChar w:fldCharType="begin"/>
          </w:r>
          <w:r w:rsidR="00A66037">
            <w:instrText xml:space="preserve"> CITATION Har14 \l 1031 </w:instrText>
          </w:r>
          <w:r w:rsidR="00A66037">
            <w:fldChar w:fldCharType="separate"/>
          </w:r>
          <w:r w:rsidR="002E5F1C">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lastRenderedPageBreak/>
        <w:drawing>
          <wp:inline distT="0" distB="0" distL="0" distR="0" wp14:anchorId="4F254F96" wp14:editId="14CE4849">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2C4B026" w:rsidR="0059254A" w:rsidRDefault="006F4D15" w:rsidP="00834618">
      <w:pPr>
        <w:pStyle w:val="Beschriftung"/>
      </w:pPr>
      <w:bookmarkStart w:id="137" w:name="_Ref77836377"/>
      <w:bookmarkStart w:id="138" w:name="_Ref67558980"/>
      <w:bookmarkStart w:id="139" w:name="_Toc87517122"/>
      <w:bookmarkStart w:id="140" w:name="_Toc90041999"/>
      <w:r>
        <w:t xml:space="preserve">Abb. </w:t>
      </w:r>
      <w:fldSimple w:instr=" SEQ Abb. \* ARABIC ">
        <w:r w:rsidR="002E5F1C">
          <w:rPr>
            <w:noProof/>
          </w:rPr>
          <w:t>10</w:t>
        </w:r>
      </w:fldSimple>
      <w:bookmarkEnd w:id="137"/>
      <w:r>
        <w:t>: Wii-</w:t>
      </w:r>
      <w:proofErr w:type="spellStart"/>
      <w:r>
        <w:t>Leaning</w:t>
      </w:r>
      <w:proofErr w:type="spellEnd"/>
      <w:r>
        <w:t xml:space="preserve"> Technik auf dem Wii Balance Board</w:t>
      </w:r>
      <w:bookmarkEnd w:id="138"/>
      <w:sdt>
        <w:sdtPr>
          <w:id w:val="438113041"/>
          <w:citation/>
        </w:sdtPr>
        <w:sdtContent>
          <w:r w:rsidR="00BC276D">
            <w:fldChar w:fldCharType="begin"/>
          </w:r>
          <w:r w:rsidR="00BC276D">
            <w:instrText xml:space="preserve"> CITATION Har14 \l 1031 </w:instrText>
          </w:r>
          <w:r w:rsidR="00BC276D">
            <w:fldChar w:fldCharType="separate"/>
          </w:r>
          <w:r w:rsidR="002E5F1C">
            <w:rPr>
              <w:noProof/>
            </w:rPr>
            <w:t xml:space="preserve"> [37]</w:t>
          </w:r>
          <w:r w:rsidR="00BC276D">
            <w:fldChar w:fldCharType="end"/>
          </w:r>
        </w:sdtContent>
      </w:sdt>
      <w:bookmarkEnd w:id="139"/>
      <w:bookmarkEnd w:id="140"/>
    </w:p>
    <w:p w14:paraId="578BC7A6" w14:textId="3147D610" w:rsidR="00A457EB" w:rsidRDefault="0059254A" w:rsidP="00A457EB">
      <w:r>
        <w:t>Neben den rumpfbasierten Techniken im Stehen, ist die Navigation ebenso im Sitzen möglich.</w:t>
      </w:r>
      <w:r w:rsidR="000B04C9">
        <w:t xml:space="preserve"> </w:t>
      </w:r>
      <w:proofErr w:type="spellStart"/>
      <w:r w:rsidR="000B04C9">
        <w:t>Kitson</w:t>
      </w:r>
      <w:proofErr w:type="spellEnd"/>
      <w:r w:rsidR="000B04C9">
        <w:t xml:space="preserve"> et al. verglichen die Navigation mit Hilfe eines Joysticks mit den </w:t>
      </w:r>
      <w:r w:rsidR="00043072">
        <w:t>im Sitzen</w:t>
      </w:r>
      <w:r w:rsidR="000B04C9">
        <w:t xml:space="preserve"> </w:t>
      </w:r>
      <w:r w:rsidR="00EC7AA5">
        <w:t>neigungs</w:t>
      </w:r>
      <w:r w:rsidR="000B04C9">
        <w:t>basierten Techniken</w:t>
      </w:r>
      <w:r w:rsidR="007846F8">
        <w:t>,</w:t>
      </w:r>
      <w:r w:rsidR="000B04C9">
        <w:t xml:space="preserve"> wie dem </w:t>
      </w:r>
      <w:proofErr w:type="spellStart"/>
      <w:r w:rsidR="000B04C9">
        <w:t>NaviChair</w:t>
      </w:r>
      <w:proofErr w:type="spellEnd"/>
      <w:r w:rsidR="000B04C9">
        <w:t xml:space="preserve">, </w:t>
      </w:r>
      <w:proofErr w:type="spellStart"/>
      <w:r w:rsidR="000B04C9">
        <w:t>NuvMan</w:t>
      </w:r>
      <w:proofErr w:type="spellEnd"/>
      <w:r w:rsidR="000B04C9">
        <w:t>, Head-</w:t>
      </w:r>
      <w:proofErr w:type="spellStart"/>
      <w:r w:rsidR="000B04C9">
        <w:t>directed</w:t>
      </w:r>
      <w:proofErr w:type="spellEnd"/>
      <w:r w:rsidR="000B04C9">
        <w:t xml:space="preserve"> und </w:t>
      </w:r>
      <w:proofErr w:type="spellStart"/>
      <w:r w:rsidR="000B04C9">
        <w:t>Swivel</w:t>
      </w:r>
      <w:proofErr w:type="spellEnd"/>
      <w:r w:rsidR="000B04C9">
        <w:t xml:space="preserve"> Chair (siehe</w:t>
      </w:r>
      <w:r w:rsidR="008A3673">
        <w:t xml:space="preserve"> </w:t>
      </w:r>
      <w:r w:rsidR="008A3673">
        <w:fldChar w:fldCharType="begin"/>
      </w:r>
      <w:r w:rsidR="008A3673">
        <w:instrText xml:space="preserve"> REF _Ref77836402 \h </w:instrText>
      </w:r>
      <w:r w:rsidR="008A3673">
        <w:fldChar w:fldCharType="separate"/>
      </w:r>
      <w:r w:rsidR="002E5F1C">
        <w:t xml:space="preserve">Abb. </w:t>
      </w:r>
      <w:r w:rsidR="002E5F1C">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quantitativen und qualitativen Ergebnisse zeigen, das</w:t>
      </w:r>
      <w:r w:rsidR="008A3673">
        <w:t>s</w:t>
      </w:r>
      <w:r w:rsidR="003B6C43">
        <w:t xml:space="preserve"> die Vorhersage der Literatur in den Vorteilen</w:t>
      </w:r>
      <w:r w:rsidR="007846F8">
        <w:t>,</w:t>
      </w:r>
      <w:r w:rsidR="003B6C43">
        <w:t xml:space="preserve"> wie Illusion der Eigenbewegung, räumliche Wahrnehmung und Orientierung, Spaß sowie Immersion und Präsenz nicht bestätigt werden können. Die Fortbewegung mit dem Joystick zeigte eine höhere Genauigkeit, Kontrolle und Benutzerfreundlichkeit, was die Vorhersage bestätigt</w:t>
      </w:r>
      <w:sdt>
        <w:sdtPr>
          <w:id w:val="1143779502"/>
          <w:citation/>
        </w:sdtPr>
        <w:sdtContent>
          <w:r w:rsidR="00834618">
            <w:fldChar w:fldCharType="begin"/>
          </w:r>
          <w:r w:rsidR="00834618">
            <w:instrText xml:space="preserve"> CITATION Kit17 \l 1031 </w:instrText>
          </w:r>
          <w:r w:rsidR="00834618">
            <w:fldChar w:fldCharType="separate"/>
          </w:r>
          <w:r w:rsidR="002E5F1C">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48B7E1B9">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52884EAE" w:rsidR="00A457EB" w:rsidRPr="00776089" w:rsidRDefault="00A51A05" w:rsidP="00345EB4">
      <w:pPr>
        <w:pStyle w:val="Beschriftung"/>
      </w:pPr>
      <w:bookmarkStart w:id="141" w:name="_Ref77836402"/>
      <w:bookmarkStart w:id="142" w:name="_Ref67559678"/>
      <w:bookmarkStart w:id="143" w:name="_Ref70272551"/>
      <w:bookmarkStart w:id="144" w:name="_Toc87517123"/>
      <w:bookmarkStart w:id="145" w:name="_Toc90042000"/>
      <w:r>
        <w:t xml:space="preserve">Abb. </w:t>
      </w:r>
      <w:fldSimple w:instr=" SEQ Abb. \* ARABIC ">
        <w:r w:rsidR="002E5F1C">
          <w:rPr>
            <w:noProof/>
          </w:rPr>
          <w:t>11</w:t>
        </w:r>
      </w:fldSimple>
      <w:bookmarkEnd w:id="141"/>
      <w:r>
        <w:t xml:space="preserve">: Sitzende, </w:t>
      </w:r>
      <w:r w:rsidR="00EC7AA5">
        <w:t>neigungs</w:t>
      </w:r>
      <w:r>
        <w:t>basierte Lokomotionstechniken</w:t>
      </w:r>
      <w:bookmarkEnd w:id="142"/>
      <w:r w:rsidR="00D7543B">
        <w:t xml:space="preserve"> </w:t>
      </w:r>
      <w:sdt>
        <w:sdtPr>
          <w:id w:val="231125017"/>
          <w:citation/>
        </w:sdtPr>
        <w:sdtContent>
          <w:r w:rsidR="00D7543B">
            <w:fldChar w:fldCharType="begin"/>
          </w:r>
          <w:r w:rsidR="00D7543B">
            <w:instrText xml:space="preserve"> CITATION Kit17 \l 1031 </w:instrText>
          </w:r>
          <w:r w:rsidR="00D7543B">
            <w:fldChar w:fldCharType="separate"/>
          </w:r>
          <w:r w:rsidR="002E5F1C">
            <w:rPr>
              <w:noProof/>
            </w:rPr>
            <w:t>[38]</w:t>
          </w:r>
          <w:r w:rsidR="00D7543B">
            <w:fldChar w:fldCharType="end"/>
          </w:r>
        </w:sdtContent>
      </w:sdt>
      <w:bookmarkEnd w:id="143"/>
      <w:bookmarkEnd w:id="144"/>
      <w:bookmarkEnd w:id="145"/>
    </w:p>
    <w:p w14:paraId="39709576" w14:textId="6B79F94A" w:rsidR="00F71DB7" w:rsidRDefault="00B56F37" w:rsidP="00F61189">
      <w:pPr>
        <w:pStyle w:val="berschrift4"/>
      </w:pPr>
      <w:bookmarkStart w:id="146" w:name="_Toc82686242"/>
      <w:bookmarkStart w:id="147" w:name="_Toc87517020"/>
      <w:bookmarkStart w:id="148" w:name="_Toc90042096"/>
      <w:r>
        <w:t>Laufbänder</w:t>
      </w:r>
      <w:bookmarkEnd w:id="146"/>
      <w:bookmarkEnd w:id="147"/>
      <w:bookmarkEnd w:id="148"/>
    </w:p>
    <w:p w14:paraId="23EB0F33" w14:textId="60EB9E17" w:rsidR="000902B5" w:rsidRDefault="00F71DB7" w:rsidP="000902B5">
      <w:r>
        <w:t>Laufbänder sollen das Gehen in jede Richtung simulieren,</w:t>
      </w:r>
      <w:r w:rsidR="00220DF8">
        <w:t xml:space="preserve"> gerade</w:t>
      </w:r>
      <w:r>
        <w:t xml:space="preserve"> wenn </w:t>
      </w:r>
      <w:r w:rsidR="00F30B1B">
        <w:t>die virtuellen Umgebungen</w:t>
      </w:r>
      <w:r>
        <w:t xml:space="preserve"> größer sind als der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Kat Walk</w:t>
      </w:r>
      <w:r w:rsidR="002F4111">
        <w:t xml:space="preserve"> </w:t>
      </w:r>
      <w:r w:rsidR="001F3B29">
        <w:t xml:space="preserve">und </w:t>
      </w:r>
      <w:proofErr w:type="spellStart"/>
      <w:r w:rsidR="001F3B29">
        <w:t>Cyberith</w:t>
      </w:r>
      <w:proofErr w:type="spellEnd"/>
      <w:r w:rsidR="001F3B29">
        <w:t xml:space="preserve"> </w:t>
      </w:r>
      <w:proofErr w:type="spellStart"/>
      <w:r w:rsidR="001F3B29">
        <w:t>Virtualizer</w:t>
      </w:r>
      <w:proofErr w:type="spellEnd"/>
      <w:r w:rsidR="001F3B29">
        <w:t xml:space="preserve">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w:t>
      </w:r>
      <w:proofErr w:type="spellStart"/>
      <w:r w:rsidR="0027714D">
        <w:t>StriderVR</w:t>
      </w:r>
      <w:proofErr w:type="spellEnd"/>
      <w:r w:rsidR="0027714D">
        <w:t xml:space="preserve"> ist ebenso ein kommerzielles Gerät und besteht aus einer Schicht aus Stahlkugeln. </w:t>
      </w:r>
      <w:proofErr w:type="spellStart"/>
      <w:r w:rsidR="0027714D">
        <w:t>Omnideck</w:t>
      </w:r>
      <w:proofErr w:type="spellEnd"/>
      <w:r w:rsidR="0027714D">
        <w:t xml:space="preserve"> ist eine </w:t>
      </w:r>
      <w:r w:rsidR="007846F8">
        <w:t>g</w:t>
      </w:r>
      <w:r w:rsidR="0027714D">
        <w:t xml:space="preserve">roße </w:t>
      </w:r>
      <w:r w:rsidR="0027714D" w:rsidRPr="00077A89">
        <w:t>Plattf</w:t>
      </w:r>
      <w:r w:rsidR="00077A89">
        <w:t>orm</w:t>
      </w:r>
      <w:r w:rsidR="0027714D" w:rsidRPr="00077A89">
        <w:t xml:space="preserve"> </w:t>
      </w:r>
      <w:r w:rsidR="0027714D">
        <w:t xml:space="preserve">aus Rollen um das Zentrum </w:t>
      </w:r>
      <w:r w:rsidR="0027714D">
        <w:lastRenderedPageBreak/>
        <w:t>herum, wo der Benutzer automatisch wieder hingezogen wird bei Inaktivität.</w:t>
      </w:r>
      <w:r w:rsidR="00722659">
        <w:t xml:space="preserve"> Um eine </w:t>
      </w:r>
      <w:proofErr w:type="spellStart"/>
      <w:r w:rsidR="00722659">
        <w:t>omnidirektionale</w:t>
      </w:r>
      <w:proofErr w:type="spellEnd"/>
      <w:r w:rsidR="00722659">
        <w:t xml:space="preserve"> </w:t>
      </w:r>
      <w:r w:rsidR="00810362">
        <w:t xml:space="preserve">Fortbewegung zu ermöglichen, werden </w:t>
      </w:r>
      <w:proofErr w:type="spellStart"/>
      <w:r w:rsidR="00810362">
        <w:t>Interialmesseinheiten</w:t>
      </w:r>
      <w:proofErr w:type="spellEnd"/>
      <w:r w:rsidR="00810362">
        <w:t xml:space="preserve"> genutzt</w:t>
      </w:r>
      <w:r w:rsidR="007846F8">
        <w:t>,</w:t>
      </w:r>
      <w:r w:rsidR="00810362">
        <w:t xml:space="preserve"> wie z.B. bei </w:t>
      </w:r>
      <w:proofErr w:type="spellStart"/>
      <w:r w:rsidR="00653146">
        <w:t>Infinadeck</w:t>
      </w:r>
      <w:proofErr w:type="spellEnd"/>
      <w:r w:rsidR="00606961">
        <w:t>,</w:t>
      </w:r>
      <w:r w:rsidR="00606961" w:rsidRPr="00606961">
        <w:rPr>
          <w:rStyle w:val="Hervorhebung"/>
        </w:rPr>
        <w:t xml:space="preserve"> </w:t>
      </w:r>
      <w:r w:rsidR="00606961" w:rsidRPr="00606961">
        <w:t>Hex-Core-Prototype</w:t>
      </w:r>
      <w:r w:rsidR="00810362">
        <w:t xml:space="preserve"> </w:t>
      </w:r>
      <w:proofErr w:type="spellStart"/>
      <w:r w:rsidR="00810362">
        <w:t>Virtuix</w:t>
      </w:r>
      <w:proofErr w:type="spellEnd"/>
      <w:r w:rsidR="00810362">
        <w:t xml:space="preserve"> </w:t>
      </w:r>
      <w:proofErr w:type="spellStart"/>
      <w:r w:rsidR="00810362">
        <w:t>Omni</w:t>
      </w:r>
      <w:proofErr w:type="spellEnd"/>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2E5F1C">
        <w:t xml:space="preserve">Abb. </w:t>
      </w:r>
      <w:r w:rsidR="002E5F1C">
        <w:rPr>
          <w:noProof/>
        </w:rPr>
        <w:t>12</w:t>
      </w:r>
      <w:r w:rsidR="00FE1BEE">
        <w:fldChar w:fldCharType="end"/>
      </w:r>
      <w:r w:rsidR="00606961">
        <w:t>)</w:t>
      </w:r>
      <w:r w:rsidR="00810362">
        <w:t xml:space="preserve">. </w:t>
      </w:r>
      <w:r w:rsidR="00597DA0">
        <w:t>Diesen Laufbändern</w:t>
      </w:r>
      <w:r w:rsidR="00810362">
        <w:t xml:space="preserve"> </w:t>
      </w:r>
      <w:r w:rsidR="007846F8">
        <w:t>ermöglicht</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Content>
          <w:r w:rsidR="00597DA0">
            <w:fldChar w:fldCharType="begin"/>
          </w:r>
          <w:r w:rsidR="00597DA0">
            <w:instrText xml:space="preserve"> CITATION Ada17 \l 1031 </w:instrText>
          </w:r>
          <w:r w:rsidR="00597DA0">
            <w:fldChar w:fldCharType="separate"/>
          </w:r>
          <w:r w:rsidR="002E5F1C">
            <w:rPr>
              <w:noProof/>
            </w:rPr>
            <w:t>[7]</w:t>
          </w:r>
          <w:r w:rsidR="00597DA0">
            <w:fldChar w:fldCharType="end"/>
          </w:r>
        </w:sdtContent>
      </w:sdt>
      <w:sdt>
        <w:sdtPr>
          <w:id w:val="1054506050"/>
          <w:citation/>
        </w:sdtPr>
        <w:sdtContent>
          <w:r w:rsidR="00597DA0">
            <w:fldChar w:fldCharType="begin"/>
          </w:r>
          <w:r w:rsidR="00597DA0">
            <w:instrText xml:space="preserve"> CITATION Wan20 \l 1031 </w:instrText>
          </w:r>
          <w:r w:rsidR="00597DA0">
            <w:fldChar w:fldCharType="separate"/>
          </w:r>
          <w:r w:rsidR="002E5F1C">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drawing>
          <wp:inline distT="0" distB="0" distL="0" distR="0" wp14:anchorId="190AB6EB" wp14:editId="515B61CE">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2A948F05" w:rsidR="008F48D2" w:rsidRDefault="000902B5" w:rsidP="006A5A01">
      <w:pPr>
        <w:pStyle w:val="Beschriftung"/>
      </w:pPr>
      <w:bookmarkStart w:id="149" w:name="_Ref77836452"/>
      <w:bookmarkStart w:id="150" w:name="_Ref67560018"/>
      <w:bookmarkStart w:id="151" w:name="_Toc87517124"/>
      <w:bookmarkStart w:id="152" w:name="_Toc90042001"/>
      <w:r>
        <w:t xml:space="preserve">Abb. </w:t>
      </w:r>
      <w:fldSimple w:instr=" SEQ Abb. \* ARABIC ">
        <w:r w:rsidR="002E5F1C">
          <w:rPr>
            <w:noProof/>
          </w:rPr>
          <w:t>12</w:t>
        </w:r>
      </w:fldSimple>
      <w:bookmarkEnd w:id="149"/>
      <w:r>
        <w:t>: O</w:t>
      </w:r>
      <w:r w:rsidRPr="00574F21">
        <w:t>mnidirektionales Laufband</w:t>
      </w:r>
      <w:r>
        <w:t xml:space="preserve"> </w:t>
      </w:r>
      <w:proofErr w:type="spellStart"/>
      <w:r>
        <w:t>Infinadeck</w:t>
      </w:r>
      <w:proofErr w:type="spellEnd"/>
      <w:r>
        <w:t xml:space="preserve"> (links) und HCP (rechts)</w:t>
      </w:r>
      <w:bookmarkEnd w:id="150"/>
      <w:sdt>
        <w:sdtPr>
          <w:id w:val="-1124769821"/>
          <w:citation/>
        </w:sdtPr>
        <w:sdtContent>
          <w:r>
            <w:fldChar w:fldCharType="begin"/>
          </w:r>
          <w:r>
            <w:instrText xml:space="preserve"> CITATION Wan20 \l 1031 </w:instrText>
          </w:r>
          <w:r>
            <w:fldChar w:fldCharType="separate"/>
          </w:r>
          <w:r w:rsidR="002E5F1C">
            <w:rPr>
              <w:noProof/>
            </w:rPr>
            <w:t xml:space="preserve"> [39]</w:t>
          </w:r>
          <w:r>
            <w:fldChar w:fldCharType="end"/>
          </w:r>
        </w:sdtContent>
      </w:sdt>
      <w:bookmarkEnd w:id="151"/>
      <w:bookmarkEnd w:id="152"/>
    </w:p>
    <w:p w14:paraId="0DC8DE93" w14:textId="6B32EFF5" w:rsidR="00E7078D" w:rsidRDefault="008F48D2" w:rsidP="00A014DE">
      <w:r>
        <w:t xml:space="preserve">In einer Studie verglichen Warren et al. die Benutzererfahrung zwischen einem Gaming Controller und dem </w:t>
      </w:r>
      <w:proofErr w:type="spellStart"/>
      <w:r>
        <w:t>omnidirektionale</w:t>
      </w:r>
      <w:proofErr w:type="spellEnd"/>
      <w:r>
        <w:t xml:space="preserve"> Laufband </w:t>
      </w:r>
      <w:proofErr w:type="spellStart"/>
      <w:r>
        <w:t>Virtuix</w:t>
      </w:r>
      <w:proofErr w:type="spellEnd"/>
      <w:r>
        <w:t xml:space="preserve"> </w:t>
      </w:r>
      <w:proofErr w:type="spellStart"/>
      <w:r>
        <w:t>Omni</w:t>
      </w:r>
      <w:proofErr w:type="spellEnd"/>
      <w:r>
        <w:t xml:space="preserve">. Die Aufgabe der Probanden war es, mehrere Fortbewegungsaufgaben zu bewältigen. Die Ergebnisse zeigen, dass der Controller eine bessere Benutzererfahrung bietet. Die Gründe dafür sind, dass die Fortbewegung mit dem </w:t>
      </w:r>
      <w:proofErr w:type="spellStart"/>
      <w:r>
        <w:t>Virtuix</w:t>
      </w:r>
      <w:proofErr w:type="spellEnd"/>
      <w:r>
        <w:t xml:space="preserve"> </w:t>
      </w:r>
      <w:proofErr w:type="spellStart"/>
      <w:r>
        <w:t>Omni</w:t>
      </w:r>
      <w:proofErr w:type="spellEnd"/>
      <w:r>
        <w:t xml:space="preserve">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da</w:t>
      </w:r>
      <w:r w:rsidR="007846F8">
        <w:t>s</w:t>
      </w:r>
      <w:r w:rsidR="00A47ECB">
        <w:t>s semi</w:t>
      </w:r>
      <w:r w:rsidR="00C948EE">
        <w:t>-</w:t>
      </w:r>
      <w:r w:rsidR="00A47ECB">
        <w:t>natürliche Fortbewegung</w:t>
      </w:r>
      <w:r w:rsidR="002E675A">
        <w:t>,</w:t>
      </w:r>
      <w:r w:rsidR="00A47ECB">
        <w:t xml:space="preserve"> </w:t>
      </w:r>
      <w:r w:rsidR="002E675A">
        <w:t>wie bei den Laufbändern, im Vergleich zu gut entwickelten Techniken</w:t>
      </w:r>
      <w:r w:rsidR="007846F8">
        <w:t>,</w:t>
      </w:r>
      <w:r w:rsidR="002E675A">
        <w:t xml:space="preserve"> wie dem Controller zu einer schlechteren Benutzererfahrung führen kann</w:t>
      </w:r>
      <w:sdt>
        <w:sdtPr>
          <w:id w:val="663353485"/>
          <w:citation/>
        </w:sdtPr>
        <w:sdtContent>
          <w:r w:rsidR="00C948EE">
            <w:fldChar w:fldCharType="begin"/>
          </w:r>
          <w:r w:rsidR="00C948EE">
            <w:instrText xml:space="preserve"> CITATION War17 \l 1031 </w:instrText>
          </w:r>
          <w:r w:rsidR="00C948EE">
            <w:fldChar w:fldCharType="separate"/>
          </w:r>
          <w:r w:rsidR="002E5F1C">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53" w:name="_Toc82686243"/>
      <w:bookmarkStart w:id="154" w:name="_Toc87517021"/>
      <w:bookmarkStart w:id="155" w:name="_Toc90042097"/>
      <w:r>
        <w:t>Konditionierung</w:t>
      </w:r>
      <w:bookmarkEnd w:id="153"/>
      <w:bookmarkEnd w:id="154"/>
      <w:bookmarkEnd w:id="155"/>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56" w:name="_Toc82686244"/>
      <w:bookmarkStart w:id="157" w:name="_Toc87517022"/>
      <w:bookmarkStart w:id="158" w:name="_Toc90042098"/>
      <w:r>
        <w:t>Klassische Konditionierung</w:t>
      </w:r>
      <w:bookmarkEnd w:id="156"/>
      <w:bookmarkEnd w:id="157"/>
      <w:bookmarkEnd w:id="158"/>
    </w:p>
    <w:p w14:paraId="1C220ED1" w14:textId="028BC2DA"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w:t>
      </w:r>
      <w:r>
        <w:lastRenderedPageBreak/>
        <w:t>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die der dem Speichelfluss als unkonditionierte Reaktion (UR) ähnlich war</w:t>
      </w:r>
      <w:sdt>
        <w:sdtPr>
          <w:id w:val="246855374"/>
          <w:citation/>
        </w:sdtPr>
        <w:sdtContent>
          <w:r>
            <w:fldChar w:fldCharType="begin"/>
          </w:r>
          <w:r>
            <w:instrText xml:space="preserve"> CITATION Wol16 \l 1031 </w:instrText>
          </w:r>
          <w:r>
            <w:fldChar w:fldCharType="separate"/>
          </w:r>
          <w:r w:rsidR="002E5F1C">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w:t>
      </w:r>
      <w:proofErr w:type="spellStart"/>
      <w:r>
        <w:t>Mowrer</w:t>
      </w:r>
      <w:proofErr w:type="spellEnd"/>
      <w:r>
        <w:t xml:space="preserve"> stellte zusätzlich fest, dass die klassische Konditionierung durch die erworbene Erfahrung von Angst ein Vermeidungsverhalten hervorruft </w:t>
      </w:r>
      <w:sdt>
        <w:sdtPr>
          <w:id w:val="-1876529191"/>
          <w:citation/>
        </w:sdtPr>
        <w:sdtContent>
          <w:r>
            <w:fldChar w:fldCharType="begin"/>
          </w:r>
          <w:r>
            <w:instrText xml:space="preserve"> CITATION Glo12 \l 1031 </w:instrText>
          </w:r>
          <w:r>
            <w:fldChar w:fldCharType="separate"/>
          </w:r>
          <w:r w:rsidR="002E5F1C">
            <w:rPr>
              <w:noProof/>
            </w:rPr>
            <w:t>[42]</w:t>
          </w:r>
          <w:r>
            <w:fldChar w:fldCharType="end"/>
          </w:r>
        </w:sdtContent>
      </w:sdt>
      <w:sdt>
        <w:sdtPr>
          <w:id w:val="-1244340766"/>
          <w:citation/>
        </w:sdtPr>
        <w:sdtContent>
          <w:r>
            <w:fldChar w:fldCharType="begin"/>
          </w:r>
          <w:r>
            <w:instrText xml:space="preserve"> CITATION Mar17 \l 1031 </w:instrText>
          </w:r>
          <w:r>
            <w:fldChar w:fldCharType="separate"/>
          </w:r>
          <w:r w:rsidR="002E5F1C">
            <w:rPr>
              <w:noProof/>
            </w:rPr>
            <w:t xml:space="preserve"> [43]</w:t>
          </w:r>
          <w:r>
            <w:fldChar w:fldCharType="end"/>
          </w:r>
        </w:sdtContent>
      </w:sdt>
      <w:r>
        <w:t xml:space="preserve">. </w:t>
      </w:r>
    </w:p>
    <w:p w14:paraId="619F3BB2" w14:textId="1651BE1F" w:rsidR="00AF77BC" w:rsidRDefault="00AF77BC" w:rsidP="00134B36">
      <w:pPr>
        <w:pStyle w:val="berschrift4"/>
      </w:pPr>
      <w:bookmarkStart w:id="159" w:name="_Toc82686245"/>
      <w:bookmarkStart w:id="160" w:name="_Toc87517023"/>
      <w:bookmarkStart w:id="161" w:name="_Toc90042099"/>
      <w:r>
        <w:t xml:space="preserve">Operante </w:t>
      </w:r>
      <w:r w:rsidR="00EE44A8">
        <w:t>Konditionierung</w:t>
      </w:r>
      <w:bookmarkEnd w:id="159"/>
      <w:bookmarkEnd w:id="160"/>
      <w:bookmarkEnd w:id="161"/>
    </w:p>
    <w:p w14:paraId="34C1F85A" w14:textId="79D236EE"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Content>
          <w:r>
            <w:fldChar w:fldCharType="begin"/>
          </w:r>
          <w:r>
            <w:instrText xml:space="preserve"> CITATION Hal19 \l 1031 </w:instrText>
          </w:r>
          <w:r>
            <w:fldChar w:fldCharType="separate"/>
          </w:r>
          <w:r w:rsidR="002E5F1C">
            <w:rPr>
              <w:noProof/>
            </w:rPr>
            <w:t xml:space="preserve"> [44]</w:t>
          </w:r>
          <w:r>
            <w:fldChar w:fldCharType="end"/>
          </w:r>
        </w:sdtContent>
      </w:sdt>
      <w:r>
        <w:t>.</w:t>
      </w:r>
    </w:p>
    <w:p w14:paraId="106162A0" w14:textId="13113DE8"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Content>
          <w:r>
            <w:fldChar w:fldCharType="begin"/>
          </w:r>
          <w:r>
            <w:instrText xml:space="preserve"> CITATION Kum19 \l 1031 </w:instrText>
          </w:r>
          <w:r>
            <w:fldChar w:fldCharType="separate"/>
          </w:r>
          <w:r w:rsidR="002E5F1C">
            <w:rPr>
              <w:noProof/>
            </w:rPr>
            <w:t xml:space="preserve"> [45]</w:t>
          </w:r>
          <w:r>
            <w:fldChar w:fldCharType="end"/>
          </w:r>
        </w:sdtContent>
      </w:sdt>
      <w:sdt>
        <w:sdtPr>
          <w:id w:val="1601603650"/>
          <w:citation/>
        </w:sdtPr>
        <w:sdtContent>
          <w:r>
            <w:fldChar w:fldCharType="begin"/>
          </w:r>
          <w:r>
            <w:instrText xml:space="preserve"> CITATION Mar17 \l 1031 </w:instrText>
          </w:r>
          <w:r>
            <w:fldChar w:fldCharType="separate"/>
          </w:r>
          <w:r w:rsidR="002E5F1C">
            <w:rPr>
              <w:noProof/>
            </w:rPr>
            <w:t xml:space="preserve"> [43]</w:t>
          </w:r>
          <w:r>
            <w:fldChar w:fldCharType="end"/>
          </w:r>
        </w:sdtContent>
      </w:sdt>
      <w:r>
        <w:t>.</w:t>
      </w:r>
    </w:p>
    <w:p w14:paraId="03114402" w14:textId="3AAE3BBD" w:rsidR="00AF77BC" w:rsidRDefault="00AF77BC" w:rsidP="00134B36">
      <w:pPr>
        <w:pStyle w:val="berschrift4"/>
      </w:pPr>
      <w:bookmarkStart w:id="162" w:name="_Toc82686246"/>
      <w:bookmarkStart w:id="163" w:name="_Toc87517024"/>
      <w:bookmarkStart w:id="164" w:name="_Toc90042100"/>
      <w:r>
        <w:t>Kontextkonditionierung</w:t>
      </w:r>
      <w:bookmarkEnd w:id="162"/>
      <w:bookmarkEnd w:id="163"/>
      <w:bookmarkEnd w:id="164"/>
    </w:p>
    <w:p w14:paraId="40F49C0A" w14:textId="5ACA5E0D"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w:t>
      </w:r>
      <w:r>
        <w:lastRenderedPageBreak/>
        <w:t xml:space="preserve">besonders effektiv. </w:t>
      </w:r>
      <w:proofErr w:type="spellStart"/>
      <w:r>
        <w:t>Grillon</w:t>
      </w:r>
      <w:proofErr w:type="spellEnd"/>
      <w:r>
        <w:t xml:space="preserve">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eim Testen in einem zweiten Kontext, dem Extinktionskontext geprüft, nachdem im ersten Kontext, dem Akquisitionskontext, die Kontextkonditionierung ausgelöst wurde. Bis heute wurden wenige Versuche beim Menschen und vermehrt bei Versuchstieren getestet, da der Laborversuchsraum als Kontext oft nicht das Ziel ist</w:t>
      </w:r>
      <w:sdt>
        <w:sdtPr>
          <w:id w:val="1408726789"/>
          <w:citation/>
        </w:sdtPr>
        <w:sdtContent>
          <w:r>
            <w:fldChar w:fldCharType="begin"/>
          </w:r>
          <w:r>
            <w:instrText xml:space="preserve"> CITATION Trö12 \l 1031 </w:instrText>
          </w:r>
          <w:r>
            <w:fldChar w:fldCharType="separate"/>
          </w:r>
          <w:r w:rsidR="002E5F1C">
            <w:rPr>
              <w:noProof/>
            </w:rPr>
            <w:t xml:space="preserve"> [46]</w:t>
          </w:r>
          <w:r>
            <w:fldChar w:fldCharType="end"/>
          </w:r>
        </w:sdtContent>
      </w:sdt>
      <w:sdt>
        <w:sdtPr>
          <w:id w:val="-1504966532"/>
          <w:citation/>
        </w:sdtPr>
        <w:sdtContent>
          <w:r>
            <w:fldChar w:fldCharType="begin"/>
          </w:r>
          <w:r>
            <w:instrText xml:space="preserve"> CITATION Mar17 \l 1031 </w:instrText>
          </w:r>
          <w:r>
            <w:fldChar w:fldCharType="separate"/>
          </w:r>
          <w:r w:rsidR="002E5F1C">
            <w:rPr>
              <w:noProof/>
            </w:rPr>
            <w:t xml:space="preserve"> [43]</w:t>
          </w:r>
          <w:r>
            <w:fldChar w:fldCharType="end"/>
          </w:r>
        </w:sdtContent>
      </w:sdt>
      <w:r w:rsidRPr="0081201C">
        <w:t xml:space="preserve"> </w:t>
      </w:r>
      <w:sdt>
        <w:sdtPr>
          <w:id w:val="786931906"/>
          <w:citation/>
        </w:sdtPr>
        <w:sdtContent>
          <w:r>
            <w:fldChar w:fldCharType="begin"/>
          </w:r>
          <w:r>
            <w:instrText xml:space="preserve"> CITATION Glo12 \l 1031 </w:instrText>
          </w:r>
          <w:r>
            <w:fldChar w:fldCharType="separate"/>
          </w:r>
          <w:r w:rsidR="002E5F1C">
            <w:rPr>
              <w:noProof/>
            </w:rPr>
            <w:t>[42]</w:t>
          </w:r>
          <w:r>
            <w:fldChar w:fldCharType="end"/>
          </w:r>
        </w:sdtContent>
      </w:sdt>
      <w:r>
        <w:t>.</w:t>
      </w:r>
    </w:p>
    <w:p w14:paraId="0312FEE2" w14:textId="6E82213A" w:rsidR="00AF77BC" w:rsidRDefault="00AF77BC" w:rsidP="00AF77BC">
      <w:pPr>
        <w:pStyle w:val="berschrift4"/>
      </w:pPr>
      <w:bookmarkStart w:id="165" w:name="_Toc82686247"/>
      <w:bookmarkStart w:id="166" w:name="_Toc87517025"/>
      <w:bookmarkStart w:id="167" w:name="_Toc90042101"/>
      <w:r>
        <w:t>Konditionierung in Virtual Reality</w:t>
      </w:r>
      <w:bookmarkEnd w:id="165"/>
      <w:bookmarkEnd w:id="166"/>
      <w:bookmarkEnd w:id="167"/>
    </w:p>
    <w:p w14:paraId="0AC8D003" w14:textId="505778DF"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w:t>
      </w:r>
      <w:proofErr w:type="spellStart"/>
      <w:r>
        <w:t>Mounted</w:t>
      </w:r>
      <w:proofErr w:type="spellEnd"/>
      <w:r>
        <w:t xml:space="preserve"> Display. Aus diesen Gründen ist Virtual Reality eine gute Methodik, um den Einfluss und Stärke der Konditionierung beim Menschen zu untersuchen, ohne dabei den Verlust der experimentellen Kontrolle zu verlieren</w:t>
      </w:r>
      <w:sdt>
        <w:sdtPr>
          <w:id w:val="-1511363342"/>
          <w:citation/>
        </w:sdtPr>
        <w:sdtContent>
          <w:r>
            <w:fldChar w:fldCharType="begin"/>
          </w:r>
          <w:r>
            <w:instrText xml:space="preserve"> CITATION Mar17 \l 1031 </w:instrText>
          </w:r>
          <w:r>
            <w:fldChar w:fldCharType="separate"/>
          </w:r>
          <w:r w:rsidR="002E5F1C">
            <w:rPr>
              <w:noProof/>
            </w:rPr>
            <w:t xml:space="preserve"> [43]</w:t>
          </w:r>
          <w:r>
            <w:fldChar w:fldCharType="end"/>
          </w:r>
        </w:sdtContent>
      </w:sdt>
      <w:r w:rsidRPr="00D736ED">
        <w:t>.</w:t>
      </w:r>
    </w:p>
    <w:p w14:paraId="54E0C780" w14:textId="77777777" w:rsidR="00AF77BC" w:rsidRDefault="00AF77BC" w:rsidP="00AF77BC"/>
    <w:p w14:paraId="5EC8A230" w14:textId="0C093144" w:rsidR="003D7E27" w:rsidRDefault="00AF77BC" w:rsidP="001B0390">
      <w:pPr>
        <w:jc w:val="left"/>
      </w:pPr>
      <w:proofErr w:type="spellStart"/>
      <w:r>
        <w:t>Glotzbach</w:t>
      </w:r>
      <w:proofErr w:type="spellEnd"/>
      <w:r>
        <w:t xml:space="preserve"> et al</w:t>
      </w:r>
      <w:r w:rsidR="00423039">
        <w:t>.</w:t>
      </w:r>
      <w:r>
        <w:t xml:space="preserve"> konnten frühere Studien bestätigen und zeigten mit Hilfe von VR, das durch Einsatz gezielter Konditionierung ein Vermeidungsverhalten bei einem Kontext auslöst, welches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Content>
          <w:r>
            <w:fldChar w:fldCharType="begin"/>
          </w:r>
          <w:r>
            <w:instrText xml:space="preserve"> CITATION Glo12 \l 1031 </w:instrText>
          </w:r>
          <w:r>
            <w:fldChar w:fldCharType="separate"/>
          </w:r>
          <w:r w:rsidR="002E5F1C">
            <w:rPr>
              <w:noProof/>
            </w:rPr>
            <w:t>[42]</w:t>
          </w:r>
          <w:r>
            <w:fldChar w:fldCharType="end"/>
          </w:r>
        </w:sdtContent>
      </w:sdt>
      <w:r>
        <w:t xml:space="preserve">. </w:t>
      </w:r>
    </w:p>
    <w:p w14:paraId="2E072272" w14:textId="1676EB2F" w:rsidR="003D7E27" w:rsidRDefault="003D7E27" w:rsidP="003D7E27">
      <w:pPr>
        <w:pStyle w:val="berschrift3"/>
      </w:pPr>
      <w:bookmarkStart w:id="168" w:name="_Toc82686248"/>
      <w:bookmarkStart w:id="169" w:name="_Toc87517026"/>
      <w:bookmarkStart w:id="170" w:name="_Toc90042102"/>
      <w:r>
        <w:t>Unity 3D</w:t>
      </w:r>
      <w:bookmarkEnd w:id="168"/>
      <w:bookmarkEnd w:id="169"/>
      <w:bookmarkEnd w:id="170"/>
    </w:p>
    <w:p w14:paraId="4595919E" w14:textId="095D8288"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Content>
          <w:r>
            <w:fldChar w:fldCharType="begin"/>
          </w:r>
          <w:r>
            <w:instrText xml:space="preserve"> CITATION 2102 \l 1031 </w:instrText>
          </w:r>
          <w:r>
            <w:fldChar w:fldCharType="separate"/>
          </w:r>
          <w:r w:rsidR="002E5F1C">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39C3EF6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544952C5" w:rsidR="00E217D1" w:rsidRDefault="003B009B" w:rsidP="004852ED">
      <w:pPr>
        <w:pStyle w:val="Beschriftung"/>
      </w:pPr>
      <w:bookmarkStart w:id="171" w:name="_Ref77836520"/>
      <w:bookmarkStart w:id="172" w:name="_Ref74038331"/>
      <w:bookmarkStart w:id="173" w:name="_Toc87517125"/>
      <w:bookmarkStart w:id="174" w:name="_Toc90042002"/>
      <w:r>
        <w:t xml:space="preserve">Abb. </w:t>
      </w:r>
      <w:fldSimple w:instr=" SEQ Abb. \* ARABIC ">
        <w:r w:rsidR="002E5F1C">
          <w:rPr>
            <w:noProof/>
          </w:rPr>
          <w:t>13</w:t>
        </w:r>
      </w:fldSimple>
      <w:bookmarkEnd w:id="171"/>
      <w:r>
        <w:t>: Unity Editor Übersicht</w:t>
      </w:r>
      <w:bookmarkEnd w:id="172"/>
      <w:bookmarkEnd w:id="173"/>
      <w:bookmarkEnd w:id="174"/>
    </w:p>
    <w:p w14:paraId="10179CB6" w14:textId="3013B3CB"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2E5F1C">
        <w:t xml:space="preserve">Abb. </w:t>
      </w:r>
      <w:r w:rsidR="002E5F1C">
        <w:rPr>
          <w:noProof/>
        </w:rPr>
        <w:t>13</w:t>
      </w:r>
      <w:r w:rsidR="00134B36">
        <w:fldChar w:fldCharType="end"/>
      </w:r>
      <w:r w:rsidR="003B009B">
        <w:t>)</w:t>
      </w:r>
      <w:r w:rsidR="0058187A">
        <w:t>, die im Folgenden genauer erläutert werden</w:t>
      </w:r>
      <w:r w:rsidR="00C66926">
        <w:t>:</w:t>
      </w:r>
    </w:p>
    <w:p w14:paraId="751D1B8D" w14:textId="7BC13F11"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w:t>
      </w:r>
      <w:proofErr w:type="spellStart"/>
      <w:r>
        <w:t>Collaborate</w:t>
      </w:r>
      <w:proofErr w:type="spellEnd"/>
      <w:r>
        <w:t xml:space="preserv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Content>
          <w:r>
            <w:fldChar w:fldCharType="begin"/>
          </w:r>
          <w:r>
            <w:instrText xml:space="preserve"> CITATION Uni21 \l 1031 </w:instrText>
          </w:r>
          <w:r>
            <w:fldChar w:fldCharType="separate"/>
          </w:r>
          <w:r w:rsidR="002E5F1C">
            <w:rPr>
              <w:noProof/>
            </w:rPr>
            <w:t>[48]</w:t>
          </w:r>
          <w:r>
            <w:fldChar w:fldCharType="end"/>
          </w:r>
        </w:sdtContent>
      </w:sdt>
      <w:r>
        <w:t>.</w:t>
      </w:r>
    </w:p>
    <w:p w14:paraId="6D498A29" w14:textId="289452D2" w:rsidR="00B81E15" w:rsidRDefault="008F4BC8" w:rsidP="008F4BC8">
      <w:pPr>
        <w:pStyle w:val="Listenabsatz"/>
        <w:numPr>
          <w:ilvl w:val="0"/>
          <w:numId w:val="25"/>
        </w:numPr>
      </w:pPr>
      <w:r>
        <w:t xml:space="preserve">Im </w:t>
      </w:r>
      <w:proofErr w:type="spellStart"/>
      <w:r w:rsidRPr="008F4BC8">
        <w:rPr>
          <w:rStyle w:val="Hervorhebung"/>
          <w:b/>
          <w:bCs/>
        </w:rPr>
        <w:t>Hierarchy</w:t>
      </w:r>
      <w:proofErr w:type="spellEnd"/>
      <w:r>
        <w:t xml:space="preserve"> Fenster im linken mittleren Bereich befindet sich eine hierarchische Darstellung jedes </w:t>
      </w:r>
      <w:proofErr w:type="spellStart"/>
      <w:r>
        <w:t>GameObjects</w:t>
      </w:r>
      <w:proofErr w:type="spellEnd"/>
      <w:r>
        <w:t xml:space="preserve">, die sich in der aktuellen Szene befinden, und zeigt dabei die Struktur auf, wie die verschiedenen </w:t>
      </w:r>
      <w:proofErr w:type="spellStart"/>
      <w:r>
        <w:t>GameObjects</w:t>
      </w:r>
      <w:proofErr w:type="spellEnd"/>
      <w:r>
        <w:t xml:space="preserve">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w:t>
      </w:r>
      <w:proofErr w:type="spellStart"/>
      <w:r>
        <w:t>Collaborate</w:t>
      </w:r>
      <w:proofErr w:type="spellEnd"/>
      <w:r>
        <w:t xml:space="preserv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Content>
          <w:r>
            <w:fldChar w:fldCharType="begin"/>
          </w:r>
          <w:r>
            <w:instrText xml:space="preserve"> CITATION Uni21 \l 1031 </w:instrText>
          </w:r>
          <w:r>
            <w:fldChar w:fldCharType="separate"/>
          </w:r>
          <w:r w:rsidR="002E5F1C">
            <w:rPr>
              <w:noProof/>
            </w:rPr>
            <w:t>[48]</w:t>
          </w:r>
          <w:r>
            <w:fldChar w:fldCharType="end"/>
          </w:r>
        </w:sdtContent>
      </w:sdt>
      <w:r w:rsidR="00B07D77">
        <w:t>.</w:t>
      </w:r>
    </w:p>
    <w:p w14:paraId="4E8DE430" w14:textId="79149B8F"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6C35F1">
        <w:t>.</w:t>
      </w:r>
    </w:p>
    <w:p w14:paraId="28CDD0B7" w14:textId="4DEA2ED9"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034F85F" w14:textId="56F420EA"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w:t>
      </w:r>
      <w:proofErr w:type="spellStart"/>
      <w:r>
        <w:t>GameObjects</w:t>
      </w:r>
      <w:proofErr w:type="spellEnd"/>
      <w:r w:rsidR="006C35F1">
        <w:t xml:space="preserve"> </w:t>
      </w:r>
      <w:sdt>
        <w:sdtPr>
          <w:id w:val="918836852"/>
          <w:citation/>
        </w:sdt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4310398F" w14:textId="7386B54D"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xml:space="preserve">. Ebenso können hier eigene Objekte wie Skripte, </w:t>
      </w:r>
      <w:proofErr w:type="spellStart"/>
      <w:r w:rsidR="004C0BA5">
        <w:t>Prefabs</w:t>
      </w:r>
      <w:proofErr w:type="spellEnd"/>
      <w:r w:rsidR="004C0BA5">
        <w:t xml:space="preserve"> usw. erstellt und geordnet abgelegt werden</w:t>
      </w:r>
      <w:r w:rsidR="006C35F1">
        <w:t xml:space="preserve"> </w:t>
      </w:r>
      <w:sdt>
        <w:sdtPr>
          <w:id w:val="1729647437"/>
          <w:citation/>
        </w:sdt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4C0BA5">
        <w:t>.</w:t>
      </w:r>
    </w:p>
    <w:p w14:paraId="3418ED49" w14:textId="0837694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D0692D7" w14:textId="592C6107" w:rsidR="003D7E27" w:rsidRDefault="003D7E27" w:rsidP="003D7E27">
      <w:pPr>
        <w:pStyle w:val="berschrift3"/>
      </w:pPr>
      <w:bookmarkStart w:id="175" w:name="_Toc82686249"/>
      <w:bookmarkStart w:id="176" w:name="_Toc87517027"/>
      <w:bookmarkStart w:id="177" w:name="_Toc90042103"/>
      <w:r>
        <w:t>Oculus Quest</w:t>
      </w:r>
      <w:bookmarkEnd w:id="175"/>
      <w:bookmarkEnd w:id="176"/>
      <w:bookmarkEnd w:id="177"/>
    </w:p>
    <w:p w14:paraId="4A4BF167" w14:textId="71DE7215" w:rsidR="003D7E27" w:rsidRDefault="003D7E27" w:rsidP="003D7E27">
      <w:r>
        <w:t>Bei der Oculus Quest handelt es sich um eine mobile VR Brille. Sie kann also genutzt werden, ohne zusätzlich einen leistungsstarken Computer oder Konsole zu benötigen. Ebenso werden keine externen Sensoren oder Kameras für das Tracking gebraucht.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w:t>
      </w:r>
      <w:proofErr w:type="spellStart"/>
      <w:r>
        <w:t>of</w:t>
      </w:r>
      <w:proofErr w:type="spellEnd"/>
      <w:r>
        <w:t xml:space="preserve">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2E5F1C" w:rsidRPr="009F0F3C">
        <w:rPr>
          <w:rPrChange w:id="178" w:author="Norbert" w:date="2021-12-11T10:20:00Z">
            <w:rPr>
              <w:lang w:val="en-US"/>
            </w:rPr>
          </w:rPrChange>
        </w:rPr>
        <w:t xml:space="preserve">Abb. </w:t>
      </w:r>
      <w:r w:rsidR="002E5F1C" w:rsidRPr="009F0F3C">
        <w:rPr>
          <w:noProof/>
          <w:rPrChange w:id="179" w:author="Norbert" w:date="2021-12-11T10:20:00Z">
            <w:rPr>
              <w:noProof/>
              <w:lang w:val="en-US"/>
            </w:rPr>
          </w:rPrChange>
        </w:rPr>
        <w:t>14</w:t>
      </w:r>
      <w:r w:rsidR="00B1209A">
        <w:fldChar w:fldCharType="end"/>
      </w:r>
      <w:r>
        <w:t xml:space="preserve">) </w:t>
      </w:r>
      <w:sdt>
        <w:sdtPr>
          <w:id w:val="385995639"/>
          <w:citation/>
        </w:sdtPr>
        <w:sdtContent>
          <w:r>
            <w:fldChar w:fldCharType="begin"/>
          </w:r>
          <w:r>
            <w:instrText xml:space="preserve"> CITATION Den19 \l 1031 </w:instrText>
          </w:r>
          <w:r>
            <w:fldChar w:fldCharType="separate"/>
          </w:r>
          <w:r w:rsidR="002E5F1C">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2CC34A6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0B3EC96E" w:rsidR="003D7E27" w:rsidRPr="00E753B4" w:rsidRDefault="003D7E27" w:rsidP="00606CDC">
      <w:pPr>
        <w:pStyle w:val="Beschriftung"/>
        <w:rPr>
          <w:lang w:val="en-US"/>
        </w:rPr>
      </w:pPr>
      <w:bookmarkStart w:id="180" w:name="_Ref77836543"/>
      <w:bookmarkStart w:id="181" w:name="_Ref65339215"/>
      <w:bookmarkStart w:id="182" w:name="_Toc87517126"/>
      <w:bookmarkStart w:id="183" w:name="_Toc90042003"/>
      <w:r w:rsidRPr="003D01E5">
        <w:rPr>
          <w:lang w:val="en-US"/>
        </w:rPr>
        <w:t xml:space="preserve">Abb. </w:t>
      </w:r>
      <w:r>
        <w:fldChar w:fldCharType="begin"/>
      </w:r>
      <w:r w:rsidRPr="003D01E5">
        <w:rPr>
          <w:lang w:val="en-US"/>
        </w:rPr>
        <w:instrText xml:space="preserve"> SEQ Abb. \* ARABIC </w:instrText>
      </w:r>
      <w:r>
        <w:fldChar w:fldCharType="separate"/>
      </w:r>
      <w:r w:rsidR="002E5F1C">
        <w:rPr>
          <w:noProof/>
          <w:lang w:val="en-US"/>
        </w:rPr>
        <w:t>14</w:t>
      </w:r>
      <w:r>
        <w:rPr>
          <w:noProof/>
        </w:rPr>
        <w:fldChar w:fldCharType="end"/>
      </w:r>
      <w:bookmarkEnd w:id="180"/>
      <w:r w:rsidRPr="003D01E5">
        <w:rPr>
          <w:lang w:val="en-US"/>
        </w:rPr>
        <w:t xml:space="preserve">: Oculus Quest </w:t>
      </w:r>
      <w:proofErr w:type="spellStart"/>
      <w:r w:rsidRPr="003D01E5">
        <w:rPr>
          <w:lang w:val="en-US"/>
        </w:rPr>
        <w:t>mit</w:t>
      </w:r>
      <w:proofErr w:type="spellEnd"/>
      <w:r w:rsidRPr="003D01E5">
        <w:rPr>
          <w:lang w:val="en-US"/>
        </w:rPr>
        <w:t xml:space="preserve"> Controller</w:t>
      </w:r>
      <w:bookmarkEnd w:id="181"/>
      <w:r w:rsidRPr="008D3BD6">
        <w:rPr>
          <w:lang w:val="en-US"/>
        </w:rPr>
        <w:t xml:space="preserve"> </w:t>
      </w:r>
      <w:sdt>
        <w:sdtPr>
          <w:id w:val="1522354917"/>
          <w:citation/>
        </w:sdtPr>
        <w:sdtContent>
          <w:r>
            <w:fldChar w:fldCharType="begin"/>
          </w:r>
          <w:r w:rsidRPr="008D3BD6">
            <w:rPr>
              <w:lang w:val="en-US"/>
            </w:rPr>
            <w:instrText xml:space="preserve">CITATION htt \l 1031 </w:instrText>
          </w:r>
          <w:r>
            <w:fldChar w:fldCharType="separate"/>
          </w:r>
          <w:r w:rsidR="002E5F1C" w:rsidRPr="002E5F1C">
            <w:rPr>
              <w:noProof/>
              <w:lang w:val="en-US"/>
            </w:rPr>
            <w:t>[50]</w:t>
          </w:r>
          <w:r>
            <w:fldChar w:fldCharType="end"/>
          </w:r>
        </w:sdtContent>
      </w:sdt>
      <w:bookmarkEnd w:id="182"/>
      <w:bookmarkEnd w:id="183"/>
    </w:p>
    <w:p w14:paraId="179D7CF3" w14:textId="411714A4" w:rsidR="003D7E27" w:rsidRDefault="0091116E" w:rsidP="0091116E">
      <w:pPr>
        <w:pStyle w:val="berschrift3"/>
      </w:pPr>
      <w:bookmarkStart w:id="184" w:name="_Ref77235616"/>
      <w:bookmarkStart w:id="185" w:name="_Toc82686250"/>
      <w:bookmarkStart w:id="186" w:name="_Toc87517028"/>
      <w:bookmarkStart w:id="187" w:name="_Toc90042104"/>
      <w:r>
        <w:t>HTC Vive</w:t>
      </w:r>
      <w:bookmarkEnd w:id="184"/>
      <w:bookmarkEnd w:id="185"/>
      <w:bookmarkEnd w:id="186"/>
      <w:bookmarkEnd w:id="187"/>
      <w:r w:rsidR="0076334A">
        <w:t xml:space="preserve"> </w:t>
      </w:r>
    </w:p>
    <w:p w14:paraId="51CB33CD" w14:textId="5916C4A5" w:rsidR="00906B4F" w:rsidRDefault="008C1666" w:rsidP="00906B4F">
      <w:r>
        <w:t xml:space="preserve">Die erste HTC Vive wurde </w:t>
      </w:r>
      <w:r w:rsidR="00946D36">
        <w:t>in der Zusammenarbeit</w:t>
      </w:r>
      <w:r>
        <w:t xml:space="preserve"> mit Valve</w:t>
      </w:r>
      <w:r w:rsidR="002D5454">
        <w:t xml:space="preserve"> (</w:t>
      </w:r>
      <w:proofErr w:type="spellStart"/>
      <w:r w:rsidR="002D5454">
        <w:t>SteamVR</w:t>
      </w:r>
      <w:proofErr w:type="spellEnd"/>
      <w:r w:rsidR="002D5454">
        <w:t>)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Content>
          <w:r w:rsidR="00A54A12">
            <w:fldChar w:fldCharType="begin"/>
          </w:r>
          <w:r w:rsidR="00A54A12">
            <w:instrText xml:space="preserve"> CITATION Unv21 \l 1031 </w:instrText>
          </w:r>
          <w:r w:rsidR="00A54A12">
            <w:fldChar w:fldCharType="separate"/>
          </w:r>
          <w:r w:rsidR="002E5F1C">
            <w:rPr>
              <w:noProof/>
            </w:rPr>
            <w:t>[51]</w:t>
          </w:r>
          <w:r w:rsidR="00A54A12">
            <w:fldChar w:fldCharType="end"/>
          </w:r>
        </w:sdtContent>
      </w:sdt>
      <w:r w:rsidR="00D564B7">
        <w:t>.</w:t>
      </w:r>
      <w:r w:rsidR="00E82953">
        <w:t xml:space="preserve"> </w:t>
      </w:r>
    </w:p>
    <w:p w14:paraId="0FF84F6B" w14:textId="4EF3B2B5" w:rsidR="003172CA" w:rsidRDefault="00E82953" w:rsidP="00277CAF">
      <w:r>
        <w:t>Im Jahr 2019 wurde die HTC Vive Pro Eye veröffentlich</w:t>
      </w:r>
      <w:r w:rsidR="00935FEA">
        <w:t>t, welche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3A7BDA">
        <w:t>, welche die Umgebungserkennung verbesser</w:t>
      </w:r>
      <w:r w:rsidR="008E4AF2">
        <w:t>n</w:t>
      </w:r>
      <w:r w:rsidR="00187682">
        <w:t xml:space="preserve"> </w:t>
      </w:r>
      <w:sdt>
        <w:sdtPr>
          <w:id w:val="1349606316"/>
          <w:citation/>
        </w:sdtPr>
        <w:sdtContent>
          <w:r w:rsidR="00187682">
            <w:fldChar w:fldCharType="begin"/>
          </w:r>
          <w:r w:rsidR="00187682">
            <w:instrText xml:space="preserve"> CITATION HTC21 \l 1031 </w:instrText>
          </w:r>
          <w:r w:rsidR="00187682">
            <w:fldChar w:fldCharType="separate"/>
          </w:r>
          <w:r w:rsidR="002E5F1C">
            <w:rPr>
              <w:noProof/>
            </w:rPr>
            <w:t>[52]</w:t>
          </w:r>
          <w:r w:rsidR="00187682">
            <w:fldChar w:fldCharType="end"/>
          </w:r>
        </w:sdtContent>
      </w:sdt>
      <w:r w:rsidR="007C7595">
        <w:t>.</w:t>
      </w:r>
      <w:r w:rsidR="00277CAF" w:rsidRPr="00277CAF">
        <w:t xml:space="preserve"> </w:t>
      </w:r>
    </w:p>
    <w:p w14:paraId="2E8883D7" w14:textId="26E64D53"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2E5F1C">
        <w:t xml:space="preserve">Abb. </w:t>
      </w:r>
      <w:r w:rsidR="002E5F1C">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5B096BE4">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2F6F7B5" w:rsidR="007244BD" w:rsidRDefault="00DD0CB9" w:rsidP="007C025D">
      <w:pPr>
        <w:pStyle w:val="Beschriftung"/>
      </w:pPr>
      <w:bookmarkStart w:id="188" w:name="_Ref77836576"/>
      <w:bookmarkStart w:id="189" w:name="_Toc87517127"/>
      <w:bookmarkStart w:id="190" w:name="_Toc90042004"/>
      <w:r>
        <w:t xml:space="preserve">Abb. </w:t>
      </w:r>
      <w:fldSimple w:instr=" SEQ Abb. \* ARABIC ">
        <w:r w:rsidR="002E5F1C">
          <w:rPr>
            <w:noProof/>
          </w:rPr>
          <w:t>15</w:t>
        </w:r>
      </w:fldSimple>
      <w:bookmarkEnd w:id="188"/>
      <w:r>
        <w:t>: HTC Vive Pro Komponenten</w:t>
      </w:r>
      <w:r w:rsidR="001037F7">
        <w:t xml:space="preserve"> </w:t>
      </w:r>
      <w:sdt>
        <w:sdtPr>
          <w:id w:val="460619569"/>
          <w:citation/>
        </w:sdtPr>
        <w:sdtContent>
          <w:r w:rsidR="001037F7">
            <w:fldChar w:fldCharType="begin"/>
          </w:r>
          <w:r w:rsidR="001037F7">
            <w:instrText xml:space="preserve"> CITATION 2106 \l 1031 </w:instrText>
          </w:r>
          <w:r w:rsidR="001037F7">
            <w:fldChar w:fldCharType="separate"/>
          </w:r>
          <w:r w:rsidR="002E5F1C">
            <w:rPr>
              <w:noProof/>
            </w:rPr>
            <w:t>[53]</w:t>
          </w:r>
          <w:r w:rsidR="001037F7">
            <w:fldChar w:fldCharType="end"/>
          </w:r>
        </w:sdtContent>
      </w:sdt>
      <w:bookmarkEnd w:id="189"/>
      <w:bookmarkEnd w:id="190"/>
    </w:p>
    <w:p w14:paraId="7BDE8A4A" w14:textId="06034E10" w:rsidR="008D14E4" w:rsidRDefault="008D14E4" w:rsidP="008D14E4">
      <w:pPr>
        <w:pStyle w:val="berschrift4"/>
        <w:numPr>
          <w:ilvl w:val="3"/>
          <w:numId w:val="26"/>
        </w:numPr>
      </w:pPr>
      <w:bookmarkStart w:id="191" w:name="_Toc82686251"/>
      <w:bookmarkStart w:id="192" w:name="_Toc87517029"/>
      <w:bookmarkStart w:id="193" w:name="_Toc90042105"/>
      <w:r>
        <w:t>Display</w:t>
      </w:r>
      <w:bookmarkEnd w:id="191"/>
      <w:bookmarkEnd w:id="192"/>
      <w:bookmarkEnd w:id="193"/>
    </w:p>
    <w:p w14:paraId="5BEBCE96" w14:textId="7DA700DE"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Content>
          <w:r w:rsidR="009F050A">
            <w:fldChar w:fldCharType="begin"/>
          </w:r>
          <w:r w:rsidR="00006B82">
            <w:instrText xml:space="preserve">CITATION 21061 \l 1031 </w:instrText>
          </w:r>
          <w:r w:rsidR="009F050A">
            <w:fldChar w:fldCharType="separate"/>
          </w:r>
          <w:r w:rsidR="002E5F1C">
            <w:rPr>
              <w:noProof/>
            </w:rPr>
            <w:t>[54]</w:t>
          </w:r>
          <w:r w:rsidR="009F050A">
            <w:fldChar w:fldCharType="end"/>
          </w:r>
        </w:sdtContent>
      </w:sdt>
      <w:r w:rsidR="00F517F9">
        <w:t>.</w:t>
      </w:r>
    </w:p>
    <w:p w14:paraId="79263434" w14:textId="7160856E" w:rsidR="006235A8" w:rsidRDefault="006235A8" w:rsidP="006235A8">
      <w:pPr>
        <w:pStyle w:val="berschrift4"/>
      </w:pPr>
      <w:bookmarkStart w:id="194" w:name="_Toc82686252"/>
      <w:bookmarkStart w:id="195" w:name="_Toc87517030"/>
      <w:bookmarkStart w:id="196" w:name="_Toc90042106"/>
      <w:r>
        <w:t>Controller</w:t>
      </w:r>
      <w:bookmarkEnd w:id="194"/>
      <w:bookmarkEnd w:id="195"/>
      <w:bookmarkEnd w:id="196"/>
    </w:p>
    <w:p w14:paraId="24AA4D0F" w14:textId="30C6CAB5"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2E5F1C">
        <w:t xml:space="preserve">Abb. </w:t>
      </w:r>
      <w:r w:rsidR="002E5F1C">
        <w:rPr>
          <w:noProof/>
        </w:rPr>
        <w:t>16</w:t>
      </w:r>
      <w:r w:rsidR="007821E7">
        <w:fldChar w:fldCharType="end"/>
      </w:r>
      <w:r w:rsidR="007821E7">
        <w:t xml:space="preserve"> </w:t>
      </w:r>
      <w:r w:rsidR="008C74C8">
        <w:t>gena</w:t>
      </w:r>
      <w:r w:rsidR="00B443A9">
        <w:t>uer eingegangen wird</w:t>
      </w:r>
      <w:r w:rsidR="00006B82" w:rsidRPr="00006B82">
        <w:t xml:space="preserve"> </w:t>
      </w:r>
      <w:bookmarkStart w:id="197" w:name="_Hlk74486488"/>
      <w:sdt>
        <w:sdtPr>
          <w:id w:val="1767341142"/>
          <w:citation/>
        </w:sdtPr>
        <w:sdtContent>
          <w:r w:rsidR="00C938B9">
            <w:fldChar w:fldCharType="begin"/>
          </w:r>
          <w:r w:rsidR="00C938B9">
            <w:instrText xml:space="preserve"> CITATION Übe21 \l 1031 </w:instrText>
          </w:r>
          <w:r w:rsidR="00C938B9">
            <w:fldChar w:fldCharType="separate"/>
          </w:r>
          <w:r w:rsidR="002E5F1C">
            <w:rPr>
              <w:noProof/>
            </w:rPr>
            <w:t>[55]</w:t>
          </w:r>
          <w:r w:rsidR="00C938B9">
            <w:fldChar w:fldCharType="end"/>
          </w:r>
        </w:sdtContent>
      </w:sdt>
      <w:bookmarkEnd w:id="197"/>
      <w:r w:rsidR="00006B82">
        <w:t xml:space="preserve"> </w:t>
      </w:r>
      <w:r w:rsidR="00E7407F">
        <w:t>.</w:t>
      </w:r>
    </w:p>
    <w:p w14:paraId="3F756144" w14:textId="3488720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proofErr w:type="spellStart"/>
      <w:r w:rsidRPr="004B6039">
        <w:rPr>
          <w:rStyle w:val="Hervorhebung"/>
          <w:b/>
          <w:bCs/>
        </w:rPr>
        <w:t>Trackpad</w:t>
      </w:r>
      <w:proofErr w:type="spellEnd"/>
      <w:r>
        <w:t xml:space="preserve"> können Eingaben nach oben, unten, links und rechts getätigt werden</w:t>
      </w:r>
      <w:r w:rsidR="00705BB7">
        <w:t xml:space="preserve"> </w:t>
      </w:r>
      <w:r w:rsidR="00705BB7" w:rsidRPr="00705BB7">
        <w:t>[53]</w:t>
      </w:r>
      <w:r>
        <w:t>.</w:t>
      </w:r>
      <w:r w:rsidR="00705BB7">
        <w:t xml:space="preserve"> </w:t>
      </w:r>
    </w:p>
    <w:p w14:paraId="2F452FFF" w14:textId="0C51895B"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1517D616" w14:textId="23A214A7"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7A6792">
        <w:t>.</w:t>
      </w:r>
    </w:p>
    <w:p w14:paraId="473B43D3" w14:textId="2A01DF3F"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8D0ED6" w:rsidRPr="00D76219">
        <w:t>.</w:t>
      </w:r>
    </w:p>
    <w:p w14:paraId="7280E5F9" w14:textId="5CC3BE85"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0892D8B" w14:textId="3730D43F"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CA009AD" w14:textId="32093CD9"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137CDEF3">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0A8CE31F" w:rsidR="006235A8" w:rsidRDefault="008C74C8" w:rsidP="00AA6530">
      <w:pPr>
        <w:pStyle w:val="Beschriftung"/>
      </w:pPr>
      <w:bookmarkStart w:id="198" w:name="_Ref77836605"/>
      <w:bookmarkStart w:id="199" w:name="_Ref74483099"/>
      <w:bookmarkStart w:id="200" w:name="_Toc87517128"/>
      <w:bookmarkStart w:id="201" w:name="_Toc90042005"/>
      <w:r>
        <w:t xml:space="preserve">Abb. </w:t>
      </w:r>
      <w:fldSimple w:instr=" SEQ Abb. \* ARABIC ">
        <w:r w:rsidR="002E5F1C">
          <w:rPr>
            <w:noProof/>
          </w:rPr>
          <w:t>16</w:t>
        </w:r>
      </w:fldSimple>
      <w:bookmarkEnd w:id="198"/>
      <w:r>
        <w:t>: HTC Vive Controller</w:t>
      </w:r>
      <w:bookmarkEnd w:id="199"/>
      <w:r w:rsidR="0045598F">
        <w:t xml:space="preserve"> </w:t>
      </w:r>
      <w:sdt>
        <w:sdtPr>
          <w:id w:val="-2017520671"/>
          <w:citation/>
        </w:sdtPr>
        <w:sdtContent>
          <w:r w:rsidR="0045598F">
            <w:fldChar w:fldCharType="begin"/>
          </w:r>
          <w:r w:rsidR="0045598F">
            <w:instrText xml:space="preserve"> CITATION Übe21 \l 1031 </w:instrText>
          </w:r>
          <w:r w:rsidR="0045598F">
            <w:fldChar w:fldCharType="separate"/>
          </w:r>
          <w:r w:rsidR="002E5F1C">
            <w:rPr>
              <w:noProof/>
            </w:rPr>
            <w:t>[55]</w:t>
          </w:r>
          <w:r w:rsidR="0045598F">
            <w:fldChar w:fldCharType="end"/>
          </w:r>
        </w:sdtContent>
      </w:sdt>
      <w:bookmarkEnd w:id="200"/>
      <w:bookmarkEnd w:id="201"/>
    </w:p>
    <w:p w14:paraId="43EAAE03" w14:textId="0F1BA22B" w:rsidR="006235A8" w:rsidRDefault="006235A8" w:rsidP="006235A8">
      <w:pPr>
        <w:pStyle w:val="berschrift4"/>
      </w:pPr>
      <w:bookmarkStart w:id="202" w:name="_Toc82686253"/>
      <w:bookmarkStart w:id="203" w:name="_Toc87517031"/>
      <w:bookmarkStart w:id="204" w:name="_Toc90042107"/>
      <w:r>
        <w:t>Tracking</w:t>
      </w:r>
      <w:bookmarkEnd w:id="202"/>
      <w:bookmarkEnd w:id="203"/>
      <w:bookmarkEnd w:id="204"/>
    </w:p>
    <w:p w14:paraId="2958B0BE" w14:textId="2AEE0C2C" w:rsidR="00447BF5" w:rsidRDefault="00375DCE" w:rsidP="008A58D1">
      <w:r>
        <w:t xml:space="preserve">Die </w:t>
      </w:r>
      <w:proofErr w:type="spellStart"/>
      <w:r w:rsidRPr="00652190">
        <w:rPr>
          <w:rStyle w:val="Hervorhebung"/>
        </w:rPr>
        <w:t>SteamVR</w:t>
      </w:r>
      <w:proofErr w:type="spellEnd"/>
      <w:r w:rsidRPr="00652190">
        <w:rPr>
          <w:rStyle w:val="Hervorhebung"/>
        </w:rPr>
        <w:t xml:space="preserve">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Content>
          <w:r w:rsidR="00447BF5">
            <w:fldChar w:fldCharType="begin"/>
          </w:r>
          <w:r w:rsidR="00447BF5">
            <w:instrText xml:space="preserve"> CITATION Übe211 \l 1031 </w:instrText>
          </w:r>
          <w:r w:rsidR="00447BF5">
            <w:fldChar w:fldCharType="separate"/>
          </w:r>
          <w:r w:rsidR="002E5F1C">
            <w:rPr>
              <w:noProof/>
            </w:rPr>
            <w:t>[56]</w:t>
          </w:r>
          <w:r w:rsidR="00447BF5">
            <w:fldChar w:fldCharType="end"/>
          </w:r>
        </w:sdtContent>
      </w:sdt>
      <w:r w:rsidR="00447BF5">
        <w:t>.</w:t>
      </w:r>
    </w:p>
    <w:p w14:paraId="5EF76128" w14:textId="77777777" w:rsidR="00447BF5" w:rsidRDefault="00447BF5" w:rsidP="008A58D1"/>
    <w:p w14:paraId="7E7DE7A1" w14:textId="79B3F971" w:rsidR="00007494" w:rsidRDefault="00447BF5" w:rsidP="008A58D1">
      <w:r>
        <w:t>Die Basisstationen basieren auf der von Val</w:t>
      </w:r>
      <w:r w:rsidR="007801E4">
        <w:t>v</w:t>
      </w:r>
      <w:r>
        <w:t>e</w:t>
      </w:r>
      <w:r w:rsidR="00F5516C">
        <w:t xml:space="preserve"> und HTC</w:t>
      </w:r>
      <w:r>
        <w:t xml:space="preserve"> entwickelten </w:t>
      </w:r>
      <w:proofErr w:type="spellStart"/>
      <w:r>
        <w:t>SteamVR</w:t>
      </w:r>
      <w:proofErr w:type="spellEnd"/>
      <w:r>
        <w:t xml:space="preserve">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Content>
          <w:r w:rsidR="00626777">
            <w:fldChar w:fldCharType="begin"/>
          </w:r>
          <w:r w:rsidR="00626777">
            <w:instrText xml:space="preserve"> CITATION Übe211 \l 1031 </w:instrText>
          </w:r>
          <w:r w:rsidR="00626777">
            <w:fldChar w:fldCharType="separate"/>
          </w:r>
          <w:r w:rsidR="002E5F1C">
            <w:rPr>
              <w:noProof/>
            </w:rPr>
            <w:t>[56]</w:t>
          </w:r>
          <w:r w:rsidR="00626777">
            <w:fldChar w:fldCharType="end"/>
          </w:r>
        </w:sdtContent>
      </w:sdt>
      <w:sdt>
        <w:sdtPr>
          <w:id w:val="-167096455"/>
          <w:citation/>
        </w:sdtPr>
        <w:sdtContent>
          <w:r w:rsidR="00626777">
            <w:fldChar w:fldCharType="begin"/>
          </w:r>
          <w:r w:rsidR="00626777">
            <w:instrText xml:space="preserve"> CITATION 21062 \l 1031 </w:instrText>
          </w:r>
          <w:r w:rsidR="00626777">
            <w:fldChar w:fldCharType="separate"/>
          </w:r>
          <w:r w:rsidR="002E5F1C">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205" w:name="_Toc82686254"/>
      <w:bookmarkStart w:id="206" w:name="_Toc87517032"/>
      <w:bookmarkStart w:id="207" w:name="_Toc90042108"/>
      <w:r>
        <w:t>Vive W</w:t>
      </w:r>
      <w:r w:rsidR="00957B54">
        <w:t>LAN</w:t>
      </w:r>
      <w:r>
        <w:t xml:space="preserve"> Adapter</w:t>
      </w:r>
      <w:bookmarkEnd w:id="205"/>
      <w:bookmarkEnd w:id="206"/>
      <w:bookmarkEnd w:id="207"/>
    </w:p>
    <w:p w14:paraId="7F7008EE" w14:textId="6145B6C5" w:rsidR="00007494" w:rsidRDefault="00007494" w:rsidP="00007494">
      <w:r>
        <w:t xml:space="preserve">Durch die Zusammenarbeit mit </w:t>
      </w:r>
      <w:r w:rsidRPr="00007494">
        <w:t xml:space="preserve">Intel® </w:t>
      </w:r>
      <w:proofErr w:type="spellStart"/>
      <w:r w:rsidRPr="00007494">
        <w:t>WiGig</w:t>
      </w:r>
      <w:proofErr w:type="spellEnd"/>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proofErr w:type="spellStart"/>
      <w:r w:rsidR="00872437" w:rsidRPr="00872437">
        <w:t>SteamV</w:t>
      </w:r>
      <w:r w:rsidR="00872437">
        <w:t>R</w:t>
      </w:r>
      <w:proofErr w:type="spellEnd"/>
      <w:r w:rsidR="00872437">
        <w:t xml:space="preserve"> </w:t>
      </w:r>
      <w:r w:rsidR="00872437" w:rsidRPr="00872437">
        <w:t>Basisstation</w:t>
      </w:r>
      <w:r w:rsidR="00872437">
        <w:t>en</w:t>
      </w:r>
      <w:r w:rsidR="00872437" w:rsidRPr="00872437">
        <w:t xml:space="preserve"> 2.0</w:t>
      </w:r>
      <w:r w:rsidR="00E20669">
        <w:t xml:space="preserve"> </w:t>
      </w:r>
      <w:sdt>
        <w:sdtPr>
          <w:id w:val="-1978604136"/>
          <w:citation/>
        </w:sdtPr>
        <w:sdtContent>
          <w:r w:rsidR="00E20669">
            <w:fldChar w:fldCharType="begin"/>
          </w:r>
          <w:r w:rsidR="00E20669">
            <w:instrText xml:space="preserve"> CITATION 2107 \l 1031 </w:instrText>
          </w:r>
          <w:r w:rsidR="00E20669">
            <w:fldChar w:fldCharType="separate"/>
          </w:r>
          <w:r w:rsidR="002E5F1C">
            <w:rPr>
              <w:noProof/>
            </w:rPr>
            <w:t>[58]</w:t>
          </w:r>
          <w:r w:rsidR="00E20669">
            <w:fldChar w:fldCharType="end"/>
          </w:r>
        </w:sdtContent>
      </w:sdt>
      <w:r w:rsidR="00B06554">
        <w:t>.</w:t>
      </w:r>
      <w:r w:rsidR="00E20669">
        <w:t xml:space="preserve"> </w:t>
      </w:r>
    </w:p>
    <w:p w14:paraId="4E36DCA6" w14:textId="4697EC1F"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2E5F1C" w:rsidRPr="009F0F3C">
        <w:rPr>
          <w:rPrChange w:id="208" w:author="Norbert" w:date="2021-12-11T10:20:00Z">
            <w:rPr>
              <w:lang w:val="en-US"/>
            </w:rPr>
          </w:rPrChange>
        </w:rPr>
        <w:t xml:space="preserve">Abb. </w:t>
      </w:r>
      <w:r w:rsidR="002E5F1C" w:rsidRPr="009F0F3C">
        <w:rPr>
          <w:noProof/>
          <w:rPrChange w:id="209" w:author="Norbert" w:date="2021-12-11T10:20:00Z">
            <w:rPr>
              <w:noProof/>
              <w:lang w:val="en-US"/>
            </w:rPr>
          </w:rPrChange>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t>
      </w:r>
      <w:proofErr w:type="spellStart"/>
      <w:r w:rsidR="00D45B0D" w:rsidRPr="00D45B0D">
        <w:t>WiGig</w:t>
      </w:r>
      <w:proofErr w:type="spellEnd"/>
      <w:r w:rsidR="00D45B0D" w:rsidRPr="00D45B0D">
        <w:t xml:space="preserve"> </w:t>
      </w:r>
      <w:r w:rsidR="00D45B0D" w:rsidRPr="00D45B0D">
        <w:lastRenderedPageBreak/>
        <w:t>Karte</w:t>
      </w:r>
      <w:r w:rsidR="00D45B0D">
        <w:t xml:space="preserve"> und die </w:t>
      </w:r>
      <w:r w:rsidR="00D45B0D" w:rsidRPr="00D45B0D">
        <w:t xml:space="preserve">WLAN </w:t>
      </w:r>
      <w:proofErr w:type="spellStart"/>
      <w:r w:rsidR="00D45B0D" w:rsidRPr="00D45B0D">
        <w:t>Linkbox</w:t>
      </w:r>
      <w:proofErr w:type="spellEnd"/>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Content>
          <w:r w:rsidR="007E209D">
            <w:fldChar w:fldCharType="begin"/>
          </w:r>
          <w:r w:rsidR="007E209D">
            <w:instrText xml:space="preserve"> CITATION VIV21 \l 1031 </w:instrText>
          </w:r>
          <w:r w:rsidR="007E209D">
            <w:fldChar w:fldCharType="separate"/>
          </w:r>
          <w:r w:rsidR="002E5F1C">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3881D0F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15026FE3" w:rsidR="007E209D" w:rsidRPr="00E753B4" w:rsidRDefault="007E209D" w:rsidP="007E209D">
      <w:pPr>
        <w:pStyle w:val="Beschriftung"/>
        <w:rPr>
          <w:lang w:val="en-US"/>
        </w:rPr>
      </w:pPr>
      <w:bookmarkStart w:id="210" w:name="_Ref77836649"/>
      <w:bookmarkStart w:id="211" w:name="_Ref77253822"/>
      <w:bookmarkStart w:id="212" w:name="_Toc87517129"/>
      <w:bookmarkStart w:id="213" w:name="_Toc90042006"/>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2E5F1C">
        <w:rPr>
          <w:noProof/>
          <w:lang w:val="en-US"/>
        </w:rPr>
        <w:t>17</w:t>
      </w:r>
      <w:r w:rsidR="00D7033A">
        <w:rPr>
          <w:noProof/>
        </w:rPr>
        <w:fldChar w:fldCharType="end"/>
      </w:r>
      <w:bookmarkEnd w:id="210"/>
      <w:r w:rsidRPr="00E753B4">
        <w:rPr>
          <w:lang w:val="en-US"/>
        </w:rPr>
        <w:t xml:space="preserve">: </w:t>
      </w:r>
      <w:proofErr w:type="spellStart"/>
      <w:r w:rsidRPr="00E753B4">
        <w:rPr>
          <w:lang w:val="en-US"/>
        </w:rPr>
        <w:t>Vive</w:t>
      </w:r>
      <w:proofErr w:type="spellEnd"/>
      <w:r w:rsidRPr="00E753B4">
        <w:rPr>
          <w:lang w:val="en-US"/>
        </w:rPr>
        <w:t xml:space="preserve"> WLAN Adapter </w:t>
      </w:r>
      <w:proofErr w:type="spellStart"/>
      <w:r w:rsidRPr="00E753B4">
        <w:rPr>
          <w:lang w:val="en-US"/>
        </w:rPr>
        <w:t>Komponente</w:t>
      </w:r>
      <w:bookmarkEnd w:id="211"/>
      <w:r w:rsidR="00EC09E1">
        <w:rPr>
          <w:lang w:val="en-US"/>
        </w:rPr>
        <w:t>n</w:t>
      </w:r>
      <w:proofErr w:type="spellEnd"/>
      <w:r w:rsidR="00BF6BD6" w:rsidRPr="00E753B4">
        <w:rPr>
          <w:lang w:val="en-US"/>
        </w:rPr>
        <w:t xml:space="preserve"> </w:t>
      </w:r>
      <w:sdt>
        <w:sdtPr>
          <w:id w:val="1381977368"/>
          <w:citation/>
        </w:sdtPr>
        <w:sdtContent>
          <w:r w:rsidR="00BF6BD6">
            <w:fldChar w:fldCharType="begin"/>
          </w:r>
          <w:r w:rsidR="00BF6BD6" w:rsidRPr="00E753B4">
            <w:rPr>
              <w:lang w:val="en-US"/>
            </w:rPr>
            <w:instrText xml:space="preserve"> CITATION VIV21 \l 1031 </w:instrText>
          </w:r>
          <w:r w:rsidR="00BF6BD6">
            <w:fldChar w:fldCharType="separate"/>
          </w:r>
          <w:r w:rsidR="002E5F1C" w:rsidRPr="002E5F1C">
            <w:rPr>
              <w:noProof/>
              <w:lang w:val="en-US"/>
            </w:rPr>
            <w:t>[59]</w:t>
          </w:r>
          <w:r w:rsidR="00BF6BD6">
            <w:fldChar w:fldCharType="end"/>
          </w:r>
        </w:sdtContent>
      </w:sdt>
      <w:bookmarkEnd w:id="212"/>
      <w:bookmarkEnd w:id="213"/>
    </w:p>
    <w:p w14:paraId="23E66DE2" w14:textId="613FD078" w:rsidR="00B16E27" w:rsidRDefault="008A5200" w:rsidP="00713367">
      <w:pPr>
        <w:pStyle w:val="berschrift2"/>
      </w:pPr>
      <w:bookmarkStart w:id="214" w:name="_Toc82686255"/>
      <w:bookmarkStart w:id="215" w:name="_Toc87517033"/>
      <w:bookmarkStart w:id="216" w:name="_Toc90042109"/>
      <w:r>
        <w:lastRenderedPageBreak/>
        <w:t>Umsetzung</w:t>
      </w:r>
      <w:bookmarkEnd w:id="214"/>
      <w:bookmarkEnd w:id="215"/>
      <w:bookmarkEnd w:id="216"/>
    </w:p>
    <w:p w14:paraId="6D7C78AC" w14:textId="53C2B89F" w:rsidR="003705CF" w:rsidRDefault="003B2B99" w:rsidP="003705CF">
      <w:r>
        <w:t>Dieses Kapitel ist in 5 Unterkapiteln unterteilt.</w:t>
      </w:r>
      <w:r w:rsidR="00FB4985">
        <w:t xml:space="preserve"> In den ersten beiden Unterkapiteln wird die Einbindung der VR-Brillen Oculus Quest und HTC Vive beschrieben.</w:t>
      </w:r>
      <w:r w:rsidR="00A1400B">
        <w:t xml:space="preserve"> Im nächsten Unterkapitel</w:t>
      </w:r>
      <w:r w:rsidR="00DB5EF8">
        <w:t xml:space="preserve"> geht es </w:t>
      </w:r>
      <w:r w:rsidR="00100988">
        <w:t>in der Entwicklung</w:t>
      </w:r>
      <w:r w:rsidR="00DB5EF8">
        <w:t xml:space="preserve"> der Szenarien.</w:t>
      </w:r>
      <w:r w:rsidR="00100988">
        <w:t xml:space="preserve"> Dieses Kapitel enthält neun weitere Unterkapitel in denen </w:t>
      </w:r>
      <w:r w:rsidR="00893F58">
        <w:t xml:space="preserve">die Hindernisse, Implementierung der Wegerkennung, Szenarien, Entwicklung des Malus, </w:t>
      </w:r>
      <w:r w:rsidR="00DE6814">
        <w:t>positive</w:t>
      </w:r>
      <w:r w:rsidR="00893F58">
        <w:t xml:space="preserve"> Verstärkung, Datenerfassung, Aufgabe der Szenarien, Implementierung des Menüs und die Datenerfassung behandelt werden.</w:t>
      </w:r>
      <w:r w:rsidR="008A2479">
        <w:t xml:space="preserve"> In den letzten beiden Kapiteln </w:t>
      </w:r>
      <w:r w:rsidR="00F462B7">
        <w:t>wird</w:t>
      </w:r>
      <w:r w:rsidR="00656168">
        <w:t xml:space="preserve"> auf</w:t>
      </w:r>
      <w:r w:rsidR="008A2479">
        <w:t xml:space="preserve"> die Datenerfassung der quantitativen und qualitativen Daten und </w:t>
      </w:r>
      <w:r w:rsidR="00454383">
        <w:t>auf das</w:t>
      </w:r>
      <w:r w:rsidR="008A2479">
        <w:t xml:space="preserve"> letztes Thema Evaluation </w:t>
      </w:r>
      <w:r w:rsidR="00454383">
        <w:t>genauer eingegangen</w:t>
      </w:r>
      <w:r w:rsidR="008A2479">
        <w:t>.</w:t>
      </w:r>
    </w:p>
    <w:p w14:paraId="534F66E7" w14:textId="0B2120EB" w:rsidR="00D037C7" w:rsidRPr="00DB5EF8"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17" w:name="_Toc82686256"/>
      <w:bookmarkStart w:id="218" w:name="_Toc87517034"/>
      <w:bookmarkStart w:id="219" w:name="_Toc90042110"/>
      <w:r>
        <w:t xml:space="preserve">Einbindung der </w:t>
      </w:r>
      <w:r w:rsidR="00C033E3">
        <w:t>Oculus Quest</w:t>
      </w:r>
      <w:bookmarkEnd w:id="217"/>
      <w:bookmarkEnd w:id="218"/>
      <w:bookmarkEnd w:id="219"/>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20" w:name="_Toc82686257"/>
      <w:bookmarkStart w:id="221" w:name="_Toc87517035"/>
      <w:bookmarkStart w:id="222" w:name="_Toc90042111"/>
      <w:r>
        <w:t>Schnittstelle zwischen PC und Oculus Quest</w:t>
      </w:r>
      <w:bookmarkEnd w:id="220"/>
      <w:bookmarkEnd w:id="221"/>
      <w:bookmarkEnd w:id="222"/>
    </w:p>
    <w:p w14:paraId="3F33011F" w14:textId="788FDF8E"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2E5F1C">
        <w:t xml:space="preserve">Abb. </w:t>
      </w:r>
      <w:r w:rsidR="002E5F1C">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67397E06">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491F9AB2" w:rsidR="00951307" w:rsidRDefault="00602F32" w:rsidP="003A655D">
      <w:pPr>
        <w:pStyle w:val="Beschriftung"/>
      </w:pPr>
      <w:bookmarkStart w:id="223" w:name="_Ref77836725"/>
      <w:bookmarkStart w:id="224" w:name="_Ref72155188"/>
      <w:bookmarkStart w:id="225" w:name="_Toc87517130"/>
      <w:bookmarkStart w:id="226" w:name="_Toc90042007"/>
      <w:r>
        <w:t xml:space="preserve">Abb. </w:t>
      </w:r>
      <w:fldSimple w:instr=" SEQ Abb. \* ARABIC ">
        <w:r w:rsidR="002E5F1C">
          <w:rPr>
            <w:noProof/>
          </w:rPr>
          <w:t>18</w:t>
        </w:r>
      </w:fldSimple>
      <w:bookmarkEnd w:id="223"/>
      <w:r>
        <w:t>: Gekoppelte Quest in Oculus Link</w:t>
      </w:r>
      <w:bookmarkEnd w:id="224"/>
      <w:bookmarkEnd w:id="225"/>
      <w:bookmarkEnd w:id="226"/>
    </w:p>
    <w:p w14:paraId="69BA60B9" w14:textId="71AE5DDC" w:rsidR="00C033E3" w:rsidRDefault="00C033E3" w:rsidP="00380648">
      <w:pPr>
        <w:pStyle w:val="berschrift4"/>
      </w:pPr>
      <w:bookmarkStart w:id="227" w:name="_Ref72174083"/>
      <w:bookmarkStart w:id="228" w:name="_Ref72174132"/>
      <w:bookmarkStart w:id="229" w:name="_Toc82686258"/>
      <w:bookmarkStart w:id="230" w:name="_Toc87517036"/>
      <w:bookmarkStart w:id="231" w:name="_Toc90042112"/>
      <w:r>
        <w:lastRenderedPageBreak/>
        <w:t>Einbindung in Unity</w:t>
      </w:r>
      <w:bookmarkEnd w:id="227"/>
      <w:bookmarkEnd w:id="228"/>
      <w:bookmarkEnd w:id="229"/>
      <w:bookmarkEnd w:id="230"/>
      <w:bookmarkEnd w:id="231"/>
      <w:r>
        <w:t xml:space="preserve"> </w:t>
      </w:r>
    </w:p>
    <w:p w14:paraId="44C9578C" w14:textId="09009A6C" w:rsidR="00951307" w:rsidRDefault="00380648" w:rsidP="00380648">
      <w:r>
        <w:t xml:space="preserve">In Unity 3D ist es nötig, den Oculus Support einzurichten. Dazu </w:t>
      </w:r>
      <w:r w:rsidR="001241CF">
        <w:t xml:space="preserve">gab es </w:t>
      </w:r>
      <w:r>
        <w:t xml:space="preserve">zwei Möglichkeiten, welche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proofErr w:type="spellStart"/>
      <w:r w:rsidRPr="00FE3622">
        <w:rPr>
          <w:rStyle w:val="Hervorhebung"/>
        </w:rPr>
        <w:t>OpenVR</w:t>
      </w:r>
      <w:proofErr w:type="spellEnd"/>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proofErr w:type="spellStart"/>
      <w:r w:rsidR="006E4063" w:rsidRPr="009D287F">
        <w:rPr>
          <w:rStyle w:val="Hervorhebung"/>
        </w:rPr>
        <w:t>OpenVR</w:t>
      </w:r>
      <w:proofErr w:type="spellEnd"/>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2E5F1C">
        <w:t xml:space="preserve">Abb. </w:t>
      </w:r>
      <w:r w:rsidR="002E5F1C">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23A4892B">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1DB7861" w:rsidR="005C7C04" w:rsidRDefault="005E2EA2" w:rsidP="00875B73">
      <w:pPr>
        <w:pStyle w:val="Beschriftung"/>
      </w:pPr>
      <w:bookmarkStart w:id="232" w:name="_Ref77836743"/>
      <w:bookmarkStart w:id="233" w:name="_Ref72157394"/>
      <w:bookmarkStart w:id="234" w:name="_Ref72157464"/>
      <w:bookmarkStart w:id="235" w:name="_Toc87517131"/>
      <w:bookmarkStart w:id="236" w:name="_Toc90042008"/>
      <w:r>
        <w:t xml:space="preserve">Abb. </w:t>
      </w:r>
      <w:fldSimple w:instr=" SEQ Abb. \* ARABIC ">
        <w:r w:rsidR="002E5F1C">
          <w:rPr>
            <w:noProof/>
          </w:rPr>
          <w:t>19</w:t>
        </w:r>
      </w:fldSimple>
      <w:bookmarkEnd w:id="232"/>
      <w:r>
        <w:t xml:space="preserve">: XR </w:t>
      </w:r>
      <w:bookmarkEnd w:id="233"/>
      <w:r>
        <w:t>Einstellungen</w:t>
      </w:r>
      <w:r w:rsidR="00423B2B">
        <w:t xml:space="preserve"> </w:t>
      </w:r>
      <w:r w:rsidR="00253DD2">
        <w:t>in Unity</w:t>
      </w:r>
      <w:bookmarkEnd w:id="234"/>
      <w:bookmarkEnd w:id="235"/>
      <w:bookmarkEnd w:id="236"/>
    </w:p>
    <w:p w14:paraId="16F4D50B" w14:textId="1C66D6B0" w:rsidR="00B0509E" w:rsidRDefault="00380648" w:rsidP="004E120A">
      <w:r>
        <w:t>Ebenso benötigt w</w:t>
      </w:r>
      <w:r w:rsidR="00B61635">
        <w:t>urde</w:t>
      </w:r>
      <w:r>
        <w:t xml:space="preserve"> das Asset </w:t>
      </w:r>
      <w:r w:rsidRPr="004E120A">
        <w:rPr>
          <w:rStyle w:val="Hervorhebung"/>
        </w:rPr>
        <w:t>Oculus Integration</w:t>
      </w:r>
      <w:r>
        <w:t xml:space="preserve">, welches sich über den integrierten Asset Store finden und importieren lässt. </w:t>
      </w:r>
      <w:r w:rsidR="00B0509E">
        <w:t xml:space="preserve">Beinhaltend sind einige Kernfunktionen für VR, Komponenten, </w:t>
      </w:r>
      <w:proofErr w:type="spellStart"/>
      <w:r w:rsidR="00B0509E">
        <w:t>Prefabs</w:t>
      </w:r>
      <w:proofErr w:type="spellEnd"/>
      <w:r w:rsidR="00B0509E">
        <w:t xml:space="preserve">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w:t>
      </w:r>
      <w:proofErr w:type="spellStart"/>
      <w:r w:rsidR="00C65CEF">
        <w:t>Prefabs</w:t>
      </w:r>
      <w:proofErr w:type="spellEnd"/>
      <w:r w:rsidR="00C65CEF">
        <w:t xml:space="preserve">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w:t>
      </w:r>
      <w:proofErr w:type="spellStart"/>
      <w:r w:rsidR="004E120A">
        <w:t>Prefab</w:t>
      </w:r>
      <w:proofErr w:type="spellEnd"/>
      <w:r w:rsidR="004E120A">
        <w:t xml:space="preserve"> </w:t>
      </w:r>
      <w:proofErr w:type="spellStart"/>
      <w:r w:rsidR="004E120A" w:rsidRPr="00042377">
        <w:rPr>
          <w:rStyle w:val="Hervorhebung"/>
        </w:rPr>
        <w:t>OVRPlayerController</w:t>
      </w:r>
      <w:proofErr w:type="spellEnd"/>
      <w:r w:rsidR="004E120A">
        <w:rPr>
          <w:rStyle w:val="Hervorhebung"/>
        </w:rPr>
        <w:t xml:space="preserve"> </w:t>
      </w:r>
      <w:r w:rsidR="00FC1B88">
        <w:t>verwendet</w:t>
      </w:r>
      <w:r w:rsidR="00920D05">
        <w:t xml:space="preserve">. </w:t>
      </w:r>
      <w:r w:rsidR="00B84DFE">
        <w:t xml:space="preserve">Im Gegensatz zum ebenso Verfügbaren </w:t>
      </w:r>
      <w:proofErr w:type="spellStart"/>
      <w:r w:rsidR="00B84DFE">
        <w:t>Prefab</w:t>
      </w:r>
      <w:proofErr w:type="spellEnd"/>
      <w:r w:rsidR="00B84DFE">
        <w:t xml:space="preserve"> </w:t>
      </w:r>
      <w:proofErr w:type="spellStart"/>
      <w:r w:rsidR="00B84DFE" w:rsidRPr="000577A4">
        <w:rPr>
          <w:rStyle w:val="Hervorhebung"/>
        </w:rPr>
        <w:t>OVRCameraRig</w:t>
      </w:r>
      <w:proofErr w:type="spellEnd"/>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w:t>
      </w:r>
      <w:proofErr w:type="spellStart"/>
      <w:r w:rsidR="00B84DFE">
        <w:t>Character</w:t>
      </w:r>
      <w:proofErr w:type="spellEnd"/>
      <w:r w:rsidR="00B84DFE">
        <w:t xml:space="preserve"> Controller für die </w:t>
      </w:r>
      <w:r w:rsidR="000C3C65">
        <w:t>Fortbewegung</w:t>
      </w:r>
      <w:r w:rsidR="00B312BE">
        <w:t>, Room-</w:t>
      </w:r>
      <w:proofErr w:type="spellStart"/>
      <w:r w:rsidR="00B312BE">
        <w:t>Scale</w:t>
      </w:r>
      <w:proofErr w:type="spellEnd"/>
      <w:r w:rsidR="00B312BE">
        <w:t xml:space="preserv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2E5F1C">
        <w:t xml:space="preserve">Abb. </w:t>
      </w:r>
      <w:r w:rsidR="002E5F1C">
        <w:rPr>
          <w:noProof/>
        </w:rPr>
        <w:t>20</w:t>
      </w:r>
      <w:r w:rsidR="00AE26EF">
        <w:fldChar w:fldCharType="end"/>
      </w:r>
      <w:r w:rsidR="00920D05">
        <w:t>)</w:t>
      </w:r>
      <w:r>
        <w:t xml:space="preserve"> </w:t>
      </w:r>
      <w:sdt>
        <w:sdtPr>
          <w:id w:val="390388020"/>
          <w:citation/>
        </w:sdtPr>
        <w:sdtContent>
          <w:r w:rsidR="006457FC">
            <w:fldChar w:fldCharType="begin"/>
          </w:r>
          <w:r w:rsidR="006457FC">
            <w:instrText xml:space="preserve"> CITATION Und21 \l 1031 </w:instrText>
          </w:r>
          <w:r w:rsidR="006457FC">
            <w:fldChar w:fldCharType="separate"/>
          </w:r>
          <w:r w:rsidR="002E5F1C">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7A2EFA0E">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78DBBFFB" w:rsidR="00C70E82" w:rsidRDefault="00B0509E" w:rsidP="00366F11">
      <w:pPr>
        <w:pStyle w:val="Beschriftung"/>
      </w:pPr>
      <w:bookmarkStart w:id="237" w:name="_Ref77836757"/>
      <w:bookmarkStart w:id="238" w:name="_Ref72158042"/>
      <w:bookmarkStart w:id="239" w:name="_Toc87517132"/>
      <w:bookmarkStart w:id="240" w:name="_Toc90042009"/>
      <w:r>
        <w:t xml:space="preserve">Abb. </w:t>
      </w:r>
      <w:fldSimple w:instr=" SEQ Abb. \* ARABIC ">
        <w:r w:rsidR="002E5F1C">
          <w:rPr>
            <w:noProof/>
          </w:rPr>
          <w:t>20</w:t>
        </w:r>
      </w:fldSimple>
      <w:bookmarkEnd w:id="237"/>
      <w:r>
        <w:t xml:space="preserve">: </w:t>
      </w:r>
      <w:proofErr w:type="spellStart"/>
      <w:r>
        <w:t>OVRPlayerController</w:t>
      </w:r>
      <w:bookmarkEnd w:id="238"/>
      <w:bookmarkEnd w:id="239"/>
      <w:bookmarkEnd w:id="240"/>
      <w:proofErr w:type="spellEnd"/>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proofErr w:type="spellStart"/>
      <w:r w:rsidRPr="00C70E82">
        <w:rPr>
          <w:rStyle w:val="Hervorhebung"/>
        </w:rPr>
        <w:t>UICamera</w:t>
      </w:r>
      <w:proofErr w:type="spellEnd"/>
      <w:r>
        <w:t xml:space="preserve"> unterhalb des Objekts </w:t>
      </w:r>
      <w:proofErr w:type="spellStart"/>
      <w:r w:rsidRPr="00593A73">
        <w:rPr>
          <w:rStyle w:val="Hervorhebung"/>
        </w:rPr>
        <w:t>CenterEyeAnchor</w:t>
      </w:r>
      <w:proofErr w:type="spellEnd"/>
      <w:r>
        <w:t xml:space="preserve"> innerhalb des </w:t>
      </w:r>
      <w:proofErr w:type="spellStart"/>
      <w:r w:rsidRPr="00593A73">
        <w:rPr>
          <w:rStyle w:val="Hervorhebung"/>
        </w:rPr>
        <w:t>OVRPlayerController</w:t>
      </w:r>
      <w:proofErr w:type="spellEnd"/>
      <w:r>
        <w:t xml:space="preserve"> </w:t>
      </w:r>
      <w:proofErr w:type="spellStart"/>
      <w:r>
        <w:t>Prefabs</w:t>
      </w:r>
      <w:proofErr w:type="spellEnd"/>
      <w:r>
        <w:t xml:space="preserve"> hinzugefügt</w:t>
      </w:r>
      <w:r w:rsidR="00DA2107">
        <w:t>.</w:t>
      </w:r>
    </w:p>
    <w:p w14:paraId="52448380" w14:textId="1191CEB3" w:rsidR="00C033E3" w:rsidRDefault="00C033E3" w:rsidP="00380648">
      <w:pPr>
        <w:pStyle w:val="berschrift4"/>
      </w:pPr>
      <w:bookmarkStart w:id="241" w:name="_Toc82686259"/>
      <w:bookmarkStart w:id="242" w:name="_Toc87517037"/>
      <w:bookmarkStart w:id="243" w:name="_Toc90042113"/>
      <w:r>
        <w:t>Ausführung der Anwendung</w:t>
      </w:r>
      <w:bookmarkEnd w:id="241"/>
      <w:bookmarkEnd w:id="242"/>
      <w:bookmarkEnd w:id="243"/>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44" w:name="_Toc82686260"/>
      <w:bookmarkStart w:id="245" w:name="_Toc87517038"/>
      <w:bookmarkStart w:id="246" w:name="_Toc90042114"/>
      <w:proofErr w:type="gramStart"/>
      <w:r>
        <w:t>Einbinden</w:t>
      </w:r>
      <w:proofErr w:type="gramEnd"/>
      <w:r>
        <w:t xml:space="preserve"> </w:t>
      </w:r>
      <w:r w:rsidR="0017254D">
        <w:t>de</w:t>
      </w:r>
      <w:r w:rsidR="00835ADD">
        <w:t>r HTC Vive</w:t>
      </w:r>
      <w:bookmarkEnd w:id="244"/>
      <w:bookmarkEnd w:id="245"/>
      <w:bookmarkEnd w:id="246"/>
    </w:p>
    <w:p w14:paraId="4969AA4C" w14:textId="2A4C651E"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2E5F1C">
        <w:t>2.6</w:t>
      </w:r>
      <w:r w:rsidR="00190EFA">
        <w:fldChar w:fldCharType="end"/>
      </w:r>
      <w:r w:rsidR="00190EFA">
        <w:t xml:space="preserve"> ersichtlich,</w:t>
      </w:r>
      <w:r w:rsidR="00A66907">
        <w:t xml:space="preserve"> besitzt</w:t>
      </w:r>
      <w:r w:rsidR="00190EFA">
        <w:t xml:space="preserve"> die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47" w:name="_Toc82686261"/>
      <w:bookmarkStart w:id="248" w:name="_Toc87517039"/>
      <w:bookmarkStart w:id="249" w:name="_Toc90042115"/>
      <w:r>
        <w:t xml:space="preserve">Schnittstelle zwischen PC und </w:t>
      </w:r>
      <w:proofErr w:type="spellStart"/>
      <w:r>
        <w:t>SteamVR</w:t>
      </w:r>
      <w:bookmarkEnd w:id="247"/>
      <w:bookmarkEnd w:id="248"/>
      <w:bookmarkEnd w:id="249"/>
      <w:proofErr w:type="spellEnd"/>
    </w:p>
    <w:p w14:paraId="70D5A82A" w14:textId="3DA4DBCB" w:rsidR="0062770E" w:rsidRDefault="00E6267F" w:rsidP="00E6267F">
      <w:r>
        <w:t xml:space="preserve">Um die Schnittstelle zwischen der HTC Vive und dem PC herzustellen, </w:t>
      </w:r>
      <w:r w:rsidR="00593A73">
        <w:t>wurde</w:t>
      </w:r>
      <w:r>
        <w:t xml:space="preserve"> die Software </w:t>
      </w:r>
      <w:proofErr w:type="spellStart"/>
      <w:r w:rsidRPr="00593A73">
        <w:rPr>
          <w:rStyle w:val="Hervorhebung"/>
        </w:rPr>
        <w:t>SteamVR</w:t>
      </w:r>
      <w:proofErr w:type="spellEnd"/>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proofErr w:type="spellStart"/>
      <w:r w:rsidRPr="00B637B6">
        <w:rPr>
          <w:rStyle w:val="Hervorhebung"/>
        </w:rPr>
        <w:t>SteamVR</w:t>
      </w:r>
      <w:proofErr w:type="spellEnd"/>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50" w:name="_Ref72308061"/>
      <w:bookmarkStart w:id="251" w:name="_Toc82686262"/>
      <w:bookmarkStart w:id="252" w:name="_Toc87517040"/>
      <w:bookmarkStart w:id="253" w:name="_Toc90042116"/>
      <w:r>
        <w:t>Einbindung in Unity</w:t>
      </w:r>
      <w:bookmarkEnd w:id="250"/>
      <w:bookmarkEnd w:id="251"/>
      <w:bookmarkEnd w:id="252"/>
      <w:bookmarkEnd w:id="253"/>
      <w:r>
        <w:t xml:space="preserve"> </w:t>
      </w:r>
    </w:p>
    <w:p w14:paraId="400F7312" w14:textId="2F7062D6" w:rsidR="00B879D8" w:rsidRDefault="00401AA9" w:rsidP="003D01E5">
      <w:r>
        <w:t xml:space="preserve">Um </w:t>
      </w:r>
      <w:proofErr w:type="spellStart"/>
      <w:r w:rsidRPr="001B005E">
        <w:rPr>
          <w:rStyle w:val="Hervorhebung"/>
        </w:rPr>
        <w:t>SteamVR</w:t>
      </w:r>
      <w:proofErr w:type="spellEnd"/>
      <w:r w:rsidR="0013125F">
        <w:t xml:space="preserve"> und die dazugehörigen VR </w:t>
      </w:r>
      <w:r w:rsidR="006B4668">
        <w:t>Hardware</w:t>
      </w:r>
      <w:r>
        <w:t xml:space="preserve"> in Unity nutzen zu können,</w:t>
      </w:r>
      <w:r w:rsidR="00BD1F72">
        <w:t xml:space="preserve"> wird das </w:t>
      </w:r>
      <w:proofErr w:type="spellStart"/>
      <w:r w:rsidR="00BD1F72" w:rsidRPr="001B005E">
        <w:rPr>
          <w:rStyle w:val="Hervorhebung"/>
        </w:rPr>
        <w:t>SteamVR</w:t>
      </w:r>
      <w:proofErr w:type="spellEnd"/>
      <w:r w:rsidR="00BD1F72" w:rsidRPr="001B005E">
        <w:rPr>
          <w:rStyle w:val="Hervorhebung"/>
        </w:rPr>
        <w:t xml:space="preserve"> Plugin</w:t>
      </w:r>
      <w:r w:rsidR="0096674E">
        <w:t xml:space="preserve"> Asset</w:t>
      </w:r>
      <w:r w:rsidR="00BD1F72">
        <w:t xml:space="preserve"> benötigt</w:t>
      </w:r>
      <w:r w:rsidR="0013125F">
        <w:t>.</w:t>
      </w:r>
      <w:r w:rsidR="004D44E0">
        <w:t xml:space="preserve"> Das Plugin ist eine Schnittstelle zu </w:t>
      </w:r>
      <w:proofErr w:type="spellStart"/>
      <w:r w:rsidR="004D44E0" w:rsidRPr="001B005E">
        <w:rPr>
          <w:rStyle w:val="Hervorhebung"/>
        </w:rPr>
        <w:t>SteamVR</w:t>
      </w:r>
      <w:proofErr w:type="spellEnd"/>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BD1F72">
        <w:t xml:space="preserve">welche </w:t>
      </w:r>
      <w:r w:rsidR="004D44E0">
        <w:t>mit</w:t>
      </w:r>
      <w:r w:rsidR="00BD1F72">
        <w:t xml:space="preserve"> </w:t>
      </w:r>
      <w:proofErr w:type="spellStart"/>
      <w:r w:rsidR="00BD1F72">
        <w:t>Prefabs</w:t>
      </w:r>
      <w:proofErr w:type="spellEnd"/>
      <w:r w:rsidR="00BD1F72">
        <w:t xml:space="preserve">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Content>
          <w:r w:rsidR="004D44E0">
            <w:fldChar w:fldCharType="begin"/>
          </w:r>
          <w:r w:rsidR="004D44E0">
            <w:instrText xml:space="preserve"> CITATION Ste21 \l 1031 </w:instrText>
          </w:r>
          <w:r w:rsidR="004D44E0">
            <w:fldChar w:fldCharType="separate"/>
          </w:r>
          <w:r w:rsidR="002E5F1C">
            <w:rPr>
              <w:noProof/>
            </w:rPr>
            <w:t>[61]</w:t>
          </w:r>
          <w:r w:rsidR="004D44E0">
            <w:fldChar w:fldCharType="end"/>
          </w:r>
        </w:sdtContent>
      </w:sdt>
      <w:r w:rsidR="00171828">
        <w:t xml:space="preserve">. </w:t>
      </w:r>
    </w:p>
    <w:p w14:paraId="2C4EC7EA" w14:textId="77777777" w:rsidR="00AB74FF" w:rsidRDefault="00AB74FF" w:rsidP="003D01E5"/>
    <w:p w14:paraId="0978D1EF" w14:textId="2FB662B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proofErr w:type="spellStart"/>
      <w:r w:rsidRPr="00312265">
        <w:rPr>
          <w:rStyle w:val="Hervorhebung"/>
        </w:rPr>
        <w:t>OpenVR</w:t>
      </w:r>
      <w:proofErr w:type="spellEnd"/>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2E5F1C">
        <w:t xml:space="preserve">Abb. </w:t>
      </w:r>
      <w:r w:rsidR="002E5F1C">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5C02FA">
        <w:fldChar w:fldCharType="begin"/>
      </w:r>
      <w:r w:rsidR="005C02FA">
        <w:instrText xml:space="preserve"> REF _Ref72174083 \r \h </w:instrText>
      </w:r>
      <w:r w:rsidR="005C02FA">
        <w:fldChar w:fldCharType="separate"/>
      </w:r>
      <w:r w:rsidR="002E5F1C">
        <w:t>3.1.2</w:t>
      </w:r>
      <w:r w:rsidR="005C02FA">
        <w:fldChar w:fldCharType="end"/>
      </w:r>
      <w:r w:rsidR="005C02FA">
        <w:t xml:space="preserve"> </w:t>
      </w:r>
      <w:r w:rsidR="000716BD">
        <w:t>während</w:t>
      </w:r>
      <w:r w:rsidR="00247CF8">
        <w:t>,</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73B4E50F"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w:t>
      </w:r>
      <w:proofErr w:type="spellStart"/>
      <w:r>
        <w:t>Prefab</w:t>
      </w:r>
      <w:proofErr w:type="spellEnd"/>
      <w:r>
        <w:t xml:space="preserve"> verwendet, was </w:t>
      </w:r>
      <w:r w:rsidR="003D12EB">
        <w:t>innerhalb des</w:t>
      </w:r>
      <w:r>
        <w:t xml:space="preserve"> </w:t>
      </w:r>
      <w:proofErr w:type="spellStart"/>
      <w:r w:rsidRPr="007B092F">
        <w:rPr>
          <w:rStyle w:val="Hervorhebung"/>
        </w:rPr>
        <w:t>SteamVR</w:t>
      </w:r>
      <w:proofErr w:type="spellEnd"/>
      <w:r w:rsidRPr="007B092F">
        <w:rPr>
          <w:rStyle w:val="Hervorhebung"/>
        </w:rPr>
        <w:t xml:space="preserve">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2E5F1C">
        <w:t xml:space="preserve">Abb. </w:t>
      </w:r>
      <w:r w:rsidR="002E5F1C">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773BD734">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7E23572F" w:rsidR="005A306A" w:rsidRDefault="005A306A" w:rsidP="005A306A">
      <w:pPr>
        <w:pStyle w:val="Beschriftung"/>
      </w:pPr>
      <w:bookmarkStart w:id="254" w:name="_Ref77836869"/>
      <w:bookmarkStart w:id="255" w:name="_Ref72175972"/>
      <w:bookmarkStart w:id="256" w:name="_Toc87517133"/>
      <w:bookmarkStart w:id="257" w:name="_Toc90042010"/>
      <w:r>
        <w:t xml:space="preserve">Abb. </w:t>
      </w:r>
      <w:fldSimple w:instr=" SEQ Abb. \* ARABIC ">
        <w:r w:rsidR="002E5F1C">
          <w:rPr>
            <w:noProof/>
          </w:rPr>
          <w:t>21</w:t>
        </w:r>
      </w:fldSimple>
      <w:bookmarkEnd w:id="254"/>
      <w:r>
        <w:t xml:space="preserve">: Player </w:t>
      </w:r>
      <w:proofErr w:type="spellStart"/>
      <w:r>
        <w:t>Prefab</w:t>
      </w:r>
      <w:bookmarkEnd w:id="255"/>
      <w:bookmarkEnd w:id="256"/>
      <w:bookmarkEnd w:id="257"/>
      <w:proofErr w:type="spellEnd"/>
    </w:p>
    <w:p w14:paraId="4470657B" w14:textId="110A8CE3" w:rsidR="00DD0DA2" w:rsidRDefault="00CD4462" w:rsidP="003D01E5">
      <w:r>
        <w:t>Unter</w:t>
      </w:r>
      <w:r w:rsidR="00806A3A">
        <w:t>halb</w:t>
      </w:r>
      <w:r>
        <w:t xml:space="preserve"> der Komponente </w:t>
      </w:r>
      <w:proofErr w:type="spellStart"/>
      <w:r w:rsidRPr="00806A3A">
        <w:rPr>
          <w:rStyle w:val="Hervorhebung"/>
        </w:rPr>
        <w:t>FollowHead</w:t>
      </w:r>
      <w:proofErr w:type="spellEnd"/>
      <w:r>
        <w:t xml:space="preserve"> befindet sich ei</w:t>
      </w:r>
      <w:r w:rsidR="004F7C92">
        <w:t xml:space="preserve">ne weitere Komponente </w:t>
      </w:r>
      <w:proofErr w:type="spellStart"/>
      <w:r w:rsidRPr="00806A3A">
        <w:rPr>
          <w:rStyle w:val="Hervorhebung"/>
        </w:rPr>
        <w:t>HeadCollider</w:t>
      </w:r>
      <w:proofErr w:type="spellEnd"/>
      <w:r>
        <w:t xml:space="preserve">. Hier befindet sich ein Collider mit dazugehörigem </w:t>
      </w:r>
      <w:proofErr w:type="spellStart"/>
      <w:r>
        <w:t>Rigidbody</w:t>
      </w:r>
      <w:proofErr w:type="spellEnd"/>
      <w:r>
        <w:t xml:space="preserve">, welches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4C0556C9" w:rsidR="00DD0DA2" w:rsidRDefault="00DD0DA2" w:rsidP="003D01E5">
      <w:r>
        <w:lastRenderedPageBreak/>
        <w:t xml:space="preserve">Für die grundlegenden Interaktionen mit dem Controller, werden die </w:t>
      </w:r>
      <w:r w:rsidR="004943A4">
        <w:t>Standardeinstellungen</w:t>
      </w:r>
      <w:r>
        <w:t xml:space="preserve"> in der </w:t>
      </w:r>
      <w:r w:rsidRPr="00040E82">
        <w:rPr>
          <w:rStyle w:val="Hervorhebung"/>
        </w:rPr>
        <w:t>Binding UI</w:t>
      </w:r>
      <w:r>
        <w:t>, welches sich im</w:t>
      </w:r>
      <w:r w:rsidR="00040E82">
        <w:t xml:space="preserve"> unter dem Menüpunkt</w:t>
      </w:r>
      <w:r>
        <w:t xml:space="preserve"> </w:t>
      </w:r>
      <w:proofErr w:type="spellStart"/>
      <w:r w:rsidRPr="00040E82">
        <w:rPr>
          <w:rStyle w:val="Hervorhebung"/>
        </w:rPr>
        <w:t>SteamVR</w:t>
      </w:r>
      <w:proofErr w:type="spellEnd"/>
      <w:r w:rsidRPr="00040E82">
        <w:rPr>
          <w:rStyle w:val="Hervorhebung"/>
        </w:rPr>
        <w:t xml:space="preserve"> Input</w:t>
      </w:r>
      <w:r>
        <w:t xml:space="preserve"> befindet, übernommen und gespeichert. </w:t>
      </w:r>
      <w:r w:rsidR="004943A4">
        <w:t>Hierdurch 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44C22A6C" w:rsidR="00637D40" w:rsidRDefault="00487780" w:rsidP="003D01E5">
      <w:r>
        <w:t xml:space="preserve">Da mit dem </w:t>
      </w:r>
      <w:r w:rsidRPr="00316E6E">
        <w:rPr>
          <w:rStyle w:val="Hervorhebung"/>
        </w:rPr>
        <w:t>Player</w:t>
      </w:r>
      <w:r>
        <w:t xml:space="preserve"> </w:t>
      </w:r>
      <w:proofErr w:type="spellStart"/>
      <w:r>
        <w:t>Prefab</w:t>
      </w:r>
      <w:proofErr w:type="spellEnd"/>
      <w:r>
        <w:t xml:space="preserve"> keine </w:t>
      </w:r>
      <w:r w:rsidR="00AD6DFB">
        <w:t>grundlegende</w:t>
      </w:r>
      <w:r>
        <w:t xml:space="preserve"> Unterstützung zur Fortbewegung mit dem Controller zu Testzwecken möglich ist, wurde dies mit Hilfe des </w:t>
      </w:r>
      <w:proofErr w:type="spellStart"/>
      <w:r w:rsidRPr="00316E6E">
        <w:rPr>
          <w:rStyle w:val="Hervorhebung"/>
        </w:rPr>
        <w:t>Teleport</w:t>
      </w:r>
      <w:proofErr w:type="spellEnd"/>
      <w:r>
        <w:t xml:space="preserve"> umgesetzt. </w:t>
      </w:r>
      <w:r w:rsidR="00316E6E">
        <w:t>Dazu musste</w:t>
      </w:r>
      <w:r w:rsidR="0014493B">
        <w:t xml:space="preserve"> das im </w:t>
      </w:r>
      <w:proofErr w:type="spellStart"/>
      <w:r w:rsidR="0014493B" w:rsidRPr="00316E6E">
        <w:rPr>
          <w:rStyle w:val="Hervorhebung"/>
        </w:rPr>
        <w:t>SteamVR</w:t>
      </w:r>
      <w:proofErr w:type="spellEnd"/>
      <w:r w:rsidR="0014493B">
        <w:t xml:space="preserve"> Assets befindliche </w:t>
      </w:r>
      <w:proofErr w:type="spellStart"/>
      <w:r w:rsidR="0014493B">
        <w:t>Prefab</w:t>
      </w:r>
      <w:proofErr w:type="spellEnd"/>
      <w:r w:rsidR="0014493B">
        <w:t xml:space="preserve"> </w:t>
      </w:r>
      <w:proofErr w:type="spellStart"/>
      <w:r w:rsidR="0014493B" w:rsidRPr="00316E6E">
        <w:rPr>
          <w:rStyle w:val="Hervorhebung"/>
        </w:rPr>
        <w:t>Teleport</w:t>
      </w:r>
      <w:proofErr w:type="spellEnd"/>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welches das Skript </w:t>
      </w:r>
      <w:proofErr w:type="spellStart"/>
      <w:r w:rsidR="0014493B" w:rsidRPr="00316E6E">
        <w:rPr>
          <w:rStyle w:val="Hervorhebung"/>
        </w:rPr>
        <w:t>TeleportArea</w:t>
      </w:r>
      <w:proofErr w:type="spellEnd"/>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2E5F1C">
        <w:t xml:space="preserve">Abb. </w:t>
      </w:r>
      <w:r w:rsidR="002E5F1C">
        <w:rPr>
          <w:noProof/>
        </w:rPr>
        <w:t>22</w:t>
      </w:r>
      <w:r w:rsidR="00FE2BD5">
        <w:fldChar w:fldCharType="end"/>
      </w:r>
      <w:r w:rsidR="00637D40">
        <w:fldChar w:fldCharType="begin"/>
      </w:r>
      <w:r w:rsidR="00637D40">
        <w:instrText xml:space="preserve"> REF _Ref72224645 \h </w:instrText>
      </w:r>
      <w:r w:rsidR="00637D40">
        <w:fldChar w:fldCharType="separate"/>
      </w:r>
      <w:r w:rsidR="002E5F1C">
        <w:t xml:space="preserve">Abb. </w:t>
      </w:r>
      <w:r w:rsidR="002E5F1C">
        <w:rPr>
          <w:noProof/>
        </w:rPr>
        <w:t>22</w:t>
      </w:r>
      <w:r w:rsidR="002E5F1C">
        <w:t xml:space="preserve">: Fortbewegung durch </w:t>
      </w:r>
      <w:proofErr w:type="spellStart"/>
      <w:r w:rsidR="002E5F1C">
        <w:t>Teleport</w:t>
      </w:r>
      <w:proofErr w:type="spellEnd"/>
      <w:r w:rsidR="00637D40">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proofErr w:type="spellStart"/>
      <w:r w:rsidRPr="00EC7733">
        <w:rPr>
          <w:rStyle w:val="Hervorhebung"/>
        </w:rPr>
        <w:t>SteamVR_Play_Area</w:t>
      </w:r>
      <w:proofErr w:type="spellEnd"/>
      <w:r>
        <w:t xml:space="preserve"> Skript </w:t>
      </w:r>
      <w:r w:rsidR="00EC7733">
        <w:t xml:space="preserve">wurde dem </w:t>
      </w:r>
      <w:r w:rsidRPr="00EC7733">
        <w:rPr>
          <w:rStyle w:val="Hervorhebung"/>
        </w:rPr>
        <w:t>Player</w:t>
      </w:r>
      <w:r>
        <w:t xml:space="preserve"> </w:t>
      </w:r>
      <w:proofErr w:type="spellStart"/>
      <w:r>
        <w:t>Prefab</w:t>
      </w:r>
      <w:proofErr w:type="spellEnd"/>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4DBBEA4A">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1E652A67" w:rsidR="00637D40" w:rsidRDefault="00637D40" w:rsidP="007C354D">
      <w:pPr>
        <w:pStyle w:val="Beschriftung"/>
      </w:pPr>
      <w:bookmarkStart w:id="258" w:name="_Ref77836909"/>
      <w:bookmarkStart w:id="259" w:name="_Ref72224645"/>
      <w:bookmarkStart w:id="260" w:name="_Toc87517134"/>
      <w:bookmarkStart w:id="261" w:name="_Toc90042011"/>
      <w:r>
        <w:t xml:space="preserve">Abb. </w:t>
      </w:r>
      <w:fldSimple w:instr=" SEQ Abb. \* ARABIC ">
        <w:r w:rsidR="002E5F1C">
          <w:rPr>
            <w:noProof/>
          </w:rPr>
          <w:t>22</w:t>
        </w:r>
      </w:fldSimple>
      <w:bookmarkEnd w:id="258"/>
      <w:r>
        <w:t xml:space="preserve">: Fortbewegung durch </w:t>
      </w:r>
      <w:proofErr w:type="spellStart"/>
      <w:r>
        <w:t>Teleport</w:t>
      </w:r>
      <w:bookmarkEnd w:id="259"/>
      <w:bookmarkEnd w:id="260"/>
      <w:bookmarkEnd w:id="261"/>
      <w:proofErr w:type="spellEnd"/>
    </w:p>
    <w:p w14:paraId="441DF541" w14:textId="71F9376B"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2E5F1C">
        <w:t>3.1.2</w:t>
      </w:r>
      <w:r w:rsidR="003201D7">
        <w:fldChar w:fldCharType="end"/>
      </w:r>
      <w:r w:rsidR="003201D7">
        <w:t>,</w:t>
      </w:r>
      <w:r>
        <w:t xml:space="preserve"> zusätzlich eine Kamera</w:t>
      </w:r>
      <w:r w:rsidR="003201D7">
        <w:t xml:space="preserve"> </w:t>
      </w:r>
      <w:proofErr w:type="spellStart"/>
      <w:r w:rsidR="003201D7" w:rsidRPr="003201D7">
        <w:rPr>
          <w:rStyle w:val="Hervorhebung"/>
        </w:rPr>
        <w:t>UICamera</w:t>
      </w:r>
      <w:proofErr w:type="spellEnd"/>
      <w:r>
        <w:t xml:space="preserve"> </w:t>
      </w:r>
      <w:r w:rsidR="007C4156">
        <w:t>unterhalb</w:t>
      </w:r>
      <w:r>
        <w:t xml:space="preserve"> des Objekts </w:t>
      </w:r>
      <w:proofErr w:type="spellStart"/>
      <w:r w:rsidRPr="00663658">
        <w:rPr>
          <w:rStyle w:val="Hervorhebung"/>
        </w:rPr>
        <w:t>VRCamera</w:t>
      </w:r>
      <w:proofErr w:type="spellEnd"/>
      <w:r>
        <w:t xml:space="preserve"> innerhalb des </w:t>
      </w:r>
      <w:r w:rsidRPr="00663658">
        <w:rPr>
          <w:rStyle w:val="Hervorhebung"/>
        </w:rPr>
        <w:t>Player</w:t>
      </w:r>
      <w:r>
        <w:t xml:space="preserve"> </w:t>
      </w:r>
      <w:proofErr w:type="spellStart"/>
      <w:r>
        <w:t>Prefabs</w:t>
      </w:r>
      <w:proofErr w:type="spellEnd"/>
      <w:r>
        <w:t xml:space="preserve"> hinzugefüg</w:t>
      </w:r>
      <w:r w:rsidR="00205AB5">
        <w:t>t</w:t>
      </w:r>
      <w:r w:rsidR="007345CB">
        <w:t>.</w:t>
      </w:r>
    </w:p>
    <w:p w14:paraId="2DBD5215" w14:textId="64482ED1" w:rsidR="00380648" w:rsidRDefault="00380648" w:rsidP="00380648">
      <w:pPr>
        <w:pStyle w:val="berschrift3"/>
      </w:pPr>
      <w:bookmarkStart w:id="262" w:name="_Ref72222391"/>
      <w:bookmarkStart w:id="263" w:name="_Ref72222915"/>
      <w:bookmarkStart w:id="264" w:name="_Ref72225168"/>
      <w:bookmarkStart w:id="265" w:name="_Ref72225190"/>
      <w:bookmarkStart w:id="266" w:name="_Ref72225598"/>
      <w:bookmarkStart w:id="267" w:name="_Toc82686263"/>
      <w:bookmarkStart w:id="268" w:name="_Toc87517041"/>
      <w:bookmarkStart w:id="269" w:name="_Toc90042117"/>
      <w:r>
        <w:t>Entwicklung der Szenarien</w:t>
      </w:r>
      <w:bookmarkEnd w:id="262"/>
      <w:bookmarkEnd w:id="263"/>
      <w:bookmarkEnd w:id="264"/>
      <w:bookmarkEnd w:id="265"/>
      <w:bookmarkEnd w:id="266"/>
      <w:bookmarkEnd w:id="267"/>
      <w:bookmarkEnd w:id="268"/>
      <w:bookmarkEnd w:id="269"/>
    </w:p>
    <w:p w14:paraId="1894BAE0" w14:textId="2663E4E2" w:rsidR="00D54ED2" w:rsidRDefault="00931434" w:rsidP="007C354D">
      <w:r>
        <w:t xml:space="preserve">Der zentralste Bestandteil des Projekts ist das Entwickeln der Szenarien. In diesen soll der Proband in der virtuellen Umgebung </w:t>
      </w:r>
      <w:r w:rsidR="00B80203">
        <w:t>verschiedene Objekte finden, welche sich verteilt auf einem Weg befinden</w:t>
      </w:r>
      <w:r>
        <w:t>.</w:t>
      </w:r>
      <w:r w:rsidR="00F6790E">
        <w:t xml:space="preserve"> Der Weg </w:t>
      </w:r>
      <w:r w:rsidR="00F6790E">
        <w:lastRenderedPageBreak/>
        <w:t xml:space="preserve">wird mit </w:t>
      </w:r>
      <w:r w:rsidR="006924F3">
        <w:t>s</w:t>
      </w:r>
      <w:r w:rsidR="00F6790E">
        <w:t>chwarzen Matten geformt.</w:t>
      </w:r>
      <w:r>
        <w:t xml:space="preserve"> </w:t>
      </w:r>
      <w:r w:rsidR="00BD65A2">
        <w:t xml:space="preserve">Die Form des Weges ergibt ein Rechteck, </w:t>
      </w:r>
      <w:r w:rsidR="002312F2">
        <w:t>worin</w:t>
      </w:r>
      <w:r w:rsidR="00970E8A">
        <w:t xml:space="preserve"> sich</w:t>
      </w:r>
      <w:r w:rsidR="00BD65A2">
        <w:t xml:space="preserve"> </w:t>
      </w:r>
      <w:r w:rsidR="00970E8A">
        <w:t>auf</w:t>
      </w:r>
      <w:r w:rsidR="00BD65A2">
        <w:t xml:space="preserve"> kleinen Seitenarmen die verschiedenen Objekte befinden</w:t>
      </w:r>
      <w:r w:rsidR="00FE2BD5">
        <w:t>.</w:t>
      </w:r>
      <w:r w:rsidR="00EE144F">
        <w:t xml:space="preserve"> Ebenso befindet sich am Anfang des Szenarios ein kleiner Weg, auf dem der Benutzer </w:t>
      </w:r>
      <w:r w:rsidR="00D86ADA">
        <w:t>entlangläuft</w:t>
      </w:r>
      <w:r w:rsidR="00D54ED2">
        <w:t>,</w:t>
      </w:r>
      <w:r w:rsidR="00EE144F">
        <w:t xml:space="preserve"> um das Szenario zu beginnen oder zu beenden.</w:t>
      </w:r>
      <w:r w:rsidR="00270A54">
        <w:t xml:space="preserve"> Über diesem Weg wird auch das Menü zur Auswahl des Szenarios angezeigt.</w:t>
      </w:r>
    </w:p>
    <w:p w14:paraId="745951DA" w14:textId="60D549C1" w:rsidR="00184C26" w:rsidRDefault="00184C26" w:rsidP="00184C26">
      <w:pPr>
        <w:pStyle w:val="berschrift4"/>
      </w:pPr>
      <w:bookmarkStart w:id="270" w:name="_Ref77779873"/>
      <w:bookmarkStart w:id="271" w:name="_Toc82686264"/>
      <w:bookmarkStart w:id="272" w:name="_Toc87517042"/>
      <w:bookmarkStart w:id="273" w:name="_Toc90042118"/>
      <w:r>
        <w:t>Implementierung des Weges</w:t>
      </w:r>
      <w:bookmarkEnd w:id="270"/>
      <w:bookmarkEnd w:id="271"/>
      <w:bookmarkEnd w:id="272"/>
      <w:bookmarkEnd w:id="273"/>
    </w:p>
    <w:p w14:paraId="21A61C39" w14:textId="05345405" w:rsidR="00184C26" w:rsidRDefault="00184C26" w:rsidP="00184C26">
      <w:r>
        <w:t xml:space="preserve">Für die Implementierung des Weges werden Objekte von Matten genommen, die schon zuvor in einem anderen Projekt genutzt wurden. </w:t>
      </w:r>
      <w:r w:rsidR="00451C51">
        <w:t xml:space="preserve">Wie in </w:t>
      </w:r>
      <w:r w:rsidR="001E7DDD">
        <w:fldChar w:fldCharType="begin"/>
      </w:r>
      <w:r w:rsidR="001E7DDD">
        <w:instrText xml:space="preserve"> REF _Ref80080716 \h </w:instrText>
      </w:r>
      <w:r w:rsidR="001E7DDD">
        <w:fldChar w:fldCharType="separate"/>
      </w:r>
      <w:r w:rsidR="002E5F1C">
        <w:t xml:space="preserve">Abb. </w:t>
      </w:r>
      <w:r w:rsidR="002E5F1C">
        <w:rPr>
          <w:noProof/>
        </w:rPr>
        <w:t>23</w:t>
      </w:r>
      <w:r w:rsidR="002E5F1C">
        <w:t>: Aufbau des Weges</w:t>
      </w:r>
      <w:r w:rsidR="001E7DDD">
        <w:fldChar w:fldCharType="end"/>
      </w:r>
      <w:r w:rsidR="00451C51">
        <w:t xml:space="preserve"> zu erkennen, war es das Ziel</w:t>
      </w:r>
      <w:r>
        <w:t>,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3D17F13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AC86FFB" w:rsidR="00184C26" w:rsidRPr="006E0BFF" w:rsidRDefault="00451C51" w:rsidP="00451C51">
      <w:pPr>
        <w:pStyle w:val="Beschriftung"/>
      </w:pPr>
      <w:bookmarkStart w:id="274" w:name="_Ref80080716"/>
      <w:bookmarkStart w:id="275" w:name="_Toc87517135"/>
      <w:bookmarkStart w:id="276" w:name="_Toc90042012"/>
      <w:r>
        <w:t xml:space="preserve">Abb. </w:t>
      </w:r>
      <w:fldSimple w:instr=" SEQ Abb. \* ARABIC ">
        <w:r w:rsidR="002E5F1C">
          <w:rPr>
            <w:noProof/>
          </w:rPr>
          <w:t>23</w:t>
        </w:r>
      </w:fldSimple>
      <w:r>
        <w:t>: Aufbau des Weges</w:t>
      </w:r>
      <w:bookmarkEnd w:id="274"/>
      <w:bookmarkEnd w:id="275"/>
      <w:bookmarkEnd w:id="276"/>
    </w:p>
    <w:p w14:paraId="0B67DB21" w14:textId="27E8A921" w:rsidR="00184C26" w:rsidRPr="00077178" w:rsidRDefault="00184C26" w:rsidP="00184C26">
      <w:pPr>
        <w:pStyle w:val="berschrift4"/>
      </w:pPr>
      <w:bookmarkStart w:id="277" w:name="_Ref77778079"/>
      <w:bookmarkStart w:id="278" w:name="_Ref77778112"/>
      <w:bookmarkStart w:id="279" w:name="_Toc82686265"/>
      <w:bookmarkStart w:id="280" w:name="_Toc87517043"/>
      <w:bookmarkStart w:id="281" w:name="_Toc90042119"/>
      <w:r>
        <w:t>Implementierung der Wegerkennung</w:t>
      </w:r>
      <w:bookmarkEnd w:id="277"/>
      <w:bookmarkEnd w:id="278"/>
      <w:bookmarkEnd w:id="279"/>
      <w:bookmarkEnd w:id="280"/>
      <w:bookmarkEnd w:id="281"/>
    </w:p>
    <w:p w14:paraId="2A4E33DE" w14:textId="379B053C"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2E5F1C">
        <w:t xml:space="preserve">Abb. </w:t>
      </w:r>
      <w:r w:rsidR="002E5F1C">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Content>
          <w:r>
            <w:fldChar w:fldCharType="begin"/>
          </w:r>
          <w:r>
            <w:instrText xml:space="preserve"> CITATION Col21 \l 1031 </w:instrText>
          </w:r>
          <w:r>
            <w:fldChar w:fldCharType="separate"/>
          </w:r>
          <w:r w:rsidR="002E5F1C">
            <w:rPr>
              <w:noProof/>
            </w:rPr>
            <w:t>[62]</w:t>
          </w:r>
          <w:r>
            <w:fldChar w:fldCharType="end"/>
          </w:r>
        </w:sdtContent>
      </w:sdt>
      <w:r>
        <w:t>.</w:t>
      </w:r>
    </w:p>
    <w:p w14:paraId="15288BF1" w14:textId="05FE75B0" w:rsidR="00184C26" w:rsidRDefault="00184C26" w:rsidP="00184C26">
      <w:r>
        <w:t xml:space="preserve">Die </w:t>
      </w:r>
      <w:r w:rsidRPr="00D352D9">
        <w:rPr>
          <w:rStyle w:val="Hervorhebung"/>
        </w:rPr>
        <w:t>Box Collider</w:t>
      </w:r>
      <w:r>
        <w:t xml:space="preserve"> wurden an leere </w:t>
      </w:r>
      <w:proofErr w:type="spellStart"/>
      <w:r w:rsidRPr="00066BFF">
        <w:t>GameObject</w:t>
      </w:r>
      <w:proofErr w:type="spellEnd"/>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welches man Objekte zuweisen kann. Durch diesen Tag lassen sich diese Objekte genau identifizieren und werden vor </w:t>
      </w:r>
      <w:r>
        <w:lastRenderedPageBreak/>
        <w:t>allem für Kollisionen von zwei oder mehrerer Collider verwendet</w:t>
      </w:r>
      <w:sdt>
        <w:sdtPr>
          <w:id w:val="-1493635882"/>
          <w:citation/>
        </w:sdtPr>
        <w:sdtContent>
          <w:r>
            <w:fldChar w:fldCharType="begin"/>
          </w:r>
          <w:r>
            <w:instrText xml:space="preserve"> CITATION Tag21 \l 1031 </w:instrText>
          </w:r>
          <w:r>
            <w:fldChar w:fldCharType="separate"/>
          </w:r>
          <w:r w:rsidR="002E5F1C">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drawing>
          <wp:inline distT="0" distB="0" distL="0" distR="0" wp14:anchorId="596346F2" wp14:editId="5A8DF777">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0092C531" w:rsidR="00184C26" w:rsidRDefault="00184C26" w:rsidP="00184C26">
      <w:pPr>
        <w:pStyle w:val="Beschriftung"/>
      </w:pPr>
      <w:bookmarkStart w:id="282" w:name="_Ref77836973"/>
      <w:bookmarkStart w:id="283" w:name="_Ref72660152"/>
      <w:bookmarkStart w:id="284" w:name="_Toc87517136"/>
      <w:bookmarkStart w:id="285" w:name="_Toc90042013"/>
      <w:r>
        <w:t xml:space="preserve">Abb. </w:t>
      </w:r>
      <w:fldSimple w:instr=" SEQ Abb. \* ARABIC ">
        <w:r w:rsidR="002E5F1C">
          <w:rPr>
            <w:noProof/>
          </w:rPr>
          <w:t>24</w:t>
        </w:r>
      </w:fldSimple>
      <w:bookmarkEnd w:id="282"/>
      <w:r>
        <w:t>: Box Collider für die Wegerkennung</w:t>
      </w:r>
      <w:bookmarkEnd w:id="283"/>
      <w:bookmarkEnd w:id="284"/>
      <w:bookmarkEnd w:id="285"/>
    </w:p>
    <w:p w14:paraId="5EA249E6" w14:textId="50114D73" w:rsidR="00184C26" w:rsidRDefault="00184C26" w:rsidP="00184C26">
      <w:r>
        <w:t xml:space="preserve">Um die Kollisionen erfassen zu können, wurde in der </w:t>
      </w:r>
      <w:proofErr w:type="spellStart"/>
      <w:r w:rsidRPr="004C00AC">
        <w:t>Rigidbody</w:t>
      </w:r>
      <w:proofErr w:type="spellEnd"/>
      <w:r>
        <w:rPr>
          <w:rStyle w:val="Hervorhebung"/>
        </w:rPr>
        <w:t xml:space="preserve"> </w:t>
      </w:r>
      <w:r w:rsidRPr="00694924">
        <w:t>Komponente</w:t>
      </w:r>
      <w:r>
        <w:t xml:space="preserve"> </w:t>
      </w:r>
      <w:r w:rsidRPr="00694924">
        <w:t>die</w:t>
      </w:r>
      <w:r>
        <w:t xml:space="preserve"> </w:t>
      </w:r>
      <w:proofErr w:type="spellStart"/>
      <w:r w:rsidRPr="003874C2">
        <w:rPr>
          <w:rStyle w:val="Hervorhebung"/>
        </w:rPr>
        <w:t>IsKinematic</w:t>
      </w:r>
      <w:proofErr w:type="spellEnd"/>
      <w:r>
        <w:t xml:space="preserve"> Einstellung, und in der Komponente </w:t>
      </w:r>
      <w:proofErr w:type="spellStart"/>
      <w:r>
        <w:t>Sphere</w:t>
      </w:r>
      <w:proofErr w:type="spellEnd"/>
      <w:r>
        <w:t xml:space="preserve"> Collider die</w:t>
      </w:r>
      <w:r w:rsidRPr="003874C2">
        <w:rPr>
          <w:rStyle w:val="Hervorhebung"/>
        </w:rPr>
        <w:t xml:space="preserve"> </w:t>
      </w:r>
      <w:proofErr w:type="spellStart"/>
      <w:r w:rsidRPr="003874C2">
        <w:rPr>
          <w:rStyle w:val="Hervorhebung"/>
        </w:rPr>
        <w:t>IsTrigger</w:t>
      </w:r>
      <w:proofErr w:type="spellEnd"/>
      <w:r>
        <w:t xml:space="preserve"> Einstellung aktiviert (siehe </w:t>
      </w:r>
      <w:r>
        <w:fldChar w:fldCharType="begin"/>
      </w:r>
      <w:r>
        <w:instrText xml:space="preserve"> REF _Ref77837405 \h </w:instrText>
      </w:r>
      <w:r>
        <w:fldChar w:fldCharType="separate"/>
      </w:r>
      <w:r w:rsidR="002E5F1C">
        <w:t xml:space="preserve">Abb. </w:t>
      </w:r>
      <w:r w:rsidR="002E5F1C">
        <w:rPr>
          <w:noProof/>
        </w:rPr>
        <w:t>25</w:t>
      </w:r>
      <w:r>
        <w:fldChar w:fldCharType="end"/>
      </w:r>
      <w:r>
        <w:t xml:space="preserve">). Dies bewirkt, dass das Objekt </w:t>
      </w:r>
      <w:proofErr w:type="spellStart"/>
      <w:r w:rsidRPr="0057406C">
        <w:rPr>
          <w:rStyle w:val="Hervorhebung"/>
        </w:rPr>
        <w:t>HeadCollider</w:t>
      </w:r>
      <w:proofErr w:type="spellEnd"/>
      <w:r>
        <w:t xml:space="preserve"> keine Physik benutzt, sondern ein </w:t>
      </w:r>
      <w:r w:rsidRPr="0057406C">
        <w:rPr>
          <w:rStyle w:val="Hervorhebung"/>
        </w:rPr>
        <w:t>Trigger</w:t>
      </w:r>
      <w:r>
        <w:t xml:space="preserve"> ist, welche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proofErr w:type="spellStart"/>
      <w:r w:rsidRPr="00AD2A7B">
        <w:rPr>
          <w:rStyle w:val="Hervorhebung"/>
        </w:rPr>
        <w:t>OVRPlayerController</w:t>
      </w:r>
      <w:proofErr w:type="spellEnd"/>
      <w:r>
        <w:t xml:space="preserve"> der Controller die Implementierung des </w:t>
      </w:r>
      <w:r w:rsidRPr="00AD2A7B">
        <w:rPr>
          <w:rStyle w:val="Hervorhebung"/>
        </w:rPr>
        <w:t>Colliders</w:t>
      </w:r>
      <w:r>
        <w:t xml:space="preserve"> und des </w:t>
      </w:r>
      <w:proofErr w:type="spellStart"/>
      <w:r w:rsidRPr="009706B4">
        <w:t>Rigidbodys</w:t>
      </w:r>
      <w:proofErr w:type="spellEnd"/>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135B6F51">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71EB53C0" w:rsidR="00184C26" w:rsidRDefault="00184C26" w:rsidP="00184C26">
      <w:pPr>
        <w:pStyle w:val="Beschriftung"/>
      </w:pPr>
      <w:bookmarkStart w:id="286" w:name="_Ref77837405"/>
      <w:bookmarkStart w:id="287" w:name="_Toc87517137"/>
      <w:bookmarkStart w:id="288" w:name="_Toc90042014"/>
      <w:r>
        <w:t xml:space="preserve">Abb. </w:t>
      </w:r>
      <w:fldSimple w:instr=" SEQ Abb. \* ARABIC ">
        <w:r w:rsidR="002E5F1C">
          <w:rPr>
            <w:noProof/>
          </w:rPr>
          <w:t>25</w:t>
        </w:r>
      </w:fldSimple>
      <w:bookmarkEnd w:id="286"/>
      <w:r>
        <w:t xml:space="preserve">: </w:t>
      </w:r>
      <w:proofErr w:type="spellStart"/>
      <w:r>
        <w:t>HeadCollider</w:t>
      </w:r>
      <w:proofErr w:type="spellEnd"/>
      <w:r>
        <w:t xml:space="preserve"> Konfiguration</w:t>
      </w:r>
      <w:bookmarkEnd w:id="287"/>
      <w:bookmarkEnd w:id="288"/>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proofErr w:type="spellStart"/>
      <w:r w:rsidRPr="00013906">
        <w:rPr>
          <w:rStyle w:val="Hervorhebung"/>
        </w:rPr>
        <w:t>OVRPlayerController</w:t>
      </w:r>
      <w:proofErr w:type="spellEnd"/>
      <w:r>
        <w:t xml:space="preserve"> Objekt als Komponente hinzugefügt. Da zur Wegerkennung mehrere Collider verwendet wurden, zählt die Variable </w:t>
      </w:r>
      <w:proofErr w:type="spellStart"/>
      <w:r>
        <w:rPr>
          <w:rStyle w:val="Hervorhebung"/>
        </w:rPr>
        <w:t>colliderActive</w:t>
      </w:r>
      <w:proofErr w:type="spellEnd"/>
      <w:r>
        <w:t>, ob der Benutzer beim Verlassen eines Colliders sich noch auf dem Weg befindet oder nicht.</w:t>
      </w:r>
    </w:p>
    <w:p w14:paraId="615069C6" w14:textId="77777777" w:rsidR="00184C26" w:rsidRDefault="00184C26" w:rsidP="007C354D"/>
    <w:p w14:paraId="187E9554" w14:textId="7815FF75" w:rsidR="00931434" w:rsidRDefault="00644A4F" w:rsidP="00653E0E">
      <w:pPr>
        <w:pStyle w:val="berschrift4"/>
      </w:pPr>
      <w:bookmarkStart w:id="289" w:name="_Ref77695497"/>
      <w:bookmarkStart w:id="290" w:name="_Toc82686266"/>
      <w:bookmarkStart w:id="291" w:name="_Toc87517044"/>
      <w:bookmarkStart w:id="292" w:name="_Toc90042120"/>
      <w:r>
        <w:lastRenderedPageBreak/>
        <w:t>Hindernisse</w:t>
      </w:r>
      <w:bookmarkEnd w:id="289"/>
      <w:bookmarkEnd w:id="290"/>
      <w:bookmarkEnd w:id="291"/>
      <w:bookmarkEnd w:id="292"/>
    </w:p>
    <w:p w14:paraId="4F9D6051" w14:textId="2943B826" w:rsidR="00653E0E" w:rsidRDefault="001561DA" w:rsidP="00653E0E">
      <w:r>
        <w:t xml:space="preserve">Wie in </w:t>
      </w:r>
      <w:r>
        <w:fldChar w:fldCharType="begin"/>
      </w:r>
      <w:r>
        <w:instrText xml:space="preserve"> REF _Ref80086467 \h </w:instrText>
      </w:r>
      <w:r>
        <w:fldChar w:fldCharType="separate"/>
      </w:r>
      <w:r w:rsidR="002E5F1C">
        <w:t xml:space="preserve">Abb. </w:t>
      </w:r>
      <w:r w:rsidR="002E5F1C">
        <w:rPr>
          <w:noProof/>
        </w:rPr>
        <w:t>26</w:t>
      </w:r>
      <w:r w:rsidR="002E5F1C">
        <w:t>: Hindernisse</w:t>
      </w:r>
      <w:r>
        <w:fldChar w:fldCharType="end"/>
      </w:r>
      <w:r>
        <w:t xml:space="preserve"> 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35CA3D29">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5BEEEA20" w:rsidR="00AE6DDF" w:rsidRDefault="001D018E" w:rsidP="00952345">
      <w:pPr>
        <w:pStyle w:val="Beschriftung"/>
      </w:pPr>
      <w:bookmarkStart w:id="293" w:name="_Ref80086467"/>
      <w:bookmarkStart w:id="294" w:name="_Toc87517138"/>
      <w:bookmarkStart w:id="295" w:name="_Toc90042015"/>
      <w:bookmarkStart w:id="296" w:name="_Ref65495636"/>
      <w:r>
        <w:t xml:space="preserve">Abb. </w:t>
      </w:r>
      <w:fldSimple w:instr=" SEQ Abb. \* ARABIC ">
        <w:r w:rsidR="002E5F1C">
          <w:rPr>
            <w:noProof/>
          </w:rPr>
          <w:t>26</w:t>
        </w:r>
      </w:fldSimple>
      <w:r>
        <w:t>: Hindernisse</w:t>
      </w:r>
      <w:bookmarkEnd w:id="293"/>
      <w:bookmarkEnd w:id="294"/>
      <w:bookmarkEnd w:id="295"/>
      <w:r w:rsidR="00195261">
        <w:t xml:space="preserve"> </w:t>
      </w:r>
      <w:bookmarkEnd w:id="296"/>
    </w:p>
    <w:p w14:paraId="481C7EC7" w14:textId="48C9FEBD" w:rsidR="0013330B" w:rsidRDefault="0013330B" w:rsidP="0013330B">
      <w:pPr>
        <w:pStyle w:val="Textkrper"/>
      </w:pPr>
      <w:r>
        <w:t xml:space="preserve">Es wurde ein Skript </w:t>
      </w:r>
      <w:proofErr w:type="spellStart"/>
      <w:r w:rsidRPr="001909D1">
        <w:rPr>
          <w:rStyle w:val="Hervorhebung"/>
        </w:rPr>
        <w:t>ObstacleMonitor</w:t>
      </w:r>
      <w:proofErr w:type="spellEnd"/>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4247137D" w:rsidR="0060266A" w:rsidRDefault="0060266A" w:rsidP="0013330B">
      <w:pPr>
        <w:pStyle w:val="Textkrper"/>
      </w:pPr>
      <w:r>
        <w:t xml:space="preserve">Wie in </w:t>
      </w:r>
      <w:r>
        <w:fldChar w:fldCharType="begin"/>
      </w:r>
      <w:r>
        <w:instrText xml:space="preserve"> REF _Ref77695045 \h </w:instrText>
      </w:r>
      <w:r>
        <w:fldChar w:fldCharType="separate"/>
      </w:r>
      <w:r w:rsidR="002E5F1C">
        <w:t xml:space="preserve">Abb. </w:t>
      </w:r>
      <w:r w:rsidR="002E5F1C">
        <w:rPr>
          <w:noProof/>
        </w:rPr>
        <w:t>27</w:t>
      </w:r>
      <w:r>
        <w:fldChar w:fldCharType="end"/>
      </w:r>
      <w:r>
        <w:t xml:space="preserve"> zu erkennen ist, wird im </w:t>
      </w:r>
      <w:proofErr w:type="spellStart"/>
      <w:r w:rsidRPr="00E82ABF">
        <w:rPr>
          <w:rStyle w:val="Hervorhebung"/>
        </w:rPr>
        <w:t>ObstacleMonitor</w:t>
      </w:r>
      <w:proofErr w:type="spellEnd"/>
      <w:r>
        <w:t xml:space="preserve"> Skript in der </w:t>
      </w:r>
      <w:proofErr w:type="spellStart"/>
      <w:r w:rsidRPr="00E82ABF">
        <w:rPr>
          <w:rStyle w:val="Hervorhebung"/>
        </w:rPr>
        <w:t>OnTriggerEnter</w:t>
      </w:r>
      <w:proofErr w:type="spellEnd"/>
      <w:r>
        <w:t xml:space="preserve"> Methode bei einer Kollision anhand der Tags überprüft, um welches Hindernis es sich handelt und im zentralen Skript </w:t>
      </w:r>
      <w:proofErr w:type="spellStart"/>
      <w:r w:rsidRPr="00E82ABF">
        <w:rPr>
          <w:rStyle w:val="Hervorhebung"/>
        </w:rPr>
        <w:t>DataRecorder</w:t>
      </w:r>
      <w:proofErr w:type="spellEnd"/>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2A99135B">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593B8252" w:rsidR="006B083D" w:rsidRPr="006B083D" w:rsidRDefault="0060266A" w:rsidP="00E52BFC">
      <w:pPr>
        <w:pStyle w:val="Beschriftung"/>
      </w:pPr>
      <w:bookmarkStart w:id="297" w:name="_Ref77695045"/>
      <w:bookmarkStart w:id="298" w:name="_Toc87517139"/>
      <w:bookmarkStart w:id="299" w:name="_Toc90042016"/>
      <w:r>
        <w:t xml:space="preserve">Abb. </w:t>
      </w:r>
      <w:fldSimple w:instr=" SEQ Abb. \* ARABIC ">
        <w:r w:rsidR="002E5F1C">
          <w:rPr>
            <w:noProof/>
          </w:rPr>
          <w:t>27</w:t>
        </w:r>
      </w:fldSimple>
      <w:bookmarkEnd w:id="297"/>
      <w:r>
        <w:t xml:space="preserve">: </w:t>
      </w:r>
      <w:proofErr w:type="spellStart"/>
      <w:r>
        <w:t>Obstacle</w:t>
      </w:r>
      <w:proofErr w:type="spellEnd"/>
      <w:r>
        <w:t xml:space="preserve"> Monitor Skript</w:t>
      </w:r>
      <w:bookmarkEnd w:id="298"/>
      <w:bookmarkEnd w:id="299"/>
    </w:p>
    <w:p w14:paraId="5D627A7A" w14:textId="00258396" w:rsidR="00C6430C" w:rsidRDefault="00C6430C" w:rsidP="00C6430C">
      <w:pPr>
        <w:pStyle w:val="berschrift4"/>
      </w:pPr>
      <w:bookmarkStart w:id="300" w:name="_Ref77710271"/>
      <w:bookmarkStart w:id="301" w:name="_Toc82686267"/>
      <w:bookmarkStart w:id="302" w:name="_Toc87517045"/>
      <w:bookmarkStart w:id="303" w:name="_Toc90042121"/>
      <w:r>
        <w:t>Szenarien</w:t>
      </w:r>
      <w:bookmarkEnd w:id="300"/>
      <w:bookmarkEnd w:id="301"/>
      <w:bookmarkEnd w:id="302"/>
      <w:bookmarkEnd w:id="303"/>
    </w:p>
    <w:p w14:paraId="7DBBEA12" w14:textId="42AE765C" w:rsidR="00C6430C" w:rsidRDefault="00C6430C" w:rsidP="00D7706F">
      <w:pPr>
        <w:pStyle w:val="Textkrper"/>
      </w:pPr>
      <w:r>
        <w:t xml:space="preserve">Den Szenarien unterscheiden sich grundsätzlich </w:t>
      </w:r>
      <w:r w:rsidR="00B445C9">
        <w:t>in der Implementierung darin, dass in Szenario 2 im Gegensatz zu Szenario 1 der Malus beim Verlassen des Weges aktiviert wird</w:t>
      </w:r>
      <w:r>
        <w:t>. D</w:t>
      </w:r>
      <w:r w:rsidR="00B445C9">
        <w:t>as</w:t>
      </w:r>
      <w:r>
        <w:t xml:space="preserve"> </w:t>
      </w:r>
      <w:r w:rsidR="00B445C9">
        <w:t>Baseline Szenario ist gleichzusetzen</w:t>
      </w:r>
      <w:r>
        <w:t xml:space="preserve"> </w:t>
      </w:r>
      <w:r w:rsidR="00B445C9">
        <w:t xml:space="preserve">mit </w:t>
      </w:r>
      <w:r w:rsidR="00B445C9" w:rsidRPr="00B051BE">
        <w:t>Szenario 1</w:t>
      </w:r>
      <w:r w:rsidR="003B653C" w:rsidRPr="00B051BE">
        <w:t>.</w:t>
      </w:r>
      <w:r w:rsidRPr="00B051BE">
        <w:t xml:space="preserve"> </w:t>
      </w:r>
      <w:r w:rsidR="00B051BE">
        <w:t>Dieses unterscheidet</w:t>
      </w:r>
      <w:r w:rsidR="00B445C9" w:rsidRPr="003B653C">
        <w:rPr>
          <w:color w:val="FF0000"/>
        </w:rPr>
        <w:t xml:space="preserve"> </w:t>
      </w:r>
      <w:r w:rsidR="00B445C9">
        <w:t>sich lediglich bei den fehlenden physischen Matten als taktiles Feedback</w:t>
      </w:r>
      <w:r>
        <w:t>.</w:t>
      </w:r>
    </w:p>
    <w:p w14:paraId="61238302" w14:textId="0FDD098E" w:rsidR="00C6430C" w:rsidRDefault="00FE6EB6" w:rsidP="00C6430C">
      <w:pPr>
        <w:pStyle w:val="Textkrper"/>
      </w:pPr>
      <w:r>
        <w:t xml:space="preserve">Wie in </w:t>
      </w:r>
      <w:r>
        <w:fldChar w:fldCharType="begin"/>
      </w:r>
      <w:r>
        <w:instrText xml:space="preserve"> REF _Ref77794978 \h </w:instrText>
      </w:r>
      <w:r>
        <w:fldChar w:fldCharType="separate"/>
      </w:r>
      <w:r w:rsidR="002E5F1C">
        <w:t xml:space="preserve">Abb. </w:t>
      </w:r>
      <w:r w:rsidR="002E5F1C">
        <w:rPr>
          <w:noProof/>
        </w:rPr>
        <w:t>28</w:t>
      </w:r>
      <w:r>
        <w:fldChar w:fldCharType="end"/>
      </w:r>
      <w:r>
        <w:t xml:space="preserve"> ersichtlich,</w:t>
      </w:r>
      <w:r w:rsidR="00C6430C">
        <w:t xml:space="preserve"> </w:t>
      </w:r>
      <w:r w:rsidR="007D02D1">
        <w:t>wurde</w:t>
      </w:r>
      <w:r w:rsidR="00C6430C">
        <w:t xml:space="preserve"> </w:t>
      </w:r>
      <w:r w:rsidR="007D02D1">
        <w:t>ein</w:t>
      </w:r>
      <w:r w:rsidR="00C6430C">
        <w:t xml:space="preserve"> Game Objekte </w:t>
      </w:r>
      <w:r w:rsidR="009F3D9C" w:rsidRPr="009F3D9C">
        <w:rPr>
          <w:rStyle w:val="Hervorhebung"/>
        </w:rPr>
        <w:t>Scenario</w:t>
      </w:r>
      <w:r w:rsidR="00C6430C">
        <w:t xml:space="preserve"> erstellt. </w:t>
      </w:r>
      <w:r w:rsidR="009F3D9C">
        <w:t xml:space="preserve">Unter diesem Objekt wurde ein weiteres Objekt </w:t>
      </w:r>
      <w:proofErr w:type="spellStart"/>
      <w:r w:rsidR="009F3D9C" w:rsidRPr="009F3D9C">
        <w:rPr>
          <w:rStyle w:val="Hervorhebung"/>
        </w:rPr>
        <w:t>DrainMatts</w:t>
      </w:r>
      <w:proofErr w:type="spellEnd"/>
      <w:r w:rsidR="009F3D9C">
        <w:t xml:space="preserve"> erstellt</w:t>
      </w:r>
      <w:r w:rsidR="00754741">
        <w:t xml:space="preserve"> und</w:t>
      </w:r>
      <w:r w:rsidR="00C6430C">
        <w:t xml:space="preserve"> </w:t>
      </w:r>
      <w:r w:rsidR="009F3D9C">
        <w:t>unter diesem alle Matten Objekte</w:t>
      </w:r>
      <w:r w:rsidR="007A7900">
        <w:t xml:space="preserve"> aus Kapitel </w:t>
      </w:r>
      <w:r w:rsidR="007A7900">
        <w:fldChar w:fldCharType="begin"/>
      </w:r>
      <w:r w:rsidR="007A7900">
        <w:instrText xml:space="preserve"> REF _Ref77779873 \r \h </w:instrText>
      </w:r>
      <w:r w:rsidR="007A7900">
        <w:fldChar w:fldCharType="separate"/>
      </w:r>
      <w:r w:rsidR="002E5F1C">
        <w:t>3.3.1</w:t>
      </w:r>
      <w:r w:rsidR="007A7900">
        <w:fldChar w:fldCharType="end"/>
      </w:r>
      <w:r w:rsidR="007A7900">
        <w:t xml:space="preserve"> hinzugefügt wurden</w:t>
      </w:r>
      <w:r w:rsidR="009F3D9C">
        <w:t>.</w:t>
      </w:r>
      <w:r w:rsidR="00C6430C">
        <w:t xml:space="preserve"> </w:t>
      </w:r>
      <w:r w:rsidR="0018047D">
        <w:t xml:space="preserve">Ebenso wurde ein Objekt </w:t>
      </w:r>
      <w:r w:rsidR="0018047D" w:rsidRPr="0018047D">
        <w:rPr>
          <w:rStyle w:val="Hervorhebung"/>
        </w:rPr>
        <w:t>Way</w:t>
      </w:r>
      <w:r w:rsidR="0018047D">
        <w:t xml:space="preserve"> erstellt, worin die erstellen Collider zur Wegerkennung aus Kapitel </w:t>
      </w:r>
      <w:r w:rsidR="0018047D">
        <w:fldChar w:fldCharType="begin"/>
      </w:r>
      <w:r w:rsidR="0018047D">
        <w:instrText xml:space="preserve"> REF _Ref77778112 \r \h </w:instrText>
      </w:r>
      <w:r w:rsidR="0018047D">
        <w:fldChar w:fldCharType="separate"/>
      </w:r>
      <w:r w:rsidR="002E5F1C">
        <w:t>3.3.2</w:t>
      </w:r>
      <w:r w:rsidR="0018047D">
        <w:fldChar w:fldCharType="end"/>
      </w:r>
      <w:r w:rsidR="00F73D88">
        <w:t xml:space="preserve"> eingefügt wurden</w:t>
      </w:r>
      <w:r w:rsidR="0018047D">
        <w:t>.</w:t>
      </w:r>
      <w:r w:rsidR="00A529AD">
        <w:t xml:space="preserve"> Dieses Objekt ist vor dem Start eines Szenarios deaktiviert</w:t>
      </w:r>
      <w:r w:rsidR="008764B3">
        <w:t xml:space="preserve"> und </w:t>
      </w:r>
      <w:r w:rsidR="00A529AD">
        <w:t xml:space="preserve">wird </w:t>
      </w:r>
      <w:r w:rsidR="008764B3">
        <w:t xml:space="preserve">beim </w:t>
      </w:r>
      <w:r w:rsidR="00C6430C">
        <w:t xml:space="preserve">Start </w:t>
      </w:r>
      <w:r w:rsidR="00DE2457">
        <w:t>eines Szenarios</w:t>
      </w:r>
      <w:r w:rsidR="00C6430C">
        <w:t xml:space="preserve"> aktiviert</w:t>
      </w:r>
      <w:r w:rsidR="00551C35">
        <w:t xml:space="preserve">. </w:t>
      </w:r>
    </w:p>
    <w:p w14:paraId="2A65D7CB" w14:textId="7041F5C0" w:rsidR="00C6430C" w:rsidRDefault="00FF2FD2" w:rsidP="00C6430C">
      <w:pPr>
        <w:pStyle w:val="Textkrper"/>
        <w:keepNext/>
        <w:jc w:val="center"/>
      </w:pPr>
      <w:r>
        <w:rPr>
          <w:noProof/>
        </w:rPr>
        <w:drawing>
          <wp:inline distT="0" distB="0" distL="0" distR="0" wp14:anchorId="480E3EC5" wp14:editId="4D884C25">
            <wp:extent cx="2173016" cy="734691"/>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5A19A937" w14:textId="11B2DFEE" w:rsidR="008D3A08" w:rsidRDefault="00C6430C" w:rsidP="00875B73">
      <w:pPr>
        <w:pStyle w:val="Beschriftung"/>
      </w:pPr>
      <w:bookmarkStart w:id="304" w:name="_Ref77794978"/>
      <w:bookmarkStart w:id="305" w:name="_Ref72951567"/>
      <w:bookmarkStart w:id="306" w:name="_Toc87517140"/>
      <w:bookmarkStart w:id="307" w:name="_Toc90042017"/>
      <w:r>
        <w:t xml:space="preserve">Abb. </w:t>
      </w:r>
      <w:fldSimple w:instr=" SEQ Abb. \* ARABIC ">
        <w:r w:rsidR="002E5F1C">
          <w:rPr>
            <w:noProof/>
          </w:rPr>
          <w:t>28</w:t>
        </w:r>
      </w:fldSimple>
      <w:bookmarkEnd w:id="304"/>
      <w:r>
        <w:t>: Scenario Objekt</w:t>
      </w:r>
      <w:bookmarkEnd w:id="305"/>
      <w:bookmarkEnd w:id="306"/>
      <w:bookmarkEnd w:id="307"/>
    </w:p>
    <w:p w14:paraId="331BDE67" w14:textId="509EDE59" w:rsidR="00C6430C" w:rsidRDefault="008D3A08" w:rsidP="00C6430C">
      <w:pPr>
        <w:pStyle w:val="Textkrper"/>
      </w:pPr>
      <w:r>
        <w:t>Das</w:t>
      </w:r>
      <w:r w:rsidR="00C6430C">
        <w:t xml:space="preserve"> Skript </w:t>
      </w:r>
      <w:proofErr w:type="spellStart"/>
      <w:r w:rsidR="00C6430C" w:rsidRPr="008778E7">
        <w:rPr>
          <w:rStyle w:val="Hervorhebung"/>
        </w:rPr>
        <w:t>ScenarioHandler</w:t>
      </w:r>
      <w:proofErr w:type="spellEnd"/>
      <w:r w:rsidR="00C6430C">
        <w:t xml:space="preserve">, welches wie die anderen Skripte als Komponente im </w:t>
      </w:r>
      <w:proofErr w:type="spellStart"/>
      <w:r w:rsidR="00C6430C" w:rsidRPr="008778E7">
        <w:rPr>
          <w:rStyle w:val="Hervorhebung"/>
        </w:rPr>
        <w:t>OVRPlayerController</w:t>
      </w:r>
      <w:proofErr w:type="spellEnd"/>
      <w:r w:rsidR="00C6430C">
        <w:t xml:space="preserve"> </w:t>
      </w:r>
      <w:r w:rsidR="008778E7">
        <w:t xml:space="preserve">bzw. </w:t>
      </w:r>
      <w:r w:rsidR="00C6430C">
        <w:t xml:space="preserve">im </w:t>
      </w:r>
      <w:proofErr w:type="spellStart"/>
      <w:r w:rsidR="00C6430C" w:rsidRPr="00781F50">
        <w:rPr>
          <w:rStyle w:val="Hervorhebung"/>
        </w:rPr>
        <w:t>HeadCollider</w:t>
      </w:r>
      <w:proofErr w:type="spellEnd"/>
      <w:r w:rsidR="00C6430C">
        <w:t xml:space="preserve"> des Player Objekts hinzugefügt </w:t>
      </w:r>
      <w:r w:rsidR="005A4971">
        <w:t>wurde</w:t>
      </w:r>
      <w:r w:rsidR="00C6430C">
        <w:t xml:space="preserve">, ist dazu </w:t>
      </w:r>
      <w:r w:rsidR="00F4285B">
        <w:t>da,</w:t>
      </w:r>
      <w:r w:rsidR="00C6430C">
        <w:t xml:space="preserve"> um die verschiedenen Szenarien zu verwalten. Es enthält Methoden, </w:t>
      </w:r>
      <w:r w:rsidR="0092175C">
        <w:t>zum Aktivieren oder Deaktivieren</w:t>
      </w:r>
      <w:r w:rsidR="00C6430C">
        <w:t xml:space="preserve"> einzelner Szenarien</w:t>
      </w:r>
      <w:r w:rsidR="009A6AF1">
        <w:t xml:space="preserve"> und</w:t>
      </w:r>
      <w:r w:rsidR="00C6430C">
        <w:t xml:space="preserve"> Speichern des aktuellen Szenarios.</w:t>
      </w:r>
      <w:r w:rsidR="001B64E1">
        <w:t xml:space="preserve"> </w:t>
      </w:r>
      <w:r w:rsidR="003B610D">
        <w:t xml:space="preserve">Wie in </w:t>
      </w:r>
      <w:r w:rsidR="003B610D">
        <w:fldChar w:fldCharType="begin"/>
      </w:r>
      <w:r w:rsidR="003B610D">
        <w:instrText xml:space="preserve"> REF _Ref77795207 \h </w:instrText>
      </w:r>
      <w:r w:rsidR="003B610D">
        <w:fldChar w:fldCharType="separate"/>
      </w:r>
      <w:r w:rsidR="002E5F1C">
        <w:t xml:space="preserve">Abb. </w:t>
      </w:r>
      <w:r w:rsidR="002E5F1C">
        <w:rPr>
          <w:noProof/>
        </w:rPr>
        <w:t>29</w:t>
      </w:r>
      <w:r w:rsidR="003B610D">
        <w:fldChar w:fldCharType="end"/>
      </w:r>
      <w:r w:rsidR="003B610D">
        <w:t xml:space="preserve"> zu erkennen, besteht die</w:t>
      </w:r>
      <w:r w:rsidR="001B64E1">
        <w:t xml:space="preserve"> Hauptaufgabe des Sk</w:t>
      </w:r>
      <w:r w:rsidR="00972C2D">
        <w:t>r</w:t>
      </w:r>
      <w:r w:rsidR="001B64E1">
        <w:t xml:space="preserve">iptes darin, zum Start </w:t>
      </w:r>
      <w:r w:rsidR="00740615">
        <w:t>das</w:t>
      </w:r>
      <w:r w:rsidR="001B64E1">
        <w:t xml:space="preserve"> Szenario zu aktivieren und nach Beendigung des Szenarios dieses zu deaktivieren.</w:t>
      </w:r>
    </w:p>
    <w:p w14:paraId="4B6D3AFC" w14:textId="2AF301F5" w:rsidR="00C51451" w:rsidRDefault="00C51451" w:rsidP="00C6430C">
      <w:pPr>
        <w:pStyle w:val="Textkrper"/>
      </w:pPr>
    </w:p>
    <w:p w14:paraId="7C6CA516" w14:textId="77777777" w:rsidR="00C51451" w:rsidRDefault="00C51451" w:rsidP="00C51451">
      <w:pPr>
        <w:pStyle w:val="Textkrper"/>
        <w:keepNext/>
        <w:jc w:val="center"/>
      </w:pPr>
      <w:r w:rsidRPr="00C51451">
        <w:rPr>
          <w:noProof/>
        </w:rPr>
        <w:lastRenderedPageBreak/>
        <w:drawing>
          <wp:inline distT="0" distB="0" distL="0" distR="0" wp14:anchorId="4CBD7A2B" wp14:editId="00DE093A">
            <wp:extent cx="2149470" cy="3171289"/>
            <wp:effectExtent l="0" t="0" r="381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79EE932" w14:textId="7D052954" w:rsidR="00C51451" w:rsidRDefault="00C51451" w:rsidP="00C51451">
      <w:pPr>
        <w:pStyle w:val="Beschriftung"/>
      </w:pPr>
      <w:bookmarkStart w:id="308" w:name="_Ref77795207"/>
      <w:bookmarkStart w:id="309" w:name="_Toc87517141"/>
      <w:bookmarkStart w:id="310" w:name="_Toc90042018"/>
      <w:r>
        <w:t xml:space="preserve">Abb. </w:t>
      </w:r>
      <w:fldSimple w:instr=" SEQ Abb. \* ARABIC ">
        <w:r w:rsidR="002E5F1C">
          <w:rPr>
            <w:noProof/>
          </w:rPr>
          <w:t>29</w:t>
        </w:r>
      </w:fldSimple>
      <w:bookmarkEnd w:id="308"/>
      <w:r>
        <w:t>: Aktivieren und Deaktivieren eines Szenarios</w:t>
      </w:r>
      <w:bookmarkEnd w:id="309"/>
      <w:bookmarkEnd w:id="310"/>
    </w:p>
    <w:p w14:paraId="2BA57B02" w14:textId="2B8407EE" w:rsidR="00A36789" w:rsidRDefault="008136C1" w:rsidP="00A36789">
      <w:pPr>
        <w:pStyle w:val="Textkrper"/>
        <w:jc w:val="left"/>
      </w:pPr>
      <w:r>
        <w:t xml:space="preserve">Um das gewünschte </w:t>
      </w:r>
      <w:r w:rsidR="00BF5E3F">
        <w:t xml:space="preserve">Szenario auszuwählen, wurde die Variable </w:t>
      </w:r>
      <w:proofErr w:type="spellStart"/>
      <w:r w:rsidR="00BF5E3F" w:rsidRPr="00BF5E3F">
        <w:rPr>
          <w:rStyle w:val="Hervorhebung"/>
        </w:rPr>
        <w:t>scenario</w:t>
      </w:r>
      <w:proofErr w:type="spellEnd"/>
      <w:r w:rsidR="00BF5E3F">
        <w:t xml:space="preserve"> erstellt.</w:t>
      </w:r>
      <w:r w:rsidR="00A36789">
        <w:t xml:space="preserve"> Wie in </w:t>
      </w:r>
      <w:r w:rsidR="00A36789">
        <w:fldChar w:fldCharType="begin"/>
      </w:r>
      <w:r w:rsidR="00A36789">
        <w:instrText xml:space="preserve"> REF _Ref77513428 \h </w:instrText>
      </w:r>
      <w:r w:rsidR="00A36789">
        <w:fldChar w:fldCharType="separate"/>
      </w:r>
      <w:r w:rsidR="002E5F1C">
        <w:t xml:space="preserve">Abb. </w:t>
      </w:r>
      <w:r w:rsidR="002E5F1C">
        <w:rPr>
          <w:noProof/>
        </w:rPr>
        <w:t>30</w:t>
      </w:r>
      <w:r w:rsidR="002E5F1C">
        <w:t>: Scenario Handler Variablen</w:t>
      </w:r>
      <w:r w:rsidR="00A36789">
        <w:fldChar w:fldCharType="end"/>
      </w:r>
      <w:r w:rsidR="00A36789">
        <w:t xml:space="preserve"> zu erkennen</w:t>
      </w:r>
      <w:r w:rsidR="00476608">
        <w:t xml:space="preserve">, wird die Auswahl über die numerischen Werte zwischen 0 </w:t>
      </w:r>
      <w:r w:rsidR="003B653C">
        <w:t xml:space="preserve">   </w:t>
      </w:r>
      <w:r w:rsidR="00476608">
        <w:t>und 2 angegeben. Dabei stehen die Werte für folgende Szenar</w:t>
      </w:r>
      <w:r w:rsidR="00855496">
        <w:t>i</w:t>
      </w:r>
      <w:r w:rsidR="00476608">
        <w:t>en:</w:t>
      </w:r>
    </w:p>
    <w:p w14:paraId="5A992768" w14:textId="7B4DC1CE" w:rsidR="00476608" w:rsidRDefault="00476608" w:rsidP="00476608">
      <w:pPr>
        <w:pStyle w:val="Textkrper"/>
        <w:numPr>
          <w:ilvl w:val="0"/>
          <w:numId w:val="30"/>
        </w:numPr>
        <w:jc w:val="left"/>
      </w:pPr>
      <w:r>
        <w:t>0: Baseline</w:t>
      </w:r>
    </w:p>
    <w:p w14:paraId="7110EB07" w14:textId="3716A4AC" w:rsidR="00476608" w:rsidRDefault="00476608" w:rsidP="00476608">
      <w:pPr>
        <w:pStyle w:val="Textkrper"/>
        <w:numPr>
          <w:ilvl w:val="0"/>
          <w:numId w:val="30"/>
        </w:numPr>
        <w:jc w:val="left"/>
      </w:pPr>
      <w:r>
        <w:t>1: Szenario 1</w:t>
      </w:r>
    </w:p>
    <w:p w14:paraId="7AB8397D" w14:textId="17096FF2" w:rsidR="00476608" w:rsidRPr="002931E0" w:rsidRDefault="00476608" w:rsidP="00476608">
      <w:pPr>
        <w:pStyle w:val="Textkrper"/>
        <w:numPr>
          <w:ilvl w:val="0"/>
          <w:numId w:val="30"/>
        </w:numPr>
        <w:jc w:val="left"/>
      </w:pPr>
      <w:r w:rsidRPr="002931E0">
        <w:t>2: Szenario 2</w:t>
      </w:r>
    </w:p>
    <w:p w14:paraId="347ECDA9" w14:textId="448B6CD1" w:rsidR="00A36789" w:rsidRDefault="00A141D0" w:rsidP="00875B73">
      <w:r>
        <w:t xml:space="preserve">Das ausgewählte Szenario wird automatisch geladen, sobald </w:t>
      </w:r>
      <w:r w:rsidRPr="003653BE">
        <w:rPr>
          <w:rStyle w:val="Hervorhebung"/>
        </w:rPr>
        <w:t>Start</w:t>
      </w:r>
      <w:r>
        <w:t xml:space="preserve"> über das Menü ausgewählt wird und das Szenario beginnt.</w:t>
      </w:r>
    </w:p>
    <w:p w14:paraId="2583E24B" w14:textId="3B506589" w:rsidR="00A36789" w:rsidRDefault="00EB0D75" w:rsidP="00A36789">
      <w:pPr>
        <w:pStyle w:val="Textkrper"/>
        <w:keepNext/>
        <w:jc w:val="center"/>
      </w:pPr>
      <w:r>
        <w:rPr>
          <w:noProof/>
        </w:rPr>
        <w:drawing>
          <wp:inline distT="0" distB="0" distL="0" distR="0" wp14:anchorId="2F5B4BE0" wp14:editId="6114AB1E">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3DA3DCC9" w14:textId="3F53844E" w:rsidR="00DC6DDD" w:rsidRDefault="00A36789" w:rsidP="00875B73">
      <w:pPr>
        <w:pStyle w:val="Beschriftung"/>
      </w:pPr>
      <w:bookmarkStart w:id="311" w:name="_Ref77513428"/>
      <w:bookmarkStart w:id="312" w:name="_Toc87517142"/>
      <w:bookmarkStart w:id="313" w:name="_Toc90042019"/>
      <w:r>
        <w:t xml:space="preserve">Abb. </w:t>
      </w:r>
      <w:fldSimple w:instr=" SEQ Abb. \* ARABIC ">
        <w:r w:rsidR="002E5F1C">
          <w:rPr>
            <w:noProof/>
          </w:rPr>
          <w:t>30</w:t>
        </w:r>
      </w:fldSimple>
      <w:r>
        <w:t>: Scenario Handler Variablen</w:t>
      </w:r>
      <w:bookmarkEnd w:id="311"/>
      <w:bookmarkEnd w:id="312"/>
      <w:bookmarkEnd w:id="313"/>
    </w:p>
    <w:p w14:paraId="74C31C46" w14:textId="77ED7D0F" w:rsidR="00DC6DDD" w:rsidRDefault="00C11EE4" w:rsidP="00DC6DDD">
      <w:pPr>
        <w:pStyle w:val="berschrift4"/>
      </w:pPr>
      <w:bookmarkStart w:id="314" w:name="_Toc82686268"/>
      <w:bookmarkStart w:id="315" w:name="_Toc87517046"/>
      <w:bookmarkStart w:id="316" w:name="_Toc90042122"/>
      <w:r>
        <w:t>Entwicklung des Malus</w:t>
      </w:r>
      <w:bookmarkEnd w:id="314"/>
      <w:bookmarkEnd w:id="315"/>
      <w:bookmarkEnd w:id="316"/>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EF11E9">
      <w:pPr>
        <w:pStyle w:val="berschrift5"/>
      </w:pPr>
      <w:bookmarkStart w:id="317" w:name="_Ref73107901"/>
      <w:bookmarkStart w:id="318" w:name="_Toc82686269"/>
      <w:bookmarkStart w:id="319" w:name="_Toc87517047"/>
      <w:bookmarkStart w:id="320" w:name="_Toc90042123"/>
      <w:r>
        <w:lastRenderedPageBreak/>
        <w:t>Erstellen des Canvas</w:t>
      </w:r>
      <w:bookmarkEnd w:id="317"/>
      <w:bookmarkEnd w:id="318"/>
      <w:bookmarkEnd w:id="319"/>
      <w:bookmarkEnd w:id="320"/>
    </w:p>
    <w:p w14:paraId="173BF9E5" w14:textId="6838A8EF"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welches automatisch eine </w:t>
      </w:r>
      <w:proofErr w:type="spellStart"/>
      <w:r w:rsidRPr="002E0AEB">
        <w:rPr>
          <w:rStyle w:val="Hervorhebung"/>
        </w:rPr>
        <w:t>EventSystem</w:t>
      </w:r>
      <w:proofErr w:type="spellEnd"/>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proofErr w:type="spellStart"/>
      <w:r w:rsidRPr="00BF4ADD">
        <w:t>Render</w:t>
      </w:r>
      <w:proofErr w:type="spellEnd"/>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proofErr w:type="spellStart"/>
      <w:r w:rsidRPr="00A26350">
        <w:rPr>
          <w:rStyle w:val="Hervorhebung"/>
        </w:rPr>
        <w:t>Camera</w:t>
      </w:r>
      <w:proofErr w:type="spellEnd"/>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proofErr w:type="spellStart"/>
      <w:r w:rsidRPr="002E63D6">
        <w:rPr>
          <w:rStyle w:val="Hervorhebung"/>
        </w:rPr>
        <w:t>OVRPlayerController</w:t>
      </w:r>
      <w:proofErr w:type="spellEnd"/>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 xml:space="preserve">(siehe </w:t>
      </w:r>
      <w:r>
        <w:fldChar w:fldCharType="begin"/>
      </w:r>
      <w:r>
        <w:instrText xml:space="preserve"> REF _Ref72308396 \h </w:instrText>
      </w:r>
      <w:r>
        <w:fldChar w:fldCharType="separate"/>
      </w:r>
      <w:r w:rsidR="002E5F1C">
        <w:t xml:space="preserve">Abb. </w:t>
      </w:r>
      <w:r w:rsidR="002E5F1C">
        <w:rPr>
          <w:noProof/>
        </w:rPr>
        <w:t>31</w:t>
      </w:r>
      <w:r w:rsidR="002E5F1C">
        <w:t xml:space="preserve">: </w:t>
      </w:r>
      <w:proofErr w:type="spellStart"/>
      <w:r w:rsidR="002E5F1C">
        <w:t>Render</w:t>
      </w:r>
      <w:proofErr w:type="spellEnd"/>
      <w:r w:rsidR="002E5F1C">
        <w:t xml:space="preserve"> Modus der Canvas</w:t>
      </w:r>
      <w:r>
        <w:fldChar w:fldCharType="end"/>
      </w:r>
      <w:r>
        <w:t xml:space="preserve">). Dies ist wichtig,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2E5F1C">
        <w:t>3.1.2</w:t>
      </w:r>
      <w:r w:rsidR="00904D47">
        <w:fldChar w:fldCharType="end"/>
      </w:r>
      <w:r w:rsidR="00904D47">
        <w:t xml:space="preserve"> und </w:t>
      </w:r>
      <w:r w:rsidR="00904D47">
        <w:fldChar w:fldCharType="begin"/>
      </w:r>
      <w:r w:rsidR="00904D47">
        <w:instrText xml:space="preserve"> REF _Ref72308061 \r \h </w:instrText>
      </w:r>
      <w:r w:rsidR="00904D47">
        <w:fldChar w:fldCharType="separate"/>
      </w:r>
      <w:r w:rsidR="002E5F1C">
        <w:t>3.2.2</w:t>
      </w:r>
      <w:r w:rsidR="00904D47">
        <w:fldChar w:fldCharType="end"/>
      </w:r>
      <w:r w:rsidR="00904D47">
        <w:t xml:space="preserve"> beschrieben, wurde zur erfolgreichen Darstellung in der virtuellen Umgebung eine jeweils weitere Kamera </w:t>
      </w:r>
      <w:proofErr w:type="spellStart"/>
      <w:r w:rsidR="00904D47" w:rsidRPr="00B61EF5">
        <w:rPr>
          <w:rStyle w:val="Hervorhebung"/>
        </w:rPr>
        <w:t>UICamera</w:t>
      </w:r>
      <w:proofErr w:type="spellEnd"/>
      <w:r w:rsidR="00904D47">
        <w:t xml:space="preserve"> im </w:t>
      </w:r>
      <w:r w:rsidR="00904D47" w:rsidRPr="00904D47">
        <w:rPr>
          <w:rStyle w:val="Hervorhebung"/>
        </w:rPr>
        <w:t>Player</w:t>
      </w:r>
      <w:r w:rsidR="00904D47">
        <w:t xml:space="preserve"> und </w:t>
      </w:r>
      <w:proofErr w:type="spellStart"/>
      <w:r w:rsidR="00904D47" w:rsidRPr="00B61EF5">
        <w:rPr>
          <w:rStyle w:val="Hervorhebung"/>
        </w:rPr>
        <w:t>OVRPlayerController</w:t>
      </w:r>
      <w:proofErr w:type="spellEnd"/>
      <w:r w:rsidR="00904D47">
        <w:t xml:space="preserve"> hinzugefügt. Diese Kamera muss nun im Objekt </w:t>
      </w:r>
      <w:proofErr w:type="spellStart"/>
      <w:r w:rsidR="00904D47" w:rsidRPr="00B61EF5">
        <w:rPr>
          <w:rStyle w:val="Hervorhebung"/>
        </w:rPr>
        <w:t>CanvasMalus</w:t>
      </w:r>
      <w:proofErr w:type="spellEnd"/>
      <w:r w:rsidR="00904D47">
        <w:t xml:space="preserve"> eingebunden werden (siehe</w:t>
      </w:r>
      <w:r w:rsidR="004836A1">
        <w:t xml:space="preserve"> </w:t>
      </w:r>
      <w:r w:rsidR="004836A1">
        <w:fldChar w:fldCharType="begin"/>
      </w:r>
      <w:r w:rsidR="004836A1">
        <w:instrText xml:space="preserve"> REF _Ref77837444 \h </w:instrText>
      </w:r>
      <w:r w:rsidR="004836A1">
        <w:fldChar w:fldCharType="separate"/>
      </w:r>
      <w:r w:rsidR="002E5F1C">
        <w:t xml:space="preserve">Abb. </w:t>
      </w:r>
      <w:r w:rsidR="002E5F1C">
        <w:rPr>
          <w:noProof/>
        </w:rPr>
        <w:t>31</w:t>
      </w:r>
      <w:r w:rsidR="004836A1">
        <w:fldChar w:fldCharType="end"/>
      </w:r>
      <w:r w:rsidR="00904D47">
        <w:t>).</w:t>
      </w:r>
    </w:p>
    <w:p w14:paraId="72EE7265" w14:textId="77777777" w:rsidR="00EF11E9" w:rsidRDefault="00EF11E9" w:rsidP="00EF11E9">
      <w:pPr>
        <w:keepNext/>
        <w:jc w:val="center"/>
      </w:pPr>
      <w:r>
        <w:rPr>
          <w:noProof/>
        </w:rPr>
        <w:drawing>
          <wp:inline distT="0" distB="0" distL="0" distR="0" wp14:anchorId="7F8F54E5" wp14:editId="70F58ED0">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1DC44B10" w:rsidR="00EF11E9" w:rsidRDefault="00EF11E9" w:rsidP="00875B73">
      <w:pPr>
        <w:pStyle w:val="Beschriftung"/>
      </w:pPr>
      <w:bookmarkStart w:id="321" w:name="_Ref77837444"/>
      <w:bookmarkStart w:id="322" w:name="_Ref72308396"/>
      <w:bookmarkStart w:id="323" w:name="_Toc87517143"/>
      <w:bookmarkStart w:id="324" w:name="_Toc90042020"/>
      <w:r>
        <w:t xml:space="preserve">Abb. </w:t>
      </w:r>
      <w:fldSimple w:instr=" SEQ Abb. \* ARABIC ">
        <w:r w:rsidR="002E5F1C">
          <w:rPr>
            <w:noProof/>
          </w:rPr>
          <w:t>31</w:t>
        </w:r>
      </w:fldSimple>
      <w:bookmarkEnd w:id="321"/>
      <w:r>
        <w:t xml:space="preserve">: </w:t>
      </w:r>
      <w:proofErr w:type="spellStart"/>
      <w:r>
        <w:t>Render</w:t>
      </w:r>
      <w:proofErr w:type="spellEnd"/>
      <w:r>
        <w:t xml:space="preserve"> Modus der Canvas</w:t>
      </w:r>
      <w:bookmarkEnd w:id="322"/>
      <w:bookmarkEnd w:id="323"/>
      <w:bookmarkEnd w:id="324"/>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proofErr w:type="spellStart"/>
      <w:r w:rsidRPr="00541F76">
        <w:rPr>
          <w:rStyle w:val="Hervorhebung"/>
        </w:rPr>
        <w:t>ImageMalus</w:t>
      </w:r>
      <w:proofErr w:type="spellEnd"/>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B05024">
      <w:pPr>
        <w:pStyle w:val="berschrift5"/>
      </w:pPr>
      <w:bookmarkStart w:id="325" w:name="_Ref73278054"/>
      <w:bookmarkStart w:id="326" w:name="_Toc82686270"/>
      <w:bookmarkStart w:id="327" w:name="_Toc87517048"/>
      <w:bookmarkStart w:id="328" w:name="_Toc90042124"/>
      <w:proofErr w:type="gramStart"/>
      <w:r>
        <w:t>Erstellen</w:t>
      </w:r>
      <w:proofErr w:type="gramEnd"/>
      <w:r>
        <w:t xml:space="preserve"> der</w:t>
      </w:r>
      <w:r w:rsidR="00EF11E9">
        <w:t xml:space="preserve"> Animation</w:t>
      </w:r>
      <w:bookmarkEnd w:id="325"/>
      <w:bookmarkEnd w:id="326"/>
      <w:bookmarkEnd w:id="327"/>
      <w:bookmarkEnd w:id="328"/>
    </w:p>
    <w:p w14:paraId="5D4814B0" w14:textId="7EAB99EF" w:rsidR="00EF11E9" w:rsidRDefault="00EF11E9" w:rsidP="00EF11E9">
      <w:r>
        <w:t xml:space="preserve">Für die Umsetzung des Malus </w:t>
      </w:r>
      <w:r w:rsidR="00942EB8">
        <w:t>wurde</w:t>
      </w:r>
      <w:r>
        <w:t xml:space="preserve"> ein Animator Controller </w:t>
      </w:r>
      <w:proofErr w:type="spellStart"/>
      <w:r w:rsidRPr="00E67AFE">
        <w:rPr>
          <w:rStyle w:val="Hervorhebung"/>
        </w:rPr>
        <w:t>ImageController</w:t>
      </w:r>
      <w:proofErr w:type="spellEnd"/>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Content>
          <w:r>
            <w:fldChar w:fldCharType="begin"/>
          </w:r>
          <w:r>
            <w:instrText xml:space="preserve"> CITATION Ani21 \l 1031 </w:instrText>
          </w:r>
          <w:r>
            <w:fldChar w:fldCharType="separate"/>
          </w:r>
          <w:r w:rsidR="002E5F1C">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7FB526D1" w:rsidR="00EF11E9" w:rsidRPr="00FB3CCF" w:rsidRDefault="00EF11E9" w:rsidP="00EF11E9">
      <w:r>
        <w:lastRenderedPageBreak/>
        <w:t>Unter dem</w:t>
      </w:r>
      <w:r w:rsidR="00A6793B">
        <w:t xml:space="preserve"> Objekt</w:t>
      </w:r>
      <w:r>
        <w:t xml:space="preserve"> </w:t>
      </w:r>
      <w:proofErr w:type="spellStart"/>
      <w:r w:rsidRPr="00A6793B">
        <w:rPr>
          <w:rStyle w:val="Hervorhebung"/>
        </w:rPr>
        <w:t>ImageMalus</w:t>
      </w:r>
      <w:proofErr w:type="spellEnd"/>
      <w:r>
        <w:t xml:space="preserve"> </w:t>
      </w:r>
      <w:r w:rsidR="00A6793B">
        <w:t>wurde</w:t>
      </w:r>
      <w:r>
        <w:t xml:space="preserve"> eine Animator Komponente hinzugefügt, welche den </w:t>
      </w:r>
      <w:proofErr w:type="spellStart"/>
      <w:r w:rsidRPr="008969A7">
        <w:rPr>
          <w:rStyle w:val="Hervorhebung"/>
        </w:rPr>
        <w:t>ImageController</w:t>
      </w:r>
      <w:proofErr w:type="spellEnd"/>
      <w:r w:rsidRPr="008969A7">
        <w:rPr>
          <w:rStyle w:val="Hervorhebung"/>
        </w:rPr>
        <w:t xml:space="preserve"> </w:t>
      </w:r>
      <w:r>
        <w:t xml:space="preserve">einbindet. Für die Erzeugung des Impulses mit dem </w:t>
      </w:r>
      <w:proofErr w:type="spellStart"/>
      <w:r w:rsidRPr="006E2BE3">
        <w:rPr>
          <w:rStyle w:val="Hervorhebung"/>
        </w:rPr>
        <w:t>ImageMalus</w:t>
      </w:r>
      <w:proofErr w:type="spellEnd"/>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A55274">
        <w:t>welches</w:t>
      </w:r>
      <w:r w:rsidR="009F7F1C">
        <w:t xml:space="preserve"> in </w:t>
      </w:r>
      <w:r w:rsidR="009F7F1C">
        <w:fldChar w:fldCharType="begin"/>
      </w:r>
      <w:r w:rsidR="009F7F1C">
        <w:instrText xml:space="preserve"> REF _Ref77524711 \h </w:instrText>
      </w:r>
      <w:r w:rsidR="009F7F1C">
        <w:fldChar w:fldCharType="separate"/>
      </w:r>
      <w:r w:rsidR="002E5F1C">
        <w:t xml:space="preserve">Abb. </w:t>
      </w:r>
      <w:r w:rsidR="002E5F1C">
        <w:rPr>
          <w:noProof/>
        </w:rPr>
        <w:t>32</w:t>
      </w:r>
      <w:r w:rsidR="009F7F1C">
        <w:fldChar w:fldCharType="end"/>
      </w:r>
      <w:r w:rsidR="009F7F1C">
        <w:t xml:space="preserve"> zu sehen ist.</w:t>
      </w:r>
    </w:p>
    <w:p w14:paraId="5EC6F215" w14:textId="69A64EE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(siehe </w:t>
      </w:r>
      <w:r>
        <w:fldChar w:fldCharType="begin"/>
      </w:r>
      <w:r>
        <w:instrText xml:space="preserve"> REF _Ref72222391 \r \h </w:instrText>
      </w:r>
      <w:r>
        <w:fldChar w:fldCharType="separate"/>
      </w:r>
      <w:r w:rsidR="002E5F1C">
        <w:t>3.3</w:t>
      </w:r>
      <w:r>
        <w:fldChar w:fldCharType="end"/>
      </w:r>
      <w:r>
        <w:t>).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1774C2F7">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51FE017B" w:rsidR="00EF11E9" w:rsidRDefault="00EF11E9" w:rsidP="00875B73">
      <w:pPr>
        <w:pStyle w:val="Beschriftung"/>
      </w:pPr>
      <w:bookmarkStart w:id="329" w:name="_Ref77524711"/>
      <w:bookmarkStart w:id="330" w:name="_Ref72352698"/>
      <w:bookmarkStart w:id="331" w:name="_Toc87517144"/>
      <w:bookmarkStart w:id="332" w:name="_Toc90042021"/>
      <w:r>
        <w:t xml:space="preserve">Abb. </w:t>
      </w:r>
      <w:fldSimple w:instr=" SEQ Abb. \* ARABIC ">
        <w:r w:rsidR="002E5F1C">
          <w:rPr>
            <w:noProof/>
          </w:rPr>
          <w:t>32</w:t>
        </w:r>
      </w:fldSimple>
      <w:bookmarkEnd w:id="329"/>
      <w:r>
        <w:t xml:space="preserve">: Animation </w:t>
      </w:r>
      <w:bookmarkEnd w:id="330"/>
      <w:r>
        <w:t>des Images</w:t>
      </w:r>
      <w:bookmarkEnd w:id="331"/>
      <w:bookmarkEnd w:id="332"/>
    </w:p>
    <w:p w14:paraId="48A1E40D" w14:textId="157021CA" w:rsidR="00EF11E9" w:rsidRDefault="00EF11E9" w:rsidP="00EF11E9">
      <w:r>
        <w:t xml:space="preserve">Neben dem visuellen Reiz des Impulses wird zusätzlich noch einen akustischen Reiz erzeugt. Dazu </w:t>
      </w:r>
      <w:r w:rsidR="002D24C3">
        <w:t xml:space="preserve">wurde </w:t>
      </w:r>
      <w:r>
        <w:t xml:space="preserve">eine </w:t>
      </w:r>
      <w:proofErr w:type="spellStart"/>
      <w:r w:rsidRPr="00C956CE">
        <w:t>AudioSource</w:t>
      </w:r>
      <w:proofErr w:type="spellEnd"/>
      <w:r>
        <w:rPr>
          <w:rStyle w:val="Hervorhebung"/>
        </w:rPr>
        <w:t xml:space="preserve"> </w:t>
      </w:r>
      <w:r w:rsidRPr="00C21F28">
        <w:t>Komponente</w:t>
      </w:r>
      <w:r>
        <w:rPr>
          <w:rStyle w:val="Hervorhebung"/>
        </w:rPr>
        <w:t xml:space="preserve"> </w:t>
      </w:r>
      <w:r>
        <w:t xml:space="preserve">dem Image Objekt </w:t>
      </w:r>
      <w:proofErr w:type="spellStart"/>
      <w:r w:rsidRPr="000C254C">
        <w:rPr>
          <w:rStyle w:val="Hervorhebung"/>
        </w:rPr>
        <w:t>ImageMalus</w:t>
      </w:r>
      <w:proofErr w:type="spellEnd"/>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welches frei im Internet zur Verwendung zur Verfügung steht. Um das Audio zeitgleich mit dem visuellen Impuls abspielen zu lassen, </w:t>
      </w:r>
      <w:r w:rsidR="00A874B8">
        <w:t>wurde</w:t>
      </w:r>
      <w:r>
        <w:t xml:space="preserve"> ein Event </w:t>
      </w:r>
      <w:proofErr w:type="spellStart"/>
      <w:r w:rsidRPr="008849C6">
        <w:rPr>
          <w:rStyle w:val="Hervorhebung"/>
        </w:rPr>
        <w:t>PlayAudioSource</w:t>
      </w:r>
      <w:proofErr w:type="spellEnd"/>
      <w:r>
        <w:t xml:space="preserve"> in der Animation erstellt. Dieses Event wird zeitgleich mit dem höchsten Alpha Wert des roten Impulses aufgerufen. Dazu </w:t>
      </w:r>
      <w:r w:rsidR="00E55439">
        <w:t>wurde</w:t>
      </w:r>
      <w:r>
        <w:t xml:space="preserve"> zusätzlich ein Skript </w:t>
      </w:r>
      <w:proofErr w:type="spellStart"/>
      <w:r w:rsidRPr="00C73142">
        <w:rPr>
          <w:rStyle w:val="Hervorhebung"/>
        </w:rPr>
        <w:t>PlayAudio</w:t>
      </w:r>
      <w:proofErr w:type="spellEnd"/>
      <w:r>
        <w:t xml:space="preserve"> dem </w:t>
      </w:r>
      <w:r w:rsidRPr="00342021">
        <w:rPr>
          <w:rStyle w:val="Hervorhebung"/>
        </w:rPr>
        <w:t>Image</w:t>
      </w:r>
      <w:r>
        <w:t xml:space="preserve"> Objekt hinzugefügt, welches das Event implementiert, die </w:t>
      </w:r>
      <w:proofErr w:type="spellStart"/>
      <w:r w:rsidRPr="00342021">
        <w:rPr>
          <w:rStyle w:val="Hervorhebung"/>
        </w:rPr>
        <w:t>AudioSource</w:t>
      </w:r>
      <w:proofErr w:type="spellEnd"/>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2E5F1C">
        <w:t xml:space="preserve">Abb. </w:t>
      </w:r>
      <w:r w:rsidR="002E5F1C">
        <w:rPr>
          <w:noProof/>
        </w:rPr>
        <w:t>33</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2E5F1C">
        <w:t xml:space="preserve">Abb. </w:t>
      </w:r>
      <w:r w:rsidR="002E5F1C">
        <w:rPr>
          <w:noProof/>
        </w:rPr>
        <w:t>32</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2E5F1C">
        <w:t xml:space="preserve">Abb. </w:t>
      </w:r>
      <w:r w:rsidR="002E5F1C">
        <w:rPr>
          <w:noProof/>
        </w:rPr>
        <w:t>33</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75684BE1">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0FF232B3" w:rsidR="00EF11E9" w:rsidRDefault="008F5A0E" w:rsidP="00355868">
      <w:pPr>
        <w:pStyle w:val="Beschriftung"/>
      </w:pPr>
      <w:bookmarkStart w:id="333" w:name="_Ref77536075"/>
      <w:bookmarkStart w:id="334" w:name="_Ref72480353"/>
      <w:bookmarkStart w:id="335" w:name="_Toc87517145"/>
      <w:bookmarkStart w:id="336" w:name="_Toc90042022"/>
      <w:r>
        <w:t xml:space="preserve">Abb. </w:t>
      </w:r>
      <w:fldSimple w:instr=" SEQ Abb. \* ARABIC ">
        <w:r w:rsidR="002E5F1C">
          <w:rPr>
            <w:noProof/>
          </w:rPr>
          <w:t>33</w:t>
        </w:r>
      </w:fldSimple>
      <w:bookmarkEnd w:id="333"/>
      <w:r>
        <w:t xml:space="preserve">: </w:t>
      </w:r>
      <w:proofErr w:type="spellStart"/>
      <w:r>
        <w:t>PlayAudio</w:t>
      </w:r>
      <w:proofErr w:type="spellEnd"/>
      <w:r>
        <w:t xml:space="preserve"> Skript</w:t>
      </w:r>
      <w:bookmarkEnd w:id="334"/>
      <w:bookmarkEnd w:id="335"/>
      <w:bookmarkEnd w:id="336"/>
    </w:p>
    <w:p w14:paraId="03BE2779" w14:textId="3B62CBEB"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2E5F1C">
        <w:t xml:space="preserve">Abb. </w:t>
      </w:r>
      <w:r w:rsidR="002E5F1C">
        <w:rPr>
          <w:noProof/>
        </w:rPr>
        <w:t>34</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proofErr w:type="spellStart"/>
      <w:r w:rsidR="003B4EB2" w:rsidRPr="00D36174">
        <w:rPr>
          <w:rStyle w:val="Hervorhebung"/>
        </w:rPr>
        <w:t>Rebind</w:t>
      </w:r>
      <w:proofErr w:type="spellEnd"/>
      <w:r w:rsidR="003B4EB2">
        <w:t xml:space="preserve"> Methode beendet und neu gebunden wird, ist hier </w:t>
      </w:r>
      <w:r w:rsidR="004A25F2">
        <w:t>kein anderer Zustand</w:t>
      </w:r>
      <w:r w:rsidR="00CB5E85">
        <w:t xml:space="preserve"> wie z.B</w:t>
      </w:r>
      <w:r w:rsidR="00C956CE">
        <w:t>.</w:t>
      </w:r>
      <w:r w:rsidR="00CB5E85">
        <w:t xml:space="preserve"> der </w:t>
      </w:r>
      <w:proofErr w:type="spellStart"/>
      <w:r w:rsidR="00CB5E85" w:rsidRPr="00CB5E85">
        <w:rPr>
          <w:rStyle w:val="Hervorhebung"/>
        </w:rPr>
        <w:t>Idle</w:t>
      </w:r>
      <w:proofErr w:type="spellEnd"/>
      <w:r w:rsidR="00CB5E85">
        <w:t xml:space="preserve"> Zustand bei Inaktivität</w:t>
      </w:r>
      <w:r w:rsidR="003B4EB2">
        <w:t xml:space="preserve"> notwendig</w:t>
      </w:r>
      <w:sdt>
        <w:sdtPr>
          <w:id w:val="-329438873"/>
          <w:citation/>
        </w:sdtPr>
        <w:sdtContent>
          <w:r w:rsidR="006C676E">
            <w:fldChar w:fldCharType="begin"/>
          </w:r>
          <w:r w:rsidR="006C676E">
            <w:instrText xml:space="preserve"> CITATION Anim21 \l 1031 </w:instrText>
          </w:r>
          <w:r w:rsidR="006C676E">
            <w:fldChar w:fldCharType="separate"/>
          </w:r>
          <w:r w:rsidR="002E5F1C">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D33E1E3">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555CAB67" w:rsidR="00EF11E9" w:rsidRDefault="00CC06CC" w:rsidP="00904D47">
      <w:pPr>
        <w:pStyle w:val="Beschriftung"/>
      </w:pPr>
      <w:bookmarkStart w:id="337" w:name="_Ref77837478"/>
      <w:bookmarkStart w:id="338" w:name="_Ref73362667"/>
      <w:bookmarkStart w:id="339" w:name="_Toc87517146"/>
      <w:bookmarkStart w:id="340" w:name="_Toc90042023"/>
      <w:r>
        <w:t xml:space="preserve">Abb. </w:t>
      </w:r>
      <w:fldSimple w:instr=" SEQ Abb. \* ARABIC ">
        <w:r w:rsidR="002E5F1C">
          <w:rPr>
            <w:noProof/>
          </w:rPr>
          <w:t>34</w:t>
        </w:r>
      </w:fldSimple>
      <w:bookmarkEnd w:id="337"/>
      <w:r>
        <w:t xml:space="preserve">: Animator </w:t>
      </w:r>
      <w:proofErr w:type="spellStart"/>
      <w:r>
        <w:t>ImageController</w:t>
      </w:r>
      <w:bookmarkEnd w:id="338"/>
      <w:bookmarkEnd w:id="339"/>
      <w:bookmarkEnd w:id="340"/>
      <w:proofErr w:type="spellEnd"/>
    </w:p>
    <w:p w14:paraId="7746DB07" w14:textId="7AD94171" w:rsidR="00EF11E9" w:rsidRPr="00EF11E9" w:rsidRDefault="00AE1C3C" w:rsidP="00AE1C3C">
      <w:pPr>
        <w:pStyle w:val="berschrift5"/>
      </w:pPr>
      <w:bookmarkStart w:id="341" w:name="_Toc82686271"/>
      <w:bookmarkStart w:id="342" w:name="_Toc87517049"/>
      <w:bookmarkStart w:id="343" w:name="_Toc90042125"/>
      <w:r>
        <w:t>Implementier</w:t>
      </w:r>
      <w:r w:rsidR="003571F7">
        <w:t>ung</w:t>
      </w:r>
      <w:bookmarkEnd w:id="341"/>
      <w:bookmarkEnd w:id="342"/>
      <w:bookmarkEnd w:id="343"/>
    </w:p>
    <w:p w14:paraId="7AAC51AA" w14:textId="56A427E4" w:rsidR="00202713" w:rsidRDefault="0090464D" w:rsidP="00DC6DDD">
      <w:r>
        <w:t>Zum Aktivieren oder Deaktivieren des Malus,</w:t>
      </w:r>
      <w:r w:rsidR="00DC6DDD">
        <w:t xml:space="preserve"> wie zuvor in </w:t>
      </w:r>
      <w:r w:rsidR="001D7DD4">
        <w:t>erläutert</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2E5F1C" w:rsidRPr="009F0F3C">
        <w:rPr>
          <w:rPrChange w:id="344" w:author="Norbert" w:date="2021-12-11T10:20:00Z">
            <w:rPr>
              <w:lang w:val="en-US"/>
            </w:rPr>
          </w:rPrChange>
        </w:rPr>
        <w:t xml:space="preserve">Abb. </w:t>
      </w:r>
      <w:r w:rsidR="002E5F1C" w:rsidRPr="009F0F3C">
        <w:rPr>
          <w:noProof/>
          <w:rPrChange w:id="345" w:author="Norbert" w:date="2021-12-11T10:20:00Z">
            <w:rPr>
              <w:noProof/>
              <w:lang w:val="en-US"/>
            </w:rPr>
          </w:rPrChange>
        </w:rPr>
        <w:t>35</w:t>
      </w:r>
      <w:r w:rsidR="00D54F56">
        <w:fldChar w:fldCharType="end"/>
      </w:r>
      <w:r w:rsidR="00E47B96">
        <w:fldChar w:fldCharType="begin"/>
      </w:r>
      <w:r w:rsidR="00E47B96">
        <w:instrText xml:space="preserve"> REF _Ref72783594 \h </w:instrText>
      </w:r>
      <w:r w:rsidR="00E47B96">
        <w:fldChar w:fldCharType="separate"/>
      </w:r>
      <w:r w:rsidR="002E5F1C" w:rsidRPr="009F0F3C">
        <w:rPr>
          <w:rPrChange w:id="346" w:author="Norbert" w:date="2021-12-11T10:20:00Z">
            <w:rPr>
              <w:lang w:val="en-US"/>
            </w:rPr>
          </w:rPrChange>
        </w:rPr>
        <w:t xml:space="preserve">Abb. </w:t>
      </w:r>
      <w:r w:rsidR="002E5F1C" w:rsidRPr="009F0F3C">
        <w:rPr>
          <w:noProof/>
          <w:rPrChange w:id="347" w:author="Norbert" w:date="2021-12-11T10:20:00Z">
            <w:rPr>
              <w:noProof/>
              <w:lang w:val="en-US"/>
            </w:rPr>
          </w:rPrChange>
        </w:rPr>
        <w:t>35</w:t>
      </w:r>
      <w:r w:rsidR="002E5F1C" w:rsidRPr="009F0F3C">
        <w:rPr>
          <w:rPrChange w:id="348" w:author="Norbert" w:date="2021-12-11T10:20:00Z">
            <w:rPr>
              <w:lang w:val="en-US"/>
            </w:rPr>
          </w:rPrChange>
        </w:rPr>
        <w:t>: Malus Animator in Player Skript</w:t>
      </w:r>
      <w:r w:rsidR="00E47B9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proofErr w:type="spellStart"/>
      <w:r w:rsidR="00D13A96" w:rsidRPr="00D13A96">
        <w:rPr>
          <w:rStyle w:val="Hervorhebung"/>
        </w:rPr>
        <w:t>OnTriggerExit</w:t>
      </w:r>
      <w:proofErr w:type="spellEnd"/>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proofErr w:type="spellStart"/>
      <w:r w:rsidR="00D13A96" w:rsidRPr="00D13A96">
        <w:rPr>
          <w:rStyle w:val="Hervorhebung"/>
        </w:rPr>
        <w:t>OnTriggerEnter</w:t>
      </w:r>
      <w:proofErr w:type="spellEnd"/>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0A6D91B7">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3A79F48B" w:rsidR="00B31169" w:rsidRPr="00E753B4" w:rsidRDefault="0090464D" w:rsidP="00355868">
      <w:pPr>
        <w:pStyle w:val="Beschriftung"/>
        <w:rPr>
          <w:lang w:val="en-US"/>
        </w:rPr>
      </w:pPr>
      <w:bookmarkStart w:id="349" w:name="_Ref77837516"/>
      <w:bookmarkStart w:id="350" w:name="_Ref72783594"/>
      <w:bookmarkStart w:id="351" w:name="_Toc87517147"/>
      <w:bookmarkStart w:id="352" w:name="_Toc90042024"/>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2E5F1C">
        <w:rPr>
          <w:noProof/>
          <w:lang w:val="en-US"/>
        </w:rPr>
        <w:t>35</w:t>
      </w:r>
      <w:r w:rsidR="001A17BA">
        <w:rPr>
          <w:noProof/>
        </w:rPr>
        <w:fldChar w:fldCharType="end"/>
      </w:r>
      <w:bookmarkEnd w:id="349"/>
      <w:r w:rsidRPr="0098442C">
        <w:rPr>
          <w:lang w:val="en-US"/>
        </w:rPr>
        <w:t xml:space="preserve">: Malus Animator in Player </w:t>
      </w:r>
      <w:proofErr w:type="spellStart"/>
      <w:r w:rsidRPr="0098442C">
        <w:rPr>
          <w:lang w:val="en-US"/>
        </w:rPr>
        <w:t>Skript</w:t>
      </w:r>
      <w:bookmarkEnd w:id="350"/>
      <w:bookmarkEnd w:id="351"/>
      <w:bookmarkEnd w:id="352"/>
      <w:proofErr w:type="spellEnd"/>
    </w:p>
    <w:p w14:paraId="78AB9DF9" w14:textId="683F6FED" w:rsidR="00B31169" w:rsidRDefault="004E7710" w:rsidP="00B31169">
      <w:pPr>
        <w:pStyle w:val="Textkrper"/>
      </w:pPr>
      <w:r>
        <w:t xml:space="preserve">Wie in </w:t>
      </w:r>
      <w:r>
        <w:fldChar w:fldCharType="begin"/>
      </w:r>
      <w:r>
        <w:instrText xml:space="preserve"> REF _Ref77794509 \h </w:instrText>
      </w:r>
      <w:r>
        <w:fldChar w:fldCharType="separate"/>
      </w:r>
      <w:r w:rsidR="002E5F1C">
        <w:t xml:space="preserve">Abb. </w:t>
      </w:r>
      <w:r w:rsidR="002E5F1C">
        <w:rPr>
          <w:noProof/>
        </w:rPr>
        <w:t>36</w:t>
      </w:r>
      <w:r>
        <w:fldChar w:fldCharType="end"/>
      </w:r>
      <w:r>
        <w:t xml:space="preserve"> zu erkennen, wird die </w:t>
      </w:r>
      <w:r w:rsidR="00B31169">
        <w:t xml:space="preserve">Geschwindigkeit des Malus dabei durch die </w:t>
      </w:r>
      <w:proofErr w:type="spellStart"/>
      <w:r w:rsidR="00B31169">
        <w:t>Koroutine</w:t>
      </w:r>
      <w:proofErr w:type="spellEnd"/>
      <w:r w:rsidR="00B31169">
        <w:t xml:space="preserve"> </w:t>
      </w:r>
      <w:proofErr w:type="spellStart"/>
      <w:r w:rsidR="00B31169" w:rsidRPr="008B71D1">
        <w:rPr>
          <w:rStyle w:val="Hervorhebung"/>
        </w:rPr>
        <w:t>TimerCoroutine</w:t>
      </w:r>
      <w:proofErr w:type="spellEnd"/>
      <w:r w:rsidR="00B31169">
        <w:t xml:space="preserve"> alle 5 Sekunden verdoppelt. Eine </w:t>
      </w:r>
      <w:proofErr w:type="spellStart"/>
      <w:r w:rsidR="00B31169">
        <w:t>Koroutine</w:t>
      </w:r>
      <w:proofErr w:type="spellEnd"/>
      <w:r w:rsidR="00B31169">
        <w:t xml:space="preserv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Content>
          <w:r w:rsidR="00B31169">
            <w:fldChar w:fldCharType="begin"/>
          </w:r>
          <w:r w:rsidR="00B31169">
            <w:instrText xml:space="preserve"> CITATION Kor21 \l 1031 </w:instrText>
          </w:r>
          <w:r w:rsidR="00B31169">
            <w:fldChar w:fldCharType="separate"/>
          </w:r>
          <w:r w:rsidR="002E5F1C">
            <w:rPr>
              <w:noProof/>
            </w:rPr>
            <w:t xml:space="preserve"> [66]</w:t>
          </w:r>
          <w:r w:rsidR="00B31169">
            <w:fldChar w:fldCharType="end"/>
          </w:r>
        </w:sdtContent>
      </w:sdt>
      <w:r w:rsidR="00B31169">
        <w:t>.</w:t>
      </w:r>
      <w:r>
        <w:t xml:space="preserve"> Wird der Malus deaktiviert, wird der Animator neu gebunden, die Geschwindigkeit und der Alpha Wert des </w:t>
      </w:r>
      <w:proofErr w:type="spellStart"/>
      <w:r w:rsidRPr="004E7710">
        <w:rPr>
          <w:rStyle w:val="Hervorhebung"/>
        </w:rPr>
        <w:t>ImageMalus</w:t>
      </w:r>
      <w:proofErr w:type="spellEnd"/>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287BE19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7B5F9F65" w:rsidR="001F5B07" w:rsidRPr="00E753B4" w:rsidRDefault="00B31169" w:rsidP="000B1EEE">
      <w:pPr>
        <w:pStyle w:val="Beschriftung"/>
      </w:pPr>
      <w:bookmarkStart w:id="353" w:name="_Ref77794509"/>
      <w:bookmarkStart w:id="354" w:name="_Toc87517148"/>
      <w:bookmarkStart w:id="355" w:name="_Toc90042025"/>
      <w:r>
        <w:t xml:space="preserve">Abb. </w:t>
      </w:r>
      <w:fldSimple w:instr=" SEQ Abb. \* ARABIC ">
        <w:r w:rsidR="002E5F1C">
          <w:rPr>
            <w:noProof/>
          </w:rPr>
          <w:t>36</w:t>
        </w:r>
      </w:fldSimple>
      <w:bookmarkEnd w:id="353"/>
      <w:r>
        <w:t>: Aktivierung und Deaktivierung des Malus</w:t>
      </w:r>
      <w:bookmarkEnd w:id="354"/>
      <w:bookmarkEnd w:id="355"/>
    </w:p>
    <w:p w14:paraId="03DD5453" w14:textId="7D2E3216" w:rsidR="00CE37F1" w:rsidRPr="005C3539" w:rsidRDefault="00CE37F1" w:rsidP="00CE37F1">
      <w:pPr>
        <w:pStyle w:val="berschrift4"/>
      </w:pPr>
      <w:bookmarkStart w:id="356" w:name="_Toc82686272"/>
      <w:bookmarkStart w:id="357" w:name="_Toc87517050"/>
      <w:bookmarkStart w:id="358" w:name="_Toc90042126"/>
      <w:r>
        <w:lastRenderedPageBreak/>
        <w:t>Positiver</w:t>
      </w:r>
      <w:r w:rsidR="00625443">
        <w:t xml:space="preserve"> Verst</w:t>
      </w:r>
      <w:r w:rsidR="000C4971">
        <w:t>ärker</w:t>
      </w:r>
      <w:bookmarkEnd w:id="356"/>
      <w:bookmarkEnd w:id="357"/>
      <w:bookmarkEnd w:id="358"/>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4D5861">
      <w:pPr>
        <w:pStyle w:val="berschrift5"/>
      </w:pPr>
      <w:bookmarkStart w:id="359" w:name="_Toc82686273"/>
      <w:bookmarkStart w:id="360" w:name="_Toc87517051"/>
      <w:bookmarkStart w:id="361" w:name="_Toc90042127"/>
      <w:r>
        <w:t>Erstellen der UI Elemente</w:t>
      </w:r>
      <w:bookmarkEnd w:id="359"/>
      <w:bookmarkEnd w:id="360"/>
      <w:bookmarkEnd w:id="361"/>
    </w:p>
    <w:p w14:paraId="34F9BC3F" w14:textId="2D766924"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2E5F1C">
        <w:t>3.3.5.1</w:t>
      </w:r>
      <w:r>
        <w:fldChar w:fldCharType="end"/>
      </w:r>
      <w:r>
        <w:t xml:space="preserve"> beschrieben, wird der optische Reiz mit deinem Canvas umgesetzt. </w:t>
      </w:r>
      <w:r w:rsidR="00F43C4D">
        <w:t xml:space="preserve">Unter dem </w:t>
      </w:r>
      <w:proofErr w:type="spellStart"/>
      <w:r w:rsidR="00F43C4D" w:rsidRPr="00F43C4D">
        <w:rPr>
          <w:rStyle w:val="Hervorhebung"/>
        </w:rPr>
        <w:t>CanvasMalus</w:t>
      </w:r>
      <w:proofErr w:type="spellEnd"/>
      <w:r w:rsidR="00F43C4D">
        <w:t xml:space="preserve"> Objekt </w:t>
      </w:r>
      <w:r w:rsidR="00645BD6">
        <w:t>wurde</w:t>
      </w:r>
      <w:r w:rsidR="00F43C4D">
        <w:t xml:space="preserve"> ein </w:t>
      </w:r>
      <w:r w:rsidR="00F43C4D" w:rsidRPr="00645BD6">
        <w:rPr>
          <w:rStyle w:val="Hervorhebung"/>
        </w:rPr>
        <w:t>Image</w:t>
      </w:r>
      <w:r w:rsidR="00F43C4D">
        <w:t xml:space="preserve"> Objekt </w:t>
      </w:r>
      <w:proofErr w:type="spellStart"/>
      <w:r w:rsidR="00F43C4D" w:rsidRPr="00225C78">
        <w:rPr>
          <w:rStyle w:val="Hervorhebung"/>
        </w:rPr>
        <w:t>ImageFinish</w:t>
      </w:r>
      <w:proofErr w:type="spellEnd"/>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4D5861">
      <w:pPr>
        <w:pStyle w:val="berschrift5"/>
      </w:pPr>
      <w:bookmarkStart w:id="362" w:name="_Toc82686274"/>
      <w:bookmarkStart w:id="363" w:name="_Toc87517052"/>
      <w:bookmarkStart w:id="364" w:name="_Toc90042128"/>
      <w:proofErr w:type="gramStart"/>
      <w:r>
        <w:t>Erstellen</w:t>
      </w:r>
      <w:proofErr w:type="gramEnd"/>
      <w:r w:rsidR="004D5861">
        <w:t xml:space="preserve"> der Animation</w:t>
      </w:r>
      <w:bookmarkEnd w:id="362"/>
      <w:bookmarkEnd w:id="363"/>
      <w:bookmarkEnd w:id="364"/>
    </w:p>
    <w:p w14:paraId="364126E0" w14:textId="16C4CB1C"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2E5F1C">
        <w:t>3.3.5.2</w:t>
      </w:r>
      <w:r>
        <w:fldChar w:fldCharType="end"/>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proofErr w:type="spellStart"/>
      <w:r w:rsidR="00F2490F" w:rsidRPr="002834B7">
        <w:rPr>
          <w:rStyle w:val="Hervorhebung"/>
        </w:rPr>
        <w:t>ImageFinishController</w:t>
      </w:r>
      <w:proofErr w:type="spellEnd"/>
      <w:r w:rsidR="00F2490F">
        <w:t xml:space="preserve"> </w:t>
      </w:r>
      <w:r w:rsidR="001B080B">
        <w:t xml:space="preserve">und eine Animation </w:t>
      </w:r>
      <w:proofErr w:type="spellStart"/>
      <w:r w:rsidR="001B080B" w:rsidRPr="001B080B">
        <w:rPr>
          <w:rStyle w:val="Hervorhebung"/>
        </w:rPr>
        <w:t>FinishImpulse</w:t>
      </w:r>
      <w:proofErr w:type="spellEnd"/>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160773AC" w:rsidR="004E6699" w:rsidRDefault="000E0C8C" w:rsidP="000E0C8C">
      <w:r>
        <w:t xml:space="preserve">Neben dem visuellen Reiz des Impulses wird zusätzlich noch einen akustischen Reiz erzeugt. </w:t>
      </w:r>
      <w:r w:rsidR="00102FDC">
        <w:t xml:space="preserve">Dazu wurde </w:t>
      </w:r>
      <w:r>
        <w:t xml:space="preserve">eine </w:t>
      </w:r>
      <w:proofErr w:type="spellStart"/>
      <w:r w:rsidRPr="009A6339">
        <w:rPr>
          <w:rStyle w:val="Hervorhebung"/>
        </w:rPr>
        <w:t>AudioSource</w:t>
      </w:r>
      <w:proofErr w:type="spellEnd"/>
      <w:r>
        <w:rPr>
          <w:rStyle w:val="Hervorhebung"/>
        </w:rPr>
        <w:t xml:space="preserve"> </w:t>
      </w:r>
      <w:r w:rsidRPr="00C21F28">
        <w:t>Komponente</w:t>
      </w:r>
      <w:r>
        <w:rPr>
          <w:rStyle w:val="Hervorhebung"/>
        </w:rPr>
        <w:t xml:space="preserve"> </w:t>
      </w:r>
      <w:r>
        <w:t xml:space="preserve">dem Image Objekt </w:t>
      </w:r>
      <w:proofErr w:type="spellStart"/>
      <w:r w:rsidRPr="000C254C">
        <w:rPr>
          <w:rStyle w:val="Hervorhebung"/>
        </w:rPr>
        <w:t>Image</w:t>
      </w:r>
      <w:r>
        <w:rPr>
          <w:rStyle w:val="Hervorhebung"/>
        </w:rPr>
        <w:t>Finish</w:t>
      </w:r>
      <w:proofErr w:type="spellEnd"/>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welches frei im Internet zur Verwendung zur Verfügung steht. Um das Audio zeitgleich mit dem visuellen Impuls abspielen zu lassen, </w:t>
      </w:r>
      <w:r w:rsidR="00B72F89">
        <w:t>wurde</w:t>
      </w:r>
      <w:r>
        <w:t xml:space="preserve"> ein Event </w:t>
      </w:r>
      <w:proofErr w:type="spellStart"/>
      <w:r w:rsidRPr="008849C6">
        <w:rPr>
          <w:rStyle w:val="Hervorhebung"/>
        </w:rPr>
        <w:t>PlayAudioSource</w:t>
      </w:r>
      <w:proofErr w:type="spellEnd"/>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2E5F1C">
        <w:t>3.3.5.2</w:t>
      </w:r>
      <w:r w:rsidR="002F010F">
        <w:fldChar w:fldCharType="end"/>
      </w:r>
      <w:r w:rsidR="00740882">
        <w:t xml:space="preserve">  beim Malus,</w:t>
      </w:r>
      <w:r>
        <w:t xml:space="preserve"> ein Skript </w:t>
      </w:r>
      <w:proofErr w:type="spellStart"/>
      <w:r w:rsidRPr="00C73142">
        <w:rPr>
          <w:rStyle w:val="Hervorhebung"/>
        </w:rPr>
        <w:t>PlayAudio</w:t>
      </w:r>
      <w:proofErr w:type="spellEnd"/>
      <w:r w:rsidR="002F010F">
        <w:rPr>
          <w:rStyle w:val="Hervorhebung"/>
        </w:rPr>
        <w:t xml:space="preserve"> </w:t>
      </w:r>
      <w:r w:rsidR="002F010F" w:rsidRPr="002F010F">
        <w:t>erstellt</w:t>
      </w:r>
      <w:r>
        <w:t xml:space="preserve"> dem </w:t>
      </w:r>
      <w:proofErr w:type="spellStart"/>
      <w:r w:rsidRPr="006A5372">
        <w:rPr>
          <w:rStyle w:val="Hervorhebung"/>
        </w:rPr>
        <w:t>Image</w:t>
      </w:r>
      <w:r w:rsidR="006A5372" w:rsidRPr="006A5372">
        <w:rPr>
          <w:rStyle w:val="Hervorhebung"/>
        </w:rPr>
        <w:t>Finish</w:t>
      </w:r>
      <w:proofErr w:type="spellEnd"/>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proofErr w:type="spellStart"/>
      <w:r>
        <w:t>AudioSource</w:t>
      </w:r>
      <w:proofErr w:type="spellEnd"/>
      <w:r>
        <w:t xml:space="preserv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5208BA2C" w14:textId="77777777" w:rsidR="00B335A0" w:rsidRDefault="00B335A0" w:rsidP="000E0C8C"/>
    <w:p w14:paraId="4328BAE4" w14:textId="54F6A450" w:rsidR="007F498A" w:rsidRDefault="004E6699" w:rsidP="00A12F9C">
      <w:r>
        <w:t>Um die Animation</w:t>
      </w:r>
      <w:r w:rsidR="00CB3636">
        <w:t xml:space="preserve"> über den Animator Controller abspielen zu können, </w:t>
      </w:r>
      <w:r w:rsidR="00F753C4">
        <w:t>wurde</w:t>
      </w:r>
      <w:r w:rsidR="00CB3636">
        <w:t xml:space="preserve"> die Animation </w:t>
      </w:r>
      <w:proofErr w:type="spellStart"/>
      <w:r w:rsidR="00CB3636" w:rsidRPr="00433125">
        <w:rPr>
          <w:rStyle w:val="Hervorhebung"/>
        </w:rPr>
        <w:t>FinishImpulse</w:t>
      </w:r>
      <w:proofErr w:type="spellEnd"/>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2E5F1C">
        <w:t xml:space="preserve">Abb. </w:t>
      </w:r>
      <w:r w:rsidR="002E5F1C">
        <w:rPr>
          <w:noProof/>
        </w:rPr>
        <w:t>37</w:t>
      </w:r>
      <w:r w:rsidR="001E489D">
        <w:fldChar w:fldCharType="end"/>
      </w:r>
      <w:r w:rsidR="00786C7D">
        <w:t>)</w:t>
      </w:r>
      <w:r w:rsidR="003F30C5">
        <w:t>.</w:t>
      </w:r>
      <w:r w:rsidR="009038B9">
        <w:t xml:space="preserve"> </w:t>
      </w:r>
      <w:r w:rsidR="007F498A">
        <w:t xml:space="preserve">Ein neues State </w:t>
      </w:r>
      <w:proofErr w:type="spellStart"/>
      <w:r w:rsidR="007F498A" w:rsidRPr="004B245E">
        <w:rPr>
          <w:rStyle w:val="Hervorhebung"/>
        </w:rPr>
        <w:t>Idle</w:t>
      </w:r>
      <w:proofErr w:type="spellEnd"/>
      <w:r w:rsidR="007F498A">
        <w:t xml:space="preserve"> </w:t>
      </w:r>
      <w:r w:rsidR="004B245E">
        <w:t>wurde</w:t>
      </w:r>
      <w:r w:rsidR="007F498A">
        <w:t xml:space="preserve"> erzeugt und </w:t>
      </w:r>
      <w:r w:rsidR="0098442C">
        <w:t>ein Übergang von</w:t>
      </w:r>
      <w:r w:rsidR="007F498A">
        <w:t xml:space="preserve"> </w:t>
      </w:r>
      <w:proofErr w:type="spellStart"/>
      <w:r w:rsidR="005F74E7" w:rsidRPr="008A59E6">
        <w:rPr>
          <w:rStyle w:val="Hervorhebung"/>
        </w:rPr>
        <w:t>FinishImpulse</w:t>
      </w:r>
      <w:proofErr w:type="spellEnd"/>
      <w:r w:rsidR="005F74E7">
        <w:t xml:space="preserve"> </w:t>
      </w:r>
      <w:r w:rsidR="0098442C">
        <w:t xml:space="preserve">Animation zum </w:t>
      </w:r>
      <w:proofErr w:type="spellStart"/>
      <w:r w:rsidR="0098442C" w:rsidRPr="008A59E6">
        <w:rPr>
          <w:rStyle w:val="Hervorhebung"/>
        </w:rPr>
        <w:t>Idle</w:t>
      </w:r>
      <w:proofErr w:type="spellEnd"/>
      <w:r w:rsidR="0098442C">
        <w:t xml:space="preserve"> State </w:t>
      </w:r>
      <w:r w:rsidR="007F498A">
        <w:t>erstellt.</w:t>
      </w:r>
      <w:r w:rsidR="005F74E7">
        <w:t xml:space="preserve"> Wird die Animation nicht abgespielt, ist der </w:t>
      </w:r>
      <w:proofErr w:type="spellStart"/>
      <w:r w:rsidR="005F74E7">
        <w:t>Idle</w:t>
      </w:r>
      <w:proofErr w:type="spellEnd"/>
      <w:r w:rsidR="005F74E7">
        <w:t xml:space="preserve"> State aktiv</w:t>
      </w:r>
      <w:r w:rsidR="002E546E">
        <w:t>.</w:t>
      </w:r>
      <w:r w:rsidR="008A59E6">
        <w:t xml:space="preserve"> Sobald die Animation abgespielt wird, wechselt der aktive Zustand von </w:t>
      </w:r>
      <w:proofErr w:type="spellStart"/>
      <w:r w:rsidR="008A59E6" w:rsidRPr="008A59E6">
        <w:rPr>
          <w:rStyle w:val="Hervorhebung"/>
        </w:rPr>
        <w:t>Idle</w:t>
      </w:r>
      <w:proofErr w:type="spellEnd"/>
      <w:r w:rsidR="008A59E6">
        <w:t xml:space="preserve"> zum </w:t>
      </w:r>
      <w:proofErr w:type="spellStart"/>
      <w:r w:rsidR="008A59E6" w:rsidRPr="008A59E6">
        <w:rPr>
          <w:rStyle w:val="Hervorhebung"/>
        </w:rPr>
        <w:t>FinishImpulse</w:t>
      </w:r>
      <w:proofErr w:type="spellEnd"/>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 xml:space="preserve">wieder zum </w:t>
      </w:r>
      <w:proofErr w:type="spellStart"/>
      <w:r w:rsidR="00EC5ECB">
        <w:t>Idle</w:t>
      </w:r>
      <w:proofErr w:type="spellEnd"/>
      <w:r w:rsidR="00EC5ECB">
        <w:t xml:space="preserve"> State gewechselt. So kann die Animation beliebig of</w:t>
      </w:r>
      <w:r w:rsidR="008A4B0B">
        <w:t>t</w:t>
      </w:r>
      <w:r w:rsidR="00EC5ECB">
        <w:t xml:space="preserve"> abgespielt werden.</w:t>
      </w:r>
    </w:p>
    <w:p w14:paraId="36F3C9A0" w14:textId="2A933635" w:rsidR="00A12F9C" w:rsidRDefault="00BC1905" w:rsidP="00A12F9C">
      <w:pPr>
        <w:keepNext/>
        <w:jc w:val="center"/>
      </w:pPr>
      <w:r>
        <w:rPr>
          <w:noProof/>
        </w:rPr>
        <w:lastRenderedPageBreak/>
        <w:drawing>
          <wp:inline distT="0" distB="0" distL="0" distR="0" wp14:anchorId="496393B7" wp14:editId="3389211D">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10AC5A2D" w14:textId="2A05F54B" w:rsidR="00CE37F1" w:rsidRPr="00364D91" w:rsidRDefault="00A12F9C" w:rsidP="000B1EEE">
      <w:pPr>
        <w:pStyle w:val="Beschriftung"/>
      </w:pPr>
      <w:bookmarkStart w:id="365" w:name="_Ref77837583"/>
      <w:bookmarkStart w:id="366" w:name="_Ref73302707"/>
      <w:bookmarkStart w:id="367" w:name="_Toc87517149"/>
      <w:bookmarkStart w:id="368" w:name="_Toc90042026"/>
      <w:r>
        <w:t xml:space="preserve">Abb. </w:t>
      </w:r>
      <w:fldSimple w:instr=" SEQ Abb. \* ARABIC ">
        <w:r w:rsidR="002E5F1C">
          <w:rPr>
            <w:noProof/>
          </w:rPr>
          <w:t>37</w:t>
        </w:r>
      </w:fldSimple>
      <w:bookmarkEnd w:id="365"/>
      <w:r>
        <w:t xml:space="preserve">: Animator </w:t>
      </w:r>
      <w:proofErr w:type="spellStart"/>
      <w:r>
        <w:t>ImageFinishController</w:t>
      </w:r>
      <w:bookmarkEnd w:id="366"/>
      <w:bookmarkEnd w:id="367"/>
      <w:bookmarkEnd w:id="368"/>
      <w:proofErr w:type="spellEnd"/>
    </w:p>
    <w:p w14:paraId="0764AB30" w14:textId="13250C32" w:rsidR="00557424" w:rsidRPr="00A27AB6" w:rsidRDefault="005C66BB" w:rsidP="00A27AB6">
      <w:pPr>
        <w:pStyle w:val="berschrift4"/>
      </w:pPr>
      <w:bookmarkStart w:id="369" w:name="_Ref73384058"/>
      <w:bookmarkStart w:id="370" w:name="_Ref77780027"/>
      <w:bookmarkStart w:id="371" w:name="_Toc82686275"/>
      <w:bookmarkStart w:id="372" w:name="_Toc87517053"/>
      <w:bookmarkStart w:id="373" w:name="_Toc90042129"/>
      <w:r>
        <w:t xml:space="preserve">Zentrale </w:t>
      </w:r>
      <w:r w:rsidR="005C3539">
        <w:t>Daten</w:t>
      </w:r>
      <w:bookmarkEnd w:id="369"/>
      <w:r w:rsidR="004B7074">
        <w:t>speicherung</w:t>
      </w:r>
      <w:bookmarkEnd w:id="370"/>
      <w:bookmarkEnd w:id="371"/>
      <w:bookmarkEnd w:id="372"/>
      <w:bookmarkEnd w:id="373"/>
    </w:p>
    <w:p w14:paraId="4FE76125" w14:textId="4A55415E"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proofErr w:type="spellStart"/>
      <w:r w:rsidRPr="0014359E">
        <w:rPr>
          <w:rStyle w:val="Hervorhebung"/>
        </w:rPr>
        <w:t>DataRecorder</w:t>
      </w:r>
      <w:proofErr w:type="spellEnd"/>
      <w:r>
        <w:t xml:space="preserve"> </w:t>
      </w:r>
      <w:r w:rsidR="00145060">
        <w:t>erstellt</w:t>
      </w:r>
      <w:r w:rsidR="00A27AB6">
        <w:t xml:space="preserve"> und wie die meisten anderen Skripte unter dem </w:t>
      </w:r>
      <w:proofErr w:type="spellStart"/>
      <w:r w:rsidR="00A27AB6" w:rsidRPr="008778E7">
        <w:rPr>
          <w:rStyle w:val="Hervorhebung"/>
        </w:rPr>
        <w:t>OVRPlayerController</w:t>
      </w:r>
      <w:proofErr w:type="spellEnd"/>
      <w:r w:rsidR="00A27AB6">
        <w:t xml:space="preserve"> bzw. im </w:t>
      </w:r>
      <w:proofErr w:type="spellStart"/>
      <w:r w:rsidR="00A27AB6" w:rsidRPr="00781F50">
        <w:rPr>
          <w:rStyle w:val="Hervorhebung"/>
        </w:rPr>
        <w:t>HeadCollider</w:t>
      </w:r>
      <w:proofErr w:type="spellEnd"/>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xml:space="preserve">, wird der </w:t>
      </w:r>
      <w:proofErr w:type="spellStart"/>
      <w:r w:rsidR="00C63FF6">
        <w:t>Timer</w:t>
      </w:r>
      <w:proofErr w:type="spellEnd"/>
      <w:r w:rsidR="00C63FF6">
        <w:t xml:space="preserve">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proofErr w:type="spellStart"/>
      <w:r w:rsidR="00A52E39" w:rsidRPr="00A52E39">
        <w:rPr>
          <w:rStyle w:val="Hervorhebung"/>
        </w:rPr>
        <w:t>ScenarioHandler</w:t>
      </w:r>
      <w:proofErr w:type="spellEnd"/>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2E5F1C">
        <w:t>3.3.3</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drawing>
          <wp:inline distT="0" distB="0" distL="0" distR="0" wp14:anchorId="3C163CC9" wp14:editId="2EC81A2C">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4DC8AE46" w:rsidR="00797D04" w:rsidRDefault="00255A15" w:rsidP="00255A15">
      <w:pPr>
        <w:pStyle w:val="Beschriftung"/>
      </w:pPr>
      <w:bookmarkStart w:id="374" w:name="_Ref77621043"/>
      <w:bookmarkStart w:id="375" w:name="_Ref77621003"/>
      <w:bookmarkStart w:id="376" w:name="_Toc87517150"/>
      <w:bookmarkStart w:id="377" w:name="_Toc90042027"/>
      <w:r>
        <w:t xml:space="preserve">Abb. </w:t>
      </w:r>
      <w:fldSimple w:instr=" SEQ Abb. \* ARABIC ">
        <w:r w:rsidR="002E5F1C">
          <w:rPr>
            <w:noProof/>
          </w:rPr>
          <w:t>38</w:t>
        </w:r>
      </w:fldSimple>
      <w:bookmarkEnd w:id="374"/>
      <w:r>
        <w:t>: Data Recorder Parameter</w:t>
      </w:r>
      <w:bookmarkEnd w:id="375"/>
      <w:bookmarkEnd w:id="376"/>
      <w:bookmarkEnd w:id="377"/>
    </w:p>
    <w:p w14:paraId="0B3694EE" w14:textId="348D04CB" w:rsidR="00B0447C" w:rsidRPr="004731FC" w:rsidRDefault="00F00E7D" w:rsidP="004731FC">
      <w:r>
        <w:t xml:space="preserve">Um die Daten einem Benutzer zuordnen zu können, </w:t>
      </w:r>
      <w:r w:rsidR="009F7491">
        <w:t xml:space="preserve">wurde die öffentliche Variable </w:t>
      </w:r>
      <w:proofErr w:type="spellStart"/>
      <w:r w:rsidR="009F7491" w:rsidRPr="009F7491">
        <w:rPr>
          <w:rStyle w:val="Hervorhebung"/>
        </w:rPr>
        <w:t>userID</w:t>
      </w:r>
      <w:proofErr w:type="spellEnd"/>
      <w:r>
        <w:t xml:space="preserve"> erstellt</w:t>
      </w:r>
      <w:r w:rsidR="00255A15">
        <w:t xml:space="preserve">, wie in </w:t>
      </w:r>
      <w:r w:rsidR="00255A15">
        <w:fldChar w:fldCharType="begin"/>
      </w:r>
      <w:r w:rsidR="00255A15">
        <w:instrText xml:space="preserve"> REF _Ref77621043 \h </w:instrText>
      </w:r>
      <w:r w:rsidR="00255A15">
        <w:fldChar w:fldCharType="separate"/>
      </w:r>
      <w:r w:rsidR="002E5F1C">
        <w:t xml:space="preserve">Abb. </w:t>
      </w:r>
      <w:r w:rsidR="002E5F1C">
        <w:rPr>
          <w:noProof/>
        </w:rPr>
        <w:t>38</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6AE844C2" w14:textId="16DD5C97" w:rsidR="00E47B96" w:rsidRDefault="00E81FF5" w:rsidP="00E47B96">
      <w:pPr>
        <w:pStyle w:val="berschrift4"/>
      </w:pPr>
      <w:bookmarkStart w:id="378" w:name="_Toc82686276"/>
      <w:bookmarkStart w:id="379" w:name="_Toc87517054"/>
      <w:bookmarkStart w:id="380" w:name="_Toc90042130"/>
      <w:r>
        <w:lastRenderedPageBreak/>
        <w:t>Aufgabe der Szenarien</w:t>
      </w:r>
      <w:bookmarkEnd w:id="378"/>
      <w:bookmarkEnd w:id="379"/>
      <w:bookmarkEnd w:id="380"/>
    </w:p>
    <w:p w14:paraId="19E20EC9" w14:textId="123EC612" w:rsidR="00F57528" w:rsidRDefault="00E5353D" w:rsidP="00E5353D">
      <w:r>
        <w:t>Aufgabe ist es, verschiedene Objekte in einer vorgegebenen Reihenfolge zu Erreichen.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w:t>
      </w:r>
      <w:proofErr w:type="spellStart"/>
      <w:r w:rsidR="001342D2">
        <w:t>GameObje</w:t>
      </w:r>
      <w:r w:rsidR="00741C2B">
        <w:t>c</w:t>
      </w:r>
      <w:r w:rsidR="001342D2">
        <w:t>t</w:t>
      </w:r>
      <w:proofErr w:type="spellEnd"/>
      <w:r w:rsidR="001342D2">
        <w:t xml:space="preserve">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2E5F1C">
        <w:t xml:space="preserve">Abb. </w:t>
      </w:r>
      <w:r w:rsidR="002E5F1C">
        <w:rPr>
          <w:noProof/>
        </w:rPr>
        <w:t>39</w:t>
      </w:r>
      <w:r w:rsidR="00E25AC9">
        <w:fldChar w:fldCharType="end"/>
      </w:r>
      <w:r w:rsidR="00F57528">
        <w:t>)</w:t>
      </w:r>
      <w:r w:rsidR="001B4971">
        <w:t>.</w:t>
      </w:r>
      <w:r w:rsidR="001214C2">
        <w:t xml:space="preserve"> Unter dem Halo Objekt </w:t>
      </w:r>
      <w:r w:rsidR="00E5175F">
        <w:t>wurde</w:t>
      </w:r>
      <w:r w:rsidR="001214C2">
        <w:t xml:space="preserve"> ein weiteres leeres </w:t>
      </w:r>
      <w:proofErr w:type="spellStart"/>
      <w:r w:rsidR="001214C2">
        <w:t>GameObje</w:t>
      </w:r>
      <w:r w:rsidR="00F971FD">
        <w:t>c</w:t>
      </w:r>
      <w:r w:rsidR="001214C2">
        <w:t>t</w:t>
      </w:r>
      <w:proofErr w:type="spellEnd"/>
      <w:r w:rsidR="001214C2">
        <w:t xml:space="preserve"> erstellt, </w:t>
      </w:r>
      <w:r w:rsidR="00984C63">
        <w:t>unter welchem ein</w:t>
      </w:r>
      <w:r w:rsidR="001214C2">
        <w:t xml:space="preserve"> Box Collider als Komponente hinzugefüg</w:t>
      </w:r>
      <w:r w:rsidR="000567F6">
        <w:t>t und für jedes der Objekte einem eindeutigen Tag zugewiesen wurde.</w:t>
      </w:r>
      <w:r w:rsidR="001214C2">
        <w:t xml:space="preserve"> Der Collider dient zur Erkennung, ob der Controller, welches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DA0CC25">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0C98F194" w:rsidR="00F57528" w:rsidRDefault="00F57528" w:rsidP="00F57528">
      <w:pPr>
        <w:pStyle w:val="Beschriftung"/>
      </w:pPr>
      <w:bookmarkStart w:id="381" w:name="_Ref77837611"/>
      <w:bookmarkStart w:id="382" w:name="_Ref72911351"/>
      <w:bookmarkStart w:id="383" w:name="_Ref72911384"/>
      <w:bookmarkStart w:id="384" w:name="_Toc87517151"/>
      <w:bookmarkStart w:id="385" w:name="_Toc90042028"/>
      <w:r>
        <w:t xml:space="preserve">Abb. </w:t>
      </w:r>
      <w:fldSimple w:instr=" SEQ Abb. \* ARABIC ">
        <w:r w:rsidR="002E5F1C">
          <w:rPr>
            <w:noProof/>
          </w:rPr>
          <w:t>39</w:t>
        </w:r>
      </w:fldSimple>
      <w:bookmarkEnd w:id="381"/>
      <w:r>
        <w:t>: Objekt mit Halo</w:t>
      </w:r>
      <w:bookmarkEnd w:id="382"/>
      <w:r>
        <w:t xml:space="preserve"> Hinweis</w:t>
      </w:r>
      <w:bookmarkEnd w:id="383"/>
      <w:bookmarkEnd w:id="384"/>
      <w:bookmarkEnd w:id="385"/>
    </w:p>
    <w:p w14:paraId="711240EF" w14:textId="655173E8" w:rsidR="0028385D" w:rsidRDefault="0028385D" w:rsidP="00E5353D">
      <w:r>
        <w:t xml:space="preserve">Im </w:t>
      </w:r>
      <w:r w:rsidRPr="00E21AF6">
        <w:rPr>
          <w:rStyle w:val="Hervorhebung"/>
        </w:rPr>
        <w:t>Player</w:t>
      </w:r>
      <w:r>
        <w:t xml:space="preserve"> </w:t>
      </w:r>
      <w:proofErr w:type="spellStart"/>
      <w:r>
        <w:t>Prefab</w:t>
      </w:r>
      <w:proofErr w:type="spellEnd"/>
      <w:r>
        <w:t xml:space="preserve"> </w:t>
      </w:r>
      <w:r w:rsidR="00E21AF6">
        <w:t>wurde</w:t>
      </w:r>
      <w:r>
        <w:t xml:space="preserve"> ein neues </w:t>
      </w:r>
      <w:proofErr w:type="spellStart"/>
      <w:r>
        <w:t>GameObject</w:t>
      </w:r>
      <w:proofErr w:type="spellEnd"/>
      <w:r>
        <w:t xml:space="preserve"> </w:t>
      </w:r>
      <w:r w:rsidRPr="00674BCE">
        <w:rPr>
          <w:rStyle w:val="Hervorhebung"/>
        </w:rPr>
        <w:t>HandCollider</w:t>
      </w:r>
      <w:r>
        <w:t xml:space="preserve"> unter dem Objekt </w:t>
      </w:r>
      <w:proofErr w:type="spellStart"/>
      <w:r w:rsidRPr="009E2ADE">
        <w:rPr>
          <w:rStyle w:val="Hervorhebung"/>
        </w:rPr>
        <w:t>RightHand</w:t>
      </w:r>
      <w:proofErr w:type="spellEnd"/>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2E5F1C">
        <w:t xml:space="preserve">Abb. </w:t>
      </w:r>
      <w:r w:rsidR="002E5F1C">
        <w:rPr>
          <w:noProof/>
        </w:rPr>
        <w:t>40</w:t>
      </w:r>
      <w:r w:rsidR="00446166">
        <w:fldChar w:fldCharType="end"/>
      </w:r>
      <w:r w:rsidR="00A668DE">
        <w:t>)</w:t>
      </w:r>
      <w:r>
        <w:t>.</w:t>
      </w:r>
      <w:r w:rsidR="00F315A0">
        <w:t xml:space="preserve"> Ein </w:t>
      </w:r>
      <w:proofErr w:type="spellStart"/>
      <w:r w:rsidR="00F315A0" w:rsidRPr="009E2ADE">
        <w:rPr>
          <w:rStyle w:val="Hervorhebung"/>
        </w:rPr>
        <w:t>Sphere</w:t>
      </w:r>
      <w:proofErr w:type="spellEnd"/>
      <w:r w:rsidR="00F315A0" w:rsidRPr="009E2ADE">
        <w:rPr>
          <w:rStyle w:val="Hervorhebung"/>
        </w:rPr>
        <w:t xml:space="preserve"> Collider</w:t>
      </w:r>
      <w:r w:rsidR="00F315A0">
        <w:t xml:space="preserve"> </w:t>
      </w:r>
      <w:r w:rsidR="009E2ADE">
        <w:t>wurde</w:t>
      </w:r>
      <w:r w:rsidR="00F315A0">
        <w:t xml:space="preserve"> diesem Objekt als Komponente hinzugefügt, die Größe auf 0.1 angepasst</w:t>
      </w:r>
      <w:r w:rsidR="00972514">
        <w:t xml:space="preserve"> und die </w:t>
      </w:r>
      <w:proofErr w:type="spellStart"/>
      <w:r w:rsidR="00972514" w:rsidRPr="009E2ADE">
        <w:rPr>
          <w:rStyle w:val="Hervorhebung"/>
        </w:rPr>
        <w:t>IsTrigger</w:t>
      </w:r>
      <w:proofErr w:type="spellEnd"/>
      <w:r w:rsidR="00972514">
        <w:t xml:space="preserve"> Einstellung aktiviert. Ebenso </w:t>
      </w:r>
      <w:r w:rsidR="009E2ADE">
        <w:t xml:space="preserve">wurde </w:t>
      </w:r>
      <w:r w:rsidR="00972514">
        <w:t xml:space="preserve">ein </w:t>
      </w:r>
      <w:proofErr w:type="spellStart"/>
      <w:r w:rsidR="00972514" w:rsidRPr="00B84614">
        <w:rPr>
          <w:rStyle w:val="Hervorhebung"/>
        </w:rPr>
        <w:t>Rigidbody</w:t>
      </w:r>
      <w:proofErr w:type="spellEnd"/>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lastRenderedPageBreak/>
        <w:drawing>
          <wp:inline distT="0" distB="0" distL="0" distR="0" wp14:anchorId="52D4239C" wp14:editId="2CC4903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71D38621" w:rsidR="00A668DE" w:rsidRDefault="00A668DE" w:rsidP="00FC0294">
      <w:pPr>
        <w:pStyle w:val="Beschriftung"/>
      </w:pPr>
      <w:bookmarkStart w:id="386" w:name="_Ref77837630"/>
      <w:bookmarkStart w:id="387" w:name="_Ref72940910"/>
      <w:bookmarkStart w:id="388" w:name="_Toc87517152"/>
      <w:bookmarkStart w:id="389" w:name="_Toc90042029"/>
      <w:r>
        <w:t xml:space="preserve">Abb. </w:t>
      </w:r>
      <w:fldSimple w:instr=" SEQ Abb. \* ARABIC ">
        <w:r w:rsidR="002E5F1C">
          <w:rPr>
            <w:noProof/>
          </w:rPr>
          <w:t>40</w:t>
        </w:r>
      </w:fldSimple>
      <w:bookmarkEnd w:id="386"/>
      <w:r>
        <w:t xml:space="preserve">: HandCollider Objekt im Player </w:t>
      </w:r>
      <w:proofErr w:type="spellStart"/>
      <w:r>
        <w:t>Prefab</w:t>
      </w:r>
      <w:bookmarkEnd w:id="387"/>
      <w:bookmarkEnd w:id="388"/>
      <w:bookmarkEnd w:id="389"/>
      <w:proofErr w:type="spellEnd"/>
    </w:p>
    <w:p w14:paraId="4B1AE2BC" w14:textId="72321495"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proofErr w:type="spellStart"/>
      <w:r w:rsidRPr="003C0B6E">
        <w:rPr>
          <w:rStyle w:val="Hervorhebung"/>
        </w:rPr>
        <w:t>Game</w:t>
      </w:r>
      <w:r w:rsidR="004D79C3">
        <w:rPr>
          <w:rStyle w:val="Hervorhebung"/>
        </w:rPr>
        <w:t>Handler</w:t>
      </w:r>
      <w:proofErr w:type="spellEnd"/>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wird durch das Skript das nächste Objekt 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2E5F1C">
        <w:t xml:space="preserve">Abb. </w:t>
      </w:r>
      <w:r w:rsidR="002E5F1C">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BDC7F19">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7D8CB3EE" w:rsidR="0053768A" w:rsidRDefault="0053768A" w:rsidP="0053768A">
      <w:pPr>
        <w:pStyle w:val="Beschriftung"/>
      </w:pPr>
      <w:bookmarkStart w:id="390" w:name="_Ref77837684"/>
      <w:bookmarkStart w:id="391" w:name="_Ref72955003"/>
      <w:bookmarkStart w:id="392" w:name="_Toc87517153"/>
      <w:bookmarkStart w:id="393" w:name="_Toc90042030"/>
      <w:r>
        <w:t xml:space="preserve">Abb. </w:t>
      </w:r>
      <w:fldSimple w:instr=" SEQ Abb. \* ARABIC ">
        <w:r w:rsidR="002E5F1C">
          <w:rPr>
            <w:noProof/>
          </w:rPr>
          <w:t>41</w:t>
        </w:r>
      </w:fldSimple>
      <w:bookmarkEnd w:id="390"/>
      <w:r>
        <w:t>: Startpunkt im Szenario</w:t>
      </w:r>
      <w:bookmarkEnd w:id="391"/>
      <w:bookmarkEnd w:id="392"/>
      <w:bookmarkEnd w:id="393"/>
    </w:p>
    <w:p w14:paraId="1EF2FDB9" w14:textId="07191DBB" w:rsidR="000B43F0" w:rsidRDefault="003C23ED" w:rsidP="003C23ED">
      <w:pPr>
        <w:pStyle w:val="Textkrper"/>
      </w:pPr>
      <w:r>
        <w:t xml:space="preserve">Hierzu </w:t>
      </w:r>
      <w:r w:rsidR="001F6D5C">
        <w:t>wurde</w:t>
      </w:r>
      <w:r>
        <w:t xml:space="preserve"> ein </w:t>
      </w:r>
      <w:proofErr w:type="spellStart"/>
      <w:r>
        <w:t>GameObject</w:t>
      </w:r>
      <w:proofErr w:type="spellEnd"/>
      <w:r>
        <w:t xml:space="preserve"> </w:t>
      </w:r>
      <w:proofErr w:type="spellStart"/>
      <w:r w:rsidRPr="001F6D5C">
        <w:rPr>
          <w:rStyle w:val="Hervorhebung"/>
        </w:rPr>
        <w:t>StartPoint</w:t>
      </w:r>
      <w:proofErr w:type="spellEnd"/>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2E5F1C">
        <w:t xml:space="preserve">Abb. </w:t>
      </w:r>
      <w:r w:rsidR="002E5F1C">
        <w:rPr>
          <w:noProof/>
        </w:rPr>
        <w:t>42</w:t>
      </w:r>
      <w:r w:rsidR="00446166">
        <w:fldChar w:fldCharType="end"/>
      </w:r>
      <w:r w:rsidR="00E52CE9">
        <w:t>)</w:t>
      </w:r>
      <w:r>
        <w:t>, unter welches ein</w:t>
      </w:r>
      <w:r w:rsidR="00905046">
        <w:t xml:space="preserve"> </w:t>
      </w:r>
      <w:proofErr w:type="spellStart"/>
      <w:r w:rsidR="00905046">
        <w:t>Game</w:t>
      </w:r>
      <w:r w:rsidR="00997440">
        <w:t>Object</w:t>
      </w:r>
      <w:proofErr w:type="spellEnd"/>
      <w:r>
        <w:t xml:space="preserve"> </w:t>
      </w:r>
      <w:r w:rsidRPr="009E5EC7">
        <w:rPr>
          <w:rStyle w:val="Hervorhebung"/>
        </w:rPr>
        <w:t>Circle</w:t>
      </w:r>
      <w:r>
        <w:t xml:space="preserve"> für die Darstellung des grünen Kreises zuständig ist. </w:t>
      </w:r>
      <w:r w:rsidR="001022FF">
        <w:t xml:space="preserve">Hierbei handelt es sich um ein </w:t>
      </w:r>
      <w:proofErr w:type="spellStart"/>
      <w:r w:rsidR="001022FF">
        <w:t>Sphere</w:t>
      </w:r>
      <w:proofErr w:type="spellEnd"/>
      <w:r w:rsidR="001022FF">
        <w:t xml:space="preserv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proofErr w:type="spellStart"/>
      <w:r w:rsidR="00D8449A" w:rsidRPr="004B5A2F">
        <w:rPr>
          <w:rStyle w:val="Hervorhebung"/>
        </w:rPr>
        <w:t>ColliderStartPoint</w:t>
      </w:r>
      <w:proofErr w:type="spellEnd"/>
      <w:r w:rsidR="00D8449A">
        <w:t xml:space="preserve"> enthält</w:t>
      </w:r>
      <w:r w:rsidR="0033373E">
        <w:t xml:space="preserve"> ein </w:t>
      </w:r>
      <w:proofErr w:type="spellStart"/>
      <w:r w:rsidR="0033373E">
        <w:t>C</w:t>
      </w:r>
      <w:r w:rsidR="00D9780B">
        <w:t>apsule</w:t>
      </w:r>
      <w:proofErr w:type="spellEnd"/>
      <w:r w:rsidR="00D9780B">
        <w:t xml:space="preserv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lastRenderedPageBreak/>
        <w:drawing>
          <wp:inline distT="0" distB="0" distL="0" distR="0" wp14:anchorId="28A5D197" wp14:editId="250486A6">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186E8575" w:rsidR="00AB574D" w:rsidRDefault="003C23ED" w:rsidP="00B73323">
      <w:pPr>
        <w:pStyle w:val="Beschriftung"/>
      </w:pPr>
      <w:bookmarkStart w:id="394" w:name="_Ref77837696"/>
      <w:bookmarkStart w:id="395" w:name="_Ref73018199"/>
      <w:bookmarkStart w:id="396" w:name="_Toc87517154"/>
      <w:bookmarkStart w:id="397" w:name="_Toc90042031"/>
      <w:r>
        <w:t xml:space="preserve">Abb. </w:t>
      </w:r>
      <w:fldSimple w:instr=" SEQ Abb. \* ARABIC ">
        <w:r w:rsidR="002E5F1C">
          <w:rPr>
            <w:noProof/>
          </w:rPr>
          <w:t>42</w:t>
        </w:r>
      </w:fldSimple>
      <w:bookmarkEnd w:id="394"/>
      <w:r>
        <w:t>: Startpunkt Objekt</w:t>
      </w:r>
      <w:bookmarkEnd w:id="395"/>
      <w:bookmarkEnd w:id="396"/>
      <w:bookmarkEnd w:id="397"/>
    </w:p>
    <w:p w14:paraId="079D29A7" w14:textId="629A425E" w:rsidR="00AB574D" w:rsidRDefault="00AB574D" w:rsidP="00AB574D">
      <w:pPr>
        <w:pStyle w:val="berschrift4"/>
      </w:pPr>
      <w:bookmarkStart w:id="398" w:name="_Toc82686277"/>
      <w:bookmarkStart w:id="399" w:name="_Toc87517055"/>
      <w:bookmarkStart w:id="400" w:name="_Toc90042131"/>
      <w:r>
        <w:t>Hintergrundgeräusche</w:t>
      </w:r>
      <w:bookmarkEnd w:id="398"/>
      <w:bookmarkEnd w:id="399"/>
      <w:bookmarkEnd w:id="400"/>
    </w:p>
    <w:p w14:paraId="60CF7876" w14:textId="5ADBE3E7" w:rsidR="003128BA" w:rsidRDefault="00AB574D" w:rsidP="00AB574D">
      <w:r>
        <w:t>Da es sich bei der Umgebung um eine Art Industriehalle handelt, wurden dazu passende Hinterg</w:t>
      </w:r>
      <w:r w:rsidR="00041314">
        <w:t>r</w:t>
      </w:r>
      <w:r>
        <w:t>undgeräusche für eine bessere Erzeugung der Präsenz hinzugefü</w:t>
      </w:r>
      <w:r w:rsidR="009C3351">
        <w:t>gt.</w:t>
      </w:r>
      <w:r w:rsidR="00C051C1">
        <w:t xml:space="preserve"> Für die Implementierung wurden zwei verschiedene </w:t>
      </w:r>
      <w:r w:rsidR="00FE4BA6">
        <w:t>Audiodateien</w:t>
      </w:r>
      <w:r w:rsidR="00C051C1">
        <w:t xml:space="preserve"> genutzt, die sich schon durch ein vorheriges Projekt im Asset</w:t>
      </w:r>
      <w:r w:rsidR="009D50F8">
        <w:t xml:space="preserve"> O</w:t>
      </w:r>
      <w:r w:rsidR="00C051C1">
        <w:t>rdner Sounds befanden.</w:t>
      </w:r>
      <w:r w:rsidR="00FE4BA6">
        <w:t xml:space="preserve"> Dazu wurde ein leeres Objekt </w:t>
      </w:r>
      <w:proofErr w:type="spellStart"/>
      <w:r w:rsidR="00FE4BA6" w:rsidRPr="00FE4BA6">
        <w:rPr>
          <w:rStyle w:val="Hervorhebung"/>
        </w:rPr>
        <w:t>AudioBackground</w:t>
      </w:r>
      <w:proofErr w:type="spellEnd"/>
      <w:r w:rsidR="00FE4BA6">
        <w:t xml:space="preserve"> erstellt, unter welchem die beiden Objekte </w:t>
      </w:r>
      <w:proofErr w:type="spellStart"/>
      <w:r w:rsidR="00FE4BA6" w:rsidRPr="00FE4BA6">
        <w:rPr>
          <w:rStyle w:val="Hervorhebung"/>
        </w:rPr>
        <w:t>AudioConstant</w:t>
      </w:r>
      <w:proofErr w:type="spellEnd"/>
      <w:r w:rsidR="00FE4BA6">
        <w:t xml:space="preserve"> und </w:t>
      </w:r>
      <w:proofErr w:type="spellStart"/>
      <w:r w:rsidR="00FE4BA6" w:rsidRPr="00FE4BA6">
        <w:rPr>
          <w:rStyle w:val="Hervorhebung"/>
        </w:rPr>
        <w:t>AudioInBetween</w:t>
      </w:r>
      <w:proofErr w:type="spellEnd"/>
      <w:r w:rsidR="00FE4BA6">
        <w:t xml:space="preserve"> erstellt wurden.</w:t>
      </w:r>
      <w:r w:rsidR="00DC6594">
        <w:t xml:space="preserve"> Unter beiden Objekten wurde ein </w:t>
      </w:r>
      <w:proofErr w:type="spellStart"/>
      <w:r w:rsidR="00DC6594" w:rsidRPr="00F25AA0">
        <w:rPr>
          <w:rStyle w:val="Hervorhebung"/>
        </w:rPr>
        <w:t>AudioSource</w:t>
      </w:r>
      <w:proofErr w:type="spellEnd"/>
      <w:r w:rsidR="00DC6594">
        <w:t xml:space="preserve"> als Komponente hinzugefügt und daran die Audiodateien gehängt.</w:t>
      </w:r>
      <w:r w:rsidR="005F77B0">
        <w:t xml:space="preserve"> </w:t>
      </w:r>
      <w:r w:rsidR="008A2458">
        <w:t>Das Audio</w:t>
      </w:r>
      <w:r w:rsidR="005F77B0">
        <w:t xml:space="preserve">, welches unter dem Objekt </w:t>
      </w:r>
      <w:proofErr w:type="spellStart"/>
      <w:r w:rsidR="005F77B0" w:rsidRPr="00F25AA0">
        <w:rPr>
          <w:rStyle w:val="Hervorhebung"/>
        </w:rPr>
        <w:t>AudioConstant</w:t>
      </w:r>
      <w:proofErr w:type="spellEnd"/>
      <w:r w:rsidR="005F77B0">
        <w:t xml:space="preserve"> hinzugefügt wurde, wird dauerhaft nach dem Start der Anwendung </w:t>
      </w:r>
      <w:r w:rsidR="000743D5">
        <w:t>abgespielt</w:t>
      </w:r>
      <w:r w:rsidR="0095499E">
        <w:t xml:space="preserve">. Aus diesem Grund wurden die Haken bei </w:t>
      </w:r>
      <w:proofErr w:type="spellStart"/>
      <w:r w:rsidR="0095499E" w:rsidRPr="00E84801">
        <w:rPr>
          <w:rStyle w:val="Hervorhebung"/>
        </w:rPr>
        <w:t>PlayOnAwake</w:t>
      </w:r>
      <w:proofErr w:type="spellEnd"/>
      <w:r w:rsidR="0095499E">
        <w:t xml:space="preserve"> und </w:t>
      </w:r>
      <w:r w:rsidR="0095499E" w:rsidRPr="00E84801">
        <w:rPr>
          <w:rStyle w:val="Hervorhebung"/>
        </w:rPr>
        <w:t>Loop</w:t>
      </w:r>
      <w:r w:rsidR="0095499E">
        <w:t xml:space="preserve"> gesetzt</w:t>
      </w:r>
      <w:r w:rsidR="000743D5">
        <w:t>,</w:t>
      </w:r>
      <w:r w:rsidR="00C245F5">
        <w:t xml:space="preserve"> was dazu führt, </w:t>
      </w:r>
      <w:r w:rsidR="008A2458">
        <w:t>dass</w:t>
      </w:r>
      <w:r w:rsidR="00C245F5">
        <w:t xml:space="preserve"> d</w:t>
      </w:r>
      <w:r w:rsidR="008A2458">
        <w:t>as</w:t>
      </w:r>
      <w:r w:rsidR="00C245F5">
        <w:t xml:space="preserve"> Audio direkt beim Start der Anwendung abgespielt wird und erneut von vorne beginnt.</w:t>
      </w:r>
      <w:r w:rsidR="008A2458">
        <w:t xml:space="preserve"> </w:t>
      </w:r>
    </w:p>
    <w:p w14:paraId="16F12A08" w14:textId="5335E677" w:rsidR="003C23ED" w:rsidRPr="00A668DE" w:rsidRDefault="008A2458" w:rsidP="00F67FF3">
      <w:r>
        <w:t xml:space="preserve">Dagegen dürfen diese Haken </w:t>
      </w:r>
      <w:r w:rsidR="007C5F55">
        <w:t>bei dem Audio</w:t>
      </w:r>
      <w:r>
        <w:t xml:space="preserve"> unter </w:t>
      </w:r>
      <w:proofErr w:type="spellStart"/>
      <w:r w:rsidRPr="007C5F55">
        <w:rPr>
          <w:rStyle w:val="Hervorhebung"/>
        </w:rPr>
        <w:t>AudioInBetween</w:t>
      </w:r>
      <w:proofErr w:type="spellEnd"/>
      <w:r>
        <w:t xml:space="preserve"> nicht gesetzt sein.</w:t>
      </w:r>
      <w:r w:rsidR="003128BA">
        <w:t xml:space="preserve"> Zum Abspielen der Datei wurde ein Skript </w:t>
      </w:r>
      <w:proofErr w:type="spellStart"/>
      <w:r w:rsidR="003128BA" w:rsidRPr="00DA145A">
        <w:rPr>
          <w:rStyle w:val="Hervorhebung"/>
        </w:rPr>
        <w:t>PlayAudioInBetween</w:t>
      </w:r>
      <w:proofErr w:type="spellEnd"/>
      <w:r w:rsidR="003128BA">
        <w:t xml:space="preserve"> erstellt und als Komponente angehängt.</w:t>
      </w:r>
      <w:r w:rsidR="00181D1F">
        <w:t xml:space="preserve"> Das Skript spielt das Audio</w:t>
      </w:r>
      <w:r w:rsidR="00AE175D">
        <w:t xml:space="preserve"> mit Hilfe einer </w:t>
      </w:r>
      <w:proofErr w:type="spellStart"/>
      <w:r w:rsidR="00F67FF3">
        <w:t>Koroutine</w:t>
      </w:r>
      <w:proofErr w:type="spellEnd"/>
      <w:r w:rsidR="00181D1F">
        <w:t xml:space="preserve"> </w:t>
      </w:r>
      <w:r w:rsidR="00D52D88">
        <w:t>in regelmäßigen Abständen</w:t>
      </w:r>
      <w:r w:rsidR="00181D1F">
        <w:t xml:space="preserve"> ab</w:t>
      </w:r>
      <w:r w:rsidR="00D52D88">
        <w:t xml:space="preserve">. Die Zeit der Abstände wurde mit der </w:t>
      </w:r>
      <w:r w:rsidR="00181D1F">
        <w:t xml:space="preserve">der Variable </w:t>
      </w:r>
      <w:proofErr w:type="spellStart"/>
      <w:r w:rsidR="00181D1F" w:rsidRPr="007D6A02">
        <w:rPr>
          <w:rStyle w:val="Hervorhebung"/>
        </w:rPr>
        <w:t>PlayTime</w:t>
      </w:r>
      <w:proofErr w:type="spellEnd"/>
      <w:r w:rsidR="00D52D88">
        <w:rPr>
          <w:rStyle w:val="Hervorhebung"/>
        </w:rPr>
        <w:t xml:space="preserve"> </w:t>
      </w:r>
      <w:r w:rsidR="00D52D88">
        <w:t xml:space="preserve">realisiert und </w:t>
      </w:r>
      <w:r w:rsidR="00075A01">
        <w:t>der</w:t>
      </w:r>
      <w:r w:rsidR="00D52D88" w:rsidRPr="000743D5">
        <w:rPr>
          <w:color w:val="FF0000"/>
        </w:rPr>
        <w:t xml:space="preserve"> </w:t>
      </w:r>
      <w:r w:rsidR="00D52D88">
        <w:t>Wert</w:t>
      </w:r>
      <w:r w:rsidR="00181D1F" w:rsidRPr="00D52D88">
        <w:t xml:space="preserve"> </w:t>
      </w:r>
      <w:r w:rsidR="00181D1F">
        <w:t xml:space="preserve">auf </w:t>
      </w:r>
      <w:r w:rsidR="00D52D88">
        <w:t>30</w:t>
      </w:r>
      <w:r w:rsidR="00181D1F">
        <w:t xml:space="preserve"> Sekunden gesetzt.</w:t>
      </w:r>
      <w:r w:rsidR="00077E9A">
        <w:t xml:space="preserve"> Da die Laustärke der Geräusche nur leise im Hintergrund hörbar sein sollen, wurde die </w:t>
      </w:r>
      <w:r w:rsidR="00077E9A" w:rsidRPr="002E4068">
        <w:rPr>
          <w:rStyle w:val="Hervorhebung"/>
        </w:rPr>
        <w:t>Volume</w:t>
      </w:r>
      <w:r w:rsidR="00077E9A">
        <w:t xml:space="preserve"> Einstellung beider </w:t>
      </w:r>
      <w:proofErr w:type="spellStart"/>
      <w:r w:rsidR="00077E9A" w:rsidRPr="002E4068">
        <w:rPr>
          <w:rStyle w:val="Hervorhebung"/>
        </w:rPr>
        <w:t>AudioScource</w:t>
      </w:r>
      <w:proofErr w:type="spellEnd"/>
      <w:r w:rsidR="00077E9A">
        <w:t xml:space="preserve"> Komponenten auf den Wert 0.3 gesetzt</w:t>
      </w:r>
      <w:r w:rsidR="002E4068">
        <w:t>.</w:t>
      </w:r>
    </w:p>
    <w:p w14:paraId="4D261BD2" w14:textId="45900C38" w:rsidR="005C3539" w:rsidRDefault="005C3539" w:rsidP="005C3539">
      <w:pPr>
        <w:pStyle w:val="berschrift4"/>
      </w:pPr>
      <w:bookmarkStart w:id="401" w:name="_Ref72501390"/>
      <w:bookmarkStart w:id="402" w:name="_Toc82686278"/>
      <w:bookmarkStart w:id="403" w:name="_Toc87517056"/>
      <w:bookmarkStart w:id="404" w:name="_Toc90042132"/>
      <w:r>
        <w:t>Menü</w:t>
      </w:r>
      <w:bookmarkEnd w:id="401"/>
      <w:bookmarkEnd w:id="402"/>
      <w:bookmarkEnd w:id="403"/>
      <w:bookmarkEnd w:id="404"/>
    </w:p>
    <w:p w14:paraId="3EA2BE2A" w14:textId="4378F396"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5896">
        <w:t>Ü</w:t>
      </w:r>
      <w:r w:rsidR="00AD1D23">
        <w:t>ber</w:t>
      </w:r>
      <w:r w:rsidR="00ED5896">
        <w:t xml:space="preserve"> das Menü</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proofErr w:type="spellStart"/>
      <w:r w:rsidR="00B87486" w:rsidRPr="00B87486">
        <w:rPr>
          <w:rStyle w:val="Hervorhebung"/>
        </w:rPr>
        <w:t>ScenarioHandler</w:t>
      </w:r>
      <w:proofErr w:type="spellEnd"/>
      <w:r w:rsidR="00B87486">
        <w:rPr>
          <w:rStyle w:val="Hervorhebung"/>
        </w:rPr>
        <w:t xml:space="preserve"> </w:t>
      </w:r>
      <w:r w:rsidR="00B87486">
        <w:t xml:space="preserve">(siehe Kapitel </w:t>
      </w:r>
      <w:r w:rsidR="00B87486">
        <w:fldChar w:fldCharType="begin"/>
      </w:r>
      <w:r w:rsidR="00B87486">
        <w:instrText xml:space="preserve"> REF _Ref77710271 \r \h </w:instrText>
      </w:r>
      <w:r w:rsidR="00B87486">
        <w:fldChar w:fldCharType="separate"/>
      </w:r>
      <w:r w:rsidR="002E5F1C">
        <w:t>3.3.4</w:t>
      </w:r>
      <w:r w:rsidR="00B87486">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1A1E99">
      <w:pPr>
        <w:pStyle w:val="berschrift5"/>
      </w:pPr>
      <w:bookmarkStart w:id="405" w:name="_Toc82686279"/>
      <w:bookmarkStart w:id="406" w:name="_Toc87517057"/>
      <w:bookmarkStart w:id="407" w:name="_Toc90042133"/>
      <w:r>
        <w:t>Implementierung der UI Elemente</w:t>
      </w:r>
      <w:bookmarkEnd w:id="405"/>
      <w:bookmarkEnd w:id="406"/>
      <w:bookmarkEnd w:id="407"/>
    </w:p>
    <w:p w14:paraId="226B5323" w14:textId="03327A11"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proofErr w:type="spellStart"/>
      <w:r w:rsidR="00B641D1" w:rsidRPr="00B641D1">
        <w:rPr>
          <w:rStyle w:val="Hervorhebung"/>
        </w:rPr>
        <w:t>CanvasMenu</w:t>
      </w:r>
      <w:proofErr w:type="spellEnd"/>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2E5F1C">
        <w:t xml:space="preserve">Abb. </w:t>
      </w:r>
      <w:r w:rsidR="002E5F1C">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2E5F1C">
        <w:t>3.3.5.1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den Buttons visuell sichtbar zu machen, </w:t>
      </w:r>
      <w:r w:rsidR="00994730">
        <w:t>wurde unter</w:t>
      </w:r>
      <w:r w:rsidR="006327CE">
        <w:t xml:space="preserve"> der Button Komponente die </w:t>
      </w:r>
      <w:proofErr w:type="spellStart"/>
      <w:r w:rsidR="006327CE" w:rsidRPr="000E1E90">
        <w:rPr>
          <w:rStyle w:val="Hervorhebung"/>
        </w:rPr>
        <w:t>Highlighted</w:t>
      </w:r>
      <w:proofErr w:type="spellEnd"/>
      <w:r w:rsidR="006327CE" w:rsidRPr="000E1E90">
        <w:rPr>
          <w:rStyle w:val="Hervorhebung"/>
        </w:rPr>
        <w:t xml:space="preserve">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proofErr w:type="spellStart"/>
      <w:r w:rsidR="006E5353" w:rsidRPr="000E1E90">
        <w:rPr>
          <w:rStyle w:val="Hervorhebung"/>
        </w:rPr>
        <w:t>Pressed</w:t>
      </w:r>
      <w:proofErr w:type="spellEnd"/>
      <w:r w:rsidR="006E5353" w:rsidRPr="000E1E90">
        <w:rPr>
          <w:rStyle w:val="Hervorhebung"/>
        </w:rPr>
        <w:t xml:space="preserve">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lastRenderedPageBreak/>
        <w:drawing>
          <wp:inline distT="0" distB="0" distL="0" distR="0" wp14:anchorId="1CD44449" wp14:editId="39AE5A5C">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0640C3BB" w:rsidR="00385303" w:rsidRPr="00385303" w:rsidRDefault="00FC56C9" w:rsidP="00B73323">
      <w:pPr>
        <w:pStyle w:val="Beschriftung"/>
      </w:pPr>
      <w:bookmarkStart w:id="408" w:name="_Ref77837793"/>
      <w:bookmarkStart w:id="409" w:name="_Ref73096464"/>
      <w:bookmarkStart w:id="410" w:name="_Toc87517155"/>
      <w:bookmarkStart w:id="411" w:name="_Toc90042032"/>
      <w:r>
        <w:t xml:space="preserve">Abb. </w:t>
      </w:r>
      <w:fldSimple w:instr=" SEQ Abb. \* ARABIC ">
        <w:r w:rsidR="002E5F1C">
          <w:rPr>
            <w:noProof/>
          </w:rPr>
          <w:t>43</w:t>
        </w:r>
      </w:fldSimple>
      <w:bookmarkEnd w:id="408"/>
      <w:r>
        <w:t>: Menü zu</w:t>
      </w:r>
      <w:bookmarkEnd w:id="409"/>
      <w:r w:rsidR="00670303">
        <w:t>m Starten des Szenarios</w:t>
      </w:r>
      <w:bookmarkEnd w:id="410"/>
      <w:bookmarkEnd w:id="411"/>
    </w:p>
    <w:p w14:paraId="29CFCDC1" w14:textId="7432D72C" w:rsidR="00C25B84" w:rsidRDefault="0001237F" w:rsidP="0001237F">
      <w:pPr>
        <w:pStyle w:val="berschrift5"/>
      </w:pPr>
      <w:bookmarkStart w:id="412" w:name="_Ref73269448"/>
      <w:bookmarkStart w:id="413" w:name="_Toc82686280"/>
      <w:bookmarkStart w:id="414" w:name="_Toc87517058"/>
      <w:bookmarkStart w:id="415" w:name="_Toc90042134"/>
      <w:r>
        <w:t>Funktionalität des Menüs</w:t>
      </w:r>
      <w:bookmarkEnd w:id="412"/>
      <w:bookmarkEnd w:id="413"/>
      <w:bookmarkEnd w:id="414"/>
      <w:bookmarkEnd w:id="415"/>
    </w:p>
    <w:p w14:paraId="71353126" w14:textId="40CE2315" w:rsidR="00984B2D" w:rsidRDefault="00AD1D23" w:rsidP="00AD1D23">
      <w:pPr>
        <w:pStyle w:val="Textkrper"/>
      </w:pPr>
      <w:r>
        <w:t>Die Funktionalität de</w:t>
      </w:r>
      <w:r w:rsidR="00B4650B">
        <w:t>s</w:t>
      </w:r>
      <w:r>
        <w:t xml:space="preserve"> Buttons </w:t>
      </w:r>
      <w:r w:rsidR="00B4650B">
        <w:t>wurde</w:t>
      </w:r>
      <w:r>
        <w:t xml:space="preserve"> mit dem Skript </w:t>
      </w:r>
      <w:proofErr w:type="spellStart"/>
      <w:r w:rsidRPr="00A544BE">
        <w:rPr>
          <w:rStyle w:val="Hervorhebung"/>
        </w:rPr>
        <w:t>MenuHandler</w:t>
      </w:r>
      <w:proofErr w:type="spellEnd"/>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proofErr w:type="spellStart"/>
      <w:proofErr w:type="gramStart"/>
      <w:r w:rsidR="00A50AB1" w:rsidRPr="00A50AB1">
        <w:rPr>
          <w:rStyle w:val="Hervorhebung"/>
        </w:rPr>
        <w:t>StartNextScenario</w:t>
      </w:r>
      <w:proofErr w:type="spellEnd"/>
      <w:r w:rsidR="00A50AB1" w:rsidRPr="00A50AB1">
        <w:rPr>
          <w:rStyle w:val="Hervorhebung"/>
        </w:rPr>
        <w:t>(</w:t>
      </w:r>
      <w:proofErr w:type="gramEnd"/>
      <w:r w:rsidR="00A50AB1" w:rsidRPr="00A50AB1">
        <w:rPr>
          <w:rStyle w:val="Hervorhebung"/>
        </w:rPr>
        <w:t>)</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proofErr w:type="spellStart"/>
      <w:r w:rsidR="007B3A6A" w:rsidRPr="007B3A6A">
        <w:rPr>
          <w:rStyle w:val="Hervorhebung"/>
        </w:rPr>
        <w:t>SetScenario</w:t>
      </w:r>
      <w:proofErr w:type="spellEnd"/>
      <w:r w:rsidR="007B3A6A" w:rsidRPr="007B3A6A">
        <w:rPr>
          <w:rStyle w:val="Hervorhebung"/>
        </w:rPr>
        <w:t>()</w:t>
      </w:r>
      <w:r w:rsidR="00DE7A14">
        <w:t xml:space="preserve"> des Skriptes </w:t>
      </w:r>
      <w:proofErr w:type="spellStart"/>
      <w:r w:rsidR="00DE7A14" w:rsidRPr="00DE7A14">
        <w:rPr>
          <w:rStyle w:val="Hervorhebung"/>
        </w:rPr>
        <w:t>ScenarioHandler</w:t>
      </w:r>
      <w:proofErr w:type="spellEnd"/>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proofErr w:type="spellStart"/>
      <w:proofErr w:type="gramStart"/>
      <w:r w:rsidR="000C167C" w:rsidRPr="00020E80">
        <w:rPr>
          <w:rStyle w:val="Hervorhebung"/>
        </w:rPr>
        <w:t>OnClick</w:t>
      </w:r>
      <w:proofErr w:type="spellEnd"/>
      <w:r w:rsidR="000C167C" w:rsidRPr="00020E80">
        <w:rPr>
          <w:rStyle w:val="Hervorhebung"/>
        </w:rPr>
        <w:t>(</w:t>
      </w:r>
      <w:proofErr w:type="gramEnd"/>
      <w:r w:rsidRPr="00020E80">
        <w:rPr>
          <w:rStyle w:val="Hervorhebung"/>
        </w:rPr>
        <w:t>)</w:t>
      </w:r>
      <w:r>
        <w:t xml:space="preserve"> Bereich</w:t>
      </w:r>
      <w:r w:rsidR="00047C99">
        <w:t xml:space="preserve"> des </w:t>
      </w:r>
      <w:proofErr w:type="spellStart"/>
      <w:r w:rsidR="00047C99">
        <w:t>Inspectors</w:t>
      </w:r>
      <w:proofErr w:type="spellEnd"/>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70CD3CE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3047464E" w:rsidR="00E31E9C" w:rsidRDefault="00577BE9" w:rsidP="005F59B1">
      <w:pPr>
        <w:pStyle w:val="Beschriftung"/>
      </w:pPr>
      <w:bookmarkStart w:id="416" w:name="_Ref77837739"/>
      <w:bookmarkStart w:id="417" w:name="_Ref73270886"/>
      <w:bookmarkStart w:id="418" w:name="_Toc87517156"/>
      <w:bookmarkStart w:id="419" w:name="_Toc90042033"/>
      <w:r>
        <w:t xml:space="preserve">Abb. </w:t>
      </w:r>
      <w:fldSimple w:instr=" SEQ Abb. \* ARABIC ">
        <w:r w:rsidR="002E5F1C">
          <w:rPr>
            <w:noProof/>
          </w:rPr>
          <w:t>44</w:t>
        </w:r>
      </w:fldSimple>
      <w:bookmarkEnd w:id="416"/>
      <w:r>
        <w:t>: Button Objekt</w:t>
      </w:r>
      <w:bookmarkEnd w:id="417"/>
      <w:r w:rsidR="00143B2E">
        <w:t xml:space="preserve"> Inspector</w:t>
      </w:r>
      <w:bookmarkEnd w:id="418"/>
      <w:bookmarkEnd w:id="419"/>
    </w:p>
    <w:p w14:paraId="427F1411" w14:textId="452A2730" w:rsidR="00297F49" w:rsidRDefault="00297F49" w:rsidP="00297F49">
      <w:pPr>
        <w:pStyle w:val="berschrift5"/>
      </w:pPr>
      <w:bookmarkStart w:id="420" w:name="_Toc82686281"/>
      <w:bookmarkStart w:id="421" w:name="_Toc87517059"/>
      <w:bookmarkStart w:id="422" w:name="_Toc90042135"/>
      <w:r>
        <w:t xml:space="preserve">Laserpointer </w:t>
      </w:r>
      <w:r w:rsidR="00087155">
        <w:t>mit der Oculus Integration</w:t>
      </w:r>
      <w:bookmarkEnd w:id="420"/>
      <w:bookmarkEnd w:id="421"/>
      <w:bookmarkEnd w:id="422"/>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proofErr w:type="spellStart"/>
      <w:r w:rsidR="006559E3" w:rsidRPr="00C752E9">
        <w:rPr>
          <w:rStyle w:val="Hervorhebung"/>
        </w:rPr>
        <w:t>OVRCameraRig</w:t>
      </w:r>
      <w:proofErr w:type="spellEnd"/>
      <w:r w:rsidR="006559E3">
        <w:t xml:space="preserve"> des </w:t>
      </w:r>
      <w:proofErr w:type="spellStart"/>
      <w:r w:rsidR="006559E3" w:rsidRPr="00C752E9">
        <w:rPr>
          <w:rStyle w:val="Hervorhebung"/>
        </w:rPr>
        <w:t>OVRPlayerController</w:t>
      </w:r>
      <w:proofErr w:type="spellEnd"/>
      <w:r w:rsidR="006559E3">
        <w:t xml:space="preserve"> das Skript </w:t>
      </w:r>
      <w:proofErr w:type="spellStart"/>
      <w:r w:rsidR="006559E3" w:rsidRPr="00C752E9">
        <w:rPr>
          <w:rStyle w:val="Hervorhebung"/>
        </w:rPr>
        <w:t>OVRPhysicsRaycaster</w:t>
      </w:r>
      <w:proofErr w:type="spellEnd"/>
      <w:r w:rsidR="006559E3">
        <w:t xml:space="preserve"> hinzugefügt werden.</w:t>
      </w:r>
    </w:p>
    <w:p w14:paraId="26BD48A7" w14:textId="672C1DC9" w:rsidR="00AD1D23" w:rsidRDefault="00060DB9" w:rsidP="00F90554">
      <w:r>
        <w:t>Ebenso wurde das</w:t>
      </w:r>
      <w:r w:rsidR="00AD1D23">
        <w:t xml:space="preserve"> </w:t>
      </w:r>
      <w:proofErr w:type="spellStart"/>
      <w:r w:rsidR="00AD1D23">
        <w:t>Prefab</w:t>
      </w:r>
      <w:proofErr w:type="spellEnd"/>
      <w:r w:rsidR="00AD1D23">
        <w:t xml:space="preserve"> </w:t>
      </w:r>
      <w:proofErr w:type="spellStart"/>
      <w:r w:rsidR="00AD1D23" w:rsidRPr="00AF22E6">
        <w:rPr>
          <w:rStyle w:val="Hervorhebung"/>
        </w:rPr>
        <w:t>UIHelpers</w:t>
      </w:r>
      <w:proofErr w:type="spellEnd"/>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proofErr w:type="spellStart"/>
      <w:r w:rsidR="00AD1D23" w:rsidRPr="00154AD9">
        <w:rPr>
          <w:rStyle w:val="Hervorhebung"/>
        </w:rPr>
        <w:t>LaserPointer</w:t>
      </w:r>
      <w:proofErr w:type="spellEnd"/>
      <w:r w:rsidR="00AD1D23">
        <w:t>, welches dafür zuständig ist</w:t>
      </w:r>
      <w:r w:rsidR="000743D5">
        <w:t>,</w:t>
      </w:r>
      <w:r w:rsidR="00AD1D23">
        <w:t xml:space="preserve"> den Laser Pointer zum Anvisieren der Buttons zu visualisieren. An </w:t>
      </w:r>
      <w:r w:rsidR="00D82555">
        <w:t>gleicher</w:t>
      </w:r>
      <w:r w:rsidR="00AD1D23">
        <w:t xml:space="preserve"> Stelle befindet sich zum anderen das Objekt </w:t>
      </w:r>
      <w:proofErr w:type="spellStart"/>
      <w:r w:rsidR="00AD1D23" w:rsidRPr="008260D5">
        <w:rPr>
          <w:rStyle w:val="Hervorhebung"/>
        </w:rPr>
        <w:t>EventSystem</w:t>
      </w:r>
      <w:proofErr w:type="spellEnd"/>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proofErr w:type="spellStart"/>
      <w:r w:rsidR="00F90554" w:rsidRPr="00F90554">
        <w:rPr>
          <w:rStyle w:val="Hervorhebung"/>
        </w:rPr>
        <w:t>OVRInputModule</w:t>
      </w:r>
      <w:proofErr w:type="spellEnd"/>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proofErr w:type="spellStart"/>
      <w:r w:rsidR="00F90554" w:rsidRPr="00F90554">
        <w:rPr>
          <w:rStyle w:val="Hervorhebung"/>
        </w:rPr>
        <w:t>RightHandAnchor</w:t>
      </w:r>
      <w:proofErr w:type="spellEnd"/>
      <w:r w:rsidR="00F90554">
        <w:t xml:space="preserve"> des </w:t>
      </w:r>
      <w:proofErr w:type="spellStart"/>
      <w:r w:rsidR="00F90554">
        <w:t>OVRPlayerController</w:t>
      </w:r>
      <w:proofErr w:type="spellEnd"/>
      <w:r w:rsidR="00F90554">
        <w:t xml:space="preserve">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 xml:space="preserve">Das bewirkt, </w:t>
      </w:r>
      <w:r w:rsidR="00D42DF7">
        <w:lastRenderedPageBreak/>
        <w:t>das der rechte Controller für den Laserpointer genutzt wird und die Trigger Taste des rechten Controllers zur Auswahl eines Buttons genutzt werden kann.</w:t>
      </w:r>
    </w:p>
    <w:p w14:paraId="3088E319" w14:textId="12C00270" w:rsidR="005D445B" w:rsidRDefault="005D445B" w:rsidP="00AD1D23">
      <w:pPr>
        <w:pStyle w:val="berschrift5"/>
      </w:pPr>
      <w:bookmarkStart w:id="423" w:name="_Toc82686282"/>
      <w:bookmarkStart w:id="424" w:name="_Toc87517060"/>
      <w:bookmarkStart w:id="425" w:name="_Toc90042136"/>
      <w:r>
        <w:t xml:space="preserve">Laserpointer </w:t>
      </w:r>
      <w:r w:rsidR="00D65140">
        <w:t xml:space="preserve">mit dem </w:t>
      </w:r>
      <w:proofErr w:type="spellStart"/>
      <w:r w:rsidR="00D65140">
        <w:t>SteamVR</w:t>
      </w:r>
      <w:proofErr w:type="spellEnd"/>
      <w:r w:rsidR="00D65140">
        <w:t xml:space="preserve"> Plugin</w:t>
      </w:r>
      <w:bookmarkEnd w:id="423"/>
      <w:bookmarkEnd w:id="424"/>
      <w:bookmarkEnd w:id="425"/>
    </w:p>
    <w:p w14:paraId="535A3B32" w14:textId="29B49435" w:rsidR="00087155" w:rsidRPr="00087155" w:rsidRDefault="00EB181B" w:rsidP="00087155">
      <w:r>
        <w:t xml:space="preserve">Für die Nutzung des Menüs für die HTC Vive bzw. für </w:t>
      </w:r>
      <w:proofErr w:type="spellStart"/>
      <w:r>
        <w:t>SteamVR</w:t>
      </w:r>
      <w:proofErr w:type="spellEnd"/>
      <w:r>
        <w:t xml:space="preserve">,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4E7B74FB" w:rsidR="000C1180" w:rsidRDefault="004324AC" w:rsidP="000C1180">
      <w:r>
        <w:t xml:space="preserve">Für die Interaktion mit dem Menü, um das Szenario auszuwählen, </w:t>
      </w:r>
      <w:r w:rsidR="00E9485F">
        <w:t>wurde</w:t>
      </w:r>
      <w:r>
        <w:t xml:space="preserve"> ein Laserpointer implementiert, welches sich mit dem rechten Controller bedienen lässt. Dazu </w:t>
      </w:r>
      <w:r w:rsidR="00036B51">
        <w:t>wurde</w:t>
      </w:r>
      <w:r>
        <w:t xml:space="preserve"> ein </w:t>
      </w:r>
      <w:proofErr w:type="spellStart"/>
      <w:r w:rsidRPr="009D116C">
        <w:rPr>
          <w:rStyle w:val="Hervorhebung"/>
        </w:rPr>
        <w:t>PR_Pointer</w:t>
      </w:r>
      <w:proofErr w:type="spellEnd"/>
      <w:r w:rsidRPr="009D116C">
        <w:rPr>
          <w:rStyle w:val="Hervorhebung"/>
        </w:rPr>
        <w:t xml:space="preserve"> </w:t>
      </w:r>
      <w:proofErr w:type="spellStart"/>
      <w:r w:rsidRPr="009D116C">
        <w:rPr>
          <w:rStyle w:val="Hervorhebung"/>
        </w:rPr>
        <w:t>Prefab</w:t>
      </w:r>
      <w:proofErr w:type="spellEnd"/>
      <w:r>
        <w:t xml:space="preserve"> erstellt</w:t>
      </w:r>
      <w:r w:rsidR="00B11346">
        <w:t xml:space="preserve"> und im </w:t>
      </w:r>
      <w:r w:rsidR="00B11346" w:rsidRPr="009D116C">
        <w:rPr>
          <w:rStyle w:val="Hervorhebung"/>
        </w:rPr>
        <w:t>Player</w:t>
      </w:r>
      <w:r w:rsidR="00B11346">
        <w:t xml:space="preserve"> </w:t>
      </w:r>
      <w:proofErr w:type="spellStart"/>
      <w:r w:rsidR="00B11346">
        <w:t>Prefab</w:t>
      </w:r>
      <w:proofErr w:type="spellEnd"/>
      <w:r w:rsidR="00B11346">
        <w:t xml:space="preserve"> unter dem </w:t>
      </w:r>
      <w:proofErr w:type="spellStart"/>
      <w:r w:rsidR="00B11346" w:rsidRPr="009D116C">
        <w:rPr>
          <w:rStyle w:val="Hervorhebung"/>
        </w:rPr>
        <w:t>RightHand</w:t>
      </w:r>
      <w:proofErr w:type="spellEnd"/>
      <w:r w:rsidR="00B11346">
        <w:t xml:space="preserve"> Objekt hinzugefügt.</w:t>
      </w:r>
      <w:r>
        <w:t xml:space="preserve"> welches die Komponenten </w:t>
      </w:r>
      <w:proofErr w:type="spellStart"/>
      <w:r w:rsidRPr="009D116C">
        <w:rPr>
          <w:rStyle w:val="Hervorhebung"/>
        </w:rPr>
        <w:t>Camera</w:t>
      </w:r>
      <w:proofErr w:type="spellEnd"/>
      <w:r>
        <w:t xml:space="preserve"> und </w:t>
      </w:r>
      <w:r w:rsidRPr="009D116C">
        <w:rPr>
          <w:rStyle w:val="Hervorhebung"/>
        </w:rPr>
        <w:t>Line Renderer</w:t>
      </w:r>
      <w:r>
        <w:t xml:space="preserve"> besitzt. Die Komponente </w:t>
      </w:r>
      <w:proofErr w:type="spellStart"/>
      <w:r w:rsidRPr="009D116C">
        <w:rPr>
          <w:rStyle w:val="Hervorhebung"/>
        </w:rPr>
        <w:t>Camera</w:t>
      </w:r>
      <w:proofErr w:type="spellEnd"/>
      <w:r>
        <w:t xml:space="preserve"> ist deaktiviert und wird dazu verwendet, ein grafischen </w:t>
      </w:r>
      <w:proofErr w:type="spellStart"/>
      <w:r w:rsidRPr="00692164">
        <w:t>Raycast</w:t>
      </w:r>
      <w:proofErr w:type="spellEnd"/>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w:t>
      </w:r>
      <w:proofErr w:type="spellStart"/>
      <w:r>
        <w:t>Raycast</w:t>
      </w:r>
      <w:proofErr w:type="spellEnd"/>
      <w:r>
        <w:t xml:space="preserve"> sehen zu können (siehe</w:t>
      </w:r>
      <w:r w:rsidR="00134DFA">
        <w:t xml:space="preserve"> </w:t>
      </w:r>
      <w:r w:rsidR="00134DFA">
        <w:fldChar w:fldCharType="begin"/>
      </w:r>
      <w:r w:rsidR="00134DFA">
        <w:instrText xml:space="preserve"> REF _Ref77837813 \h </w:instrText>
      </w:r>
      <w:r w:rsidR="00134DFA">
        <w:fldChar w:fldCharType="separate"/>
      </w:r>
      <w:r w:rsidR="002E5F1C">
        <w:t xml:space="preserve">Abb. </w:t>
      </w:r>
      <w:r w:rsidR="002E5F1C">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0CA6870C">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5AC302E" w:rsidR="009D5611" w:rsidRDefault="000C1180" w:rsidP="005F59B1">
      <w:pPr>
        <w:pStyle w:val="Beschriftung"/>
      </w:pPr>
      <w:bookmarkStart w:id="426" w:name="_Ref77837813"/>
      <w:bookmarkStart w:id="427" w:name="_Ref72224951"/>
      <w:bookmarkStart w:id="428" w:name="_Toc87517157"/>
      <w:bookmarkStart w:id="429" w:name="_Toc90042034"/>
      <w:r>
        <w:t xml:space="preserve">Abb. </w:t>
      </w:r>
      <w:fldSimple w:instr=" SEQ Abb. \* ARABIC ">
        <w:r w:rsidR="002E5F1C">
          <w:rPr>
            <w:noProof/>
          </w:rPr>
          <w:t>45</w:t>
        </w:r>
      </w:fldSimple>
      <w:bookmarkEnd w:id="426"/>
      <w:r>
        <w:t xml:space="preserve">: </w:t>
      </w:r>
      <w:proofErr w:type="spellStart"/>
      <w:r>
        <w:t>LaserPointer</w:t>
      </w:r>
      <w:proofErr w:type="spellEnd"/>
      <w:r>
        <w:t xml:space="preserve"> mit </w:t>
      </w:r>
      <w:proofErr w:type="spellStart"/>
      <w:r>
        <w:t>Raycast</w:t>
      </w:r>
      <w:bookmarkEnd w:id="427"/>
      <w:bookmarkEnd w:id="428"/>
      <w:bookmarkEnd w:id="429"/>
      <w:proofErr w:type="spellEnd"/>
    </w:p>
    <w:p w14:paraId="40603F8A" w14:textId="4990A77F"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proofErr w:type="spellStart"/>
      <w:r w:rsidRPr="00123587">
        <w:rPr>
          <w:rStyle w:val="Hervorhebung"/>
        </w:rPr>
        <w:t>PR_Pointer</w:t>
      </w:r>
      <w:proofErr w:type="spellEnd"/>
      <w:r>
        <w:t xml:space="preserve"> Objekt als Komponente hinzugefügt</w:t>
      </w:r>
      <w:r w:rsidR="001E5E2D">
        <w:t>, welches</w:t>
      </w:r>
      <w:r w:rsidR="000C1180">
        <w:t xml:space="preserve"> die Funktionalitäten des </w:t>
      </w:r>
      <w:proofErr w:type="spellStart"/>
      <w:r w:rsidR="000C1180">
        <w:t>Raycast</w:t>
      </w:r>
      <w:proofErr w:type="spellEnd"/>
      <w:r w:rsidR="000C1180">
        <w:t xml:space="preserve">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proofErr w:type="spellStart"/>
      <w:r w:rsidR="000C1180" w:rsidRPr="00AF523F">
        <w:rPr>
          <w:rStyle w:val="Hervorhebung"/>
        </w:rPr>
        <w:t>VRInputModule</w:t>
      </w:r>
      <w:proofErr w:type="spellEnd"/>
      <w:r w:rsidR="000C1180">
        <w:t xml:space="preserve"> </w:t>
      </w:r>
      <w:r w:rsidR="00A532F2">
        <w:t xml:space="preserve">erstellt und </w:t>
      </w:r>
      <w:r w:rsidR="00BC764B">
        <w:t>eingebunden</w:t>
      </w:r>
      <w:r w:rsidR="000C1180">
        <w:t>, welches die Interaktion durch das Drücken der Trigger Tasten des rechten Controllers implementiert</w:t>
      </w:r>
      <w:r w:rsidR="00C30CF8">
        <w:t>.</w:t>
      </w:r>
      <w:r w:rsidR="005806CF">
        <w:t xml:space="preserve"> Dadurch können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proofErr w:type="spellStart"/>
      <w:r w:rsidR="000C1180" w:rsidRPr="00231E7D">
        <w:rPr>
          <w:rStyle w:val="Hervorhebung"/>
        </w:rPr>
        <w:t>MenuHandler</w:t>
      </w:r>
      <w:proofErr w:type="spellEnd"/>
      <w:r w:rsidR="000C1180">
        <w:t xml:space="preserve">, welches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2E5F1C">
        <w:t>3.3.10.2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proofErr w:type="spellStart"/>
      <w:r w:rsidR="000C1180" w:rsidRPr="00231E7D">
        <w:rPr>
          <w:rStyle w:val="Hervorhebung"/>
        </w:rPr>
        <w:t>InputModule</w:t>
      </w:r>
      <w:proofErr w:type="spellEnd"/>
      <w:r w:rsidR="000C1180">
        <w:t xml:space="preserve"> hinzugefügt, </w:t>
      </w:r>
      <w:r w:rsidR="007D4269">
        <w:t>welches das</w:t>
      </w:r>
      <w:r w:rsidR="000C1180">
        <w:t xml:space="preserve"> Eventsystem</w:t>
      </w:r>
      <w:r w:rsidR="007D4269">
        <w:t xml:space="preserve"> des </w:t>
      </w:r>
      <w:r w:rsidR="007D4269" w:rsidRPr="00231E7D">
        <w:rPr>
          <w:rStyle w:val="Hervorhebung"/>
        </w:rPr>
        <w:t>Player</w:t>
      </w:r>
      <w:r w:rsidR="007D4269">
        <w:t xml:space="preserve"> </w:t>
      </w:r>
      <w:proofErr w:type="spellStart"/>
      <w:r w:rsidR="007D4269">
        <w:t>Prefabs</w:t>
      </w:r>
      <w:proofErr w:type="spellEnd"/>
      <w:r w:rsidR="000C1180">
        <w:t xml:space="preserve"> ist.</w:t>
      </w:r>
    </w:p>
    <w:p w14:paraId="06F17C2C" w14:textId="7A93E5F5" w:rsidR="00815E6C" w:rsidRDefault="00815E6C" w:rsidP="00406CE6">
      <w:pPr>
        <w:pStyle w:val="berschrift2"/>
      </w:pPr>
      <w:bookmarkStart w:id="430" w:name="_Toc82686283"/>
      <w:bookmarkStart w:id="431" w:name="_Toc87517061"/>
      <w:bookmarkStart w:id="432" w:name="_Toc90042137"/>
      <w:r>
        <w:lastRenderedPageBreak/>
        <w:t>Evaluation</w:t>
      </w:r>
      <w:r w:rsidR="00B920BF">
        <w:t xml:space="preserve"> und Auswertung der </w:t>
      </w:r>
      <w:r w:rsidR="00C91FB5">
        <w:t>Ergebnisse</w:t>
      </w:r>
      <w:bookmarkEnd w:id="430"/>
      <w:bookmarkEnd w:id="431"/>
      <w:bookmarkEnd w:id="432"/>
    </w:p>
    <w:p w14:paraId="0210242C" w14:textId="520EF1C2" w:rsidR="00F1669C" w:rsidRDefault="00F1669C" w:rsidP="00F1669C">
      <w:r>
        <w:t xml:space="preserve">In diesem Kapitel werden zunächst </w:t>
      </w:r>
      <w:r w:rsidR="00D009C1">
        <w:t>die Datenerfassung, die</w:t>
      </w:r>
      <w:r>
        <w:t xml:space="preserve"> Vorbereiten der Laborumgebung</w:t>
      </w:r>
      <w:r w:rsidR="007706B6">
        <w:t xml:space="preserve">, </w:t>
      </w:r>
      <w:r>
        <w:t>die Beschreibung des Forschungsgegenstandes</w:t>
      </w:r>
      <w:r w:rsidR="007706B6">
        <w:t xml:space="preserve">, </w:t>
      </w:r>
      <w:r w:rsidR="00AA0AAF">
        <w:t xml:space="preserve">die </w:t>
      </w:r>
      <w:r w:rsidR="007706B6">
        <w:t>Vorgehensweise</w:t>
      </w:r>
      <w:r w:rsidR="00AA0AAF">
        <w:t xml:space="preserve"> und die Stichprobe</w:t>
      </w:r>
      <w:r>
        <w:t xml:space="preserve"> vorgestellt. Anschließend folgt</w:t>
      </w:r>
      <w:r w:rsidR="0009027C">
        <w:t xml:space="preserve"> die Auswertung der erhobenen Daten.</w:t>
      </w:r>
    </w:p>
    <w:p w14:paraId="02CB19E7" w14:textId="32728FC5" w:rsidR="005813F2" w:rsidRDefault="005813F2" w:rsidP="00406CE6">
      <w:pPr>
        <w:pStyle w:val="berschrift3"/>
      </w:pPr>
      <w:bookmarkStart w:id="433" w:name="_Toc82686284"/>
      <w:bookmarkStart w:id="434" w:name="_Toc87517062"/>
      <w:bookmarkStart w:id="435" w:name="_Toc90042138"/>
      <w:r>
        <w:t>Beschreibung des Forschungsgegenstandes</w:t>
      </w:r>
      <w:bookmarkEnd w:id="433"/>
      <w:bookmarkEnd w:id="434"/>
      <w:bookmarkEnd w:id="435"/>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36"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36"/>
    </w:p>
    <w:p w14:paraId="228A41B0" w14:textId="2AC5432F"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2E5F1C">
        <w:t xml:space="preserve">Tabelle </w:t>
      </w:r>
      <w:r w:rsidR="002E5F1C">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6B97871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5C2BE33A" w:rsidR="000034B3" w:rsidRDefault="001661EA" w:rsidP="001661EA">
      <w:pPr>
        <w:pStyle w:val="Beschriftung"/>
      </w:pPr>
      <w:bookmarkStart w:id="437" w:name="_Ref89949962"/>
      <w:bookmarkStart w:id="438" w:name="_Toc90042194"/>
      <w:r>
        <w:t xml:space="preserve">Tabelle </w:t>
      </w:r>
      <w:fldSimple w:instr=" SEQ Tabelle \* ARABIC ">
        <w:r w:rsidR="002E5F1C">
          <w:rPr>
            <w:noProof/>
          </w:rPr>
          <w:t>1</w:t>
        </w:r>
      </w:fldSimple>
      <w:bookmarkEnd w:id="437"/>
      <w:r>
        <w:t xml:space="preserve">: </w:t>
      </w:r>
      <w:r w:rsidRPr="00FB55D4">
        <w:t>Übersicht der abhängigen und unabhängigen Variablen</w:t>
      </w:r>
      <w:bookmarkEnd w:id="438"/>
    </w:p>
    <w:p w14:paraId="7864F93E" w14:textId="5C444FA9" w:rsidR="005813F2" w:rsidRDefault="005813F2" w:rsidP="00406CE6">
      <w:pPr>
        <w:pStyle w:val="berschrift4"/>
      </w:pPr>
      <w:bookmarkStart w:id="439" w:name="_Toc82686285"/>
      <w:bookmarkStart w:id="440" w:name="_Toc87517063"/>
      <w:bookmarkStart w:id="441" w:name="_Toc90042139"/>
      <w:r>
        <w:t>Unabhängige Variablen</w:t>
      </w:r>
      <w:bookmarkEnd w:id="439"/>
      <w:bookmarkEnd w:id="440"/>
      <w:bookmarkEnd w:id="441"/>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proofErr w:type="spellStart"/>
      <w:r>
        <w:t>Within-Subjects-Factor</w:t>
      </w:r>
      <w:proofErr w:type="spellEnd"/>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t>
      </w:r>
      <w:proofErr w:type="spellStart"/>
      <w:r>
        <w:t>Within-Subjects</w:t>
      </w:r>
      <w:proofErr w:type="spellEnd"/>
      <w:r>
        <w:t xml:space="preserve"> </w:t>
      </w:r>
      <w:proofErr w:type="spellStart"/>
      <w:r>
        <w:t>Factor</w:t>
      </w:r>
      <w:proofErr w:type="spellEnd"/>
      <w:r>
        <w:t xml:space="preserve">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42" w:name="_Toc82686286"/>
      <w:bookmarkStart w:id="443" w:name="_Toc87517064"/>
      <w:bookmarkStart w:id="444" w:name="_Toc90042140"/>
      <w:r>
        <w:t>Abhängige Variablen</w:t>
      </w:r>
      <w:bookmarkEnd w:id="442"/>
      <w:bookmarkEnd w:id="443"/>
      <w:bookmarkEnd w:id="444"/>
    </w:p>
    <w:p w14:paraId="1B0C4DF8" w14:textId="62023A66" w:rsidR="005813F2" w:rsidRPr="00753DB8" w:rsidRDefault="005813F2" w:rsidP="005813F2">
      <w:r>
        <w:t xml:space="preserve">Die abhängigen Variablen des Experiments ist zum einen die Anzahl der ausgelösten </w:t>
      </w:r>
      <w:proofErr w:type="spellStart"/>
      <w:r>
        <w:t>Maluse</w:t>
      </w:r>
      <w:proofErr w:type="spellEnd"/>
      <w:r w:rsidR="00FE7D5F">
        <w:t>,</w:t>
      </w:r>
      <w:r>
        <w:t xml:space="preserve"> die Dauer des jeweiligen ausgelösten Malus</w:t>
      </w:r>
      <w:r w:rsidR="00FE7D5F">
        <w:t xml:space="preserve"> und daraus resultierenden insgesamten Zeit abseits des Weges.</w:t>
      </w:r>
    </w:p>
    <w:p w14:paraId="3F128005" w14:textId="01A97206" w:rsidR="005813F2" w:rsidRDefault="005813F2" w:rsidP="00406CE6">
      <w:pPr>
        <w:pStyle w:val="berschrift3"/>
      </w:pPr>
      <w:bookmarkStart w:id="445" w:name="_Toc82686287"/>
      <w:bookmarkStart w:id="446" w:name="_Toc87517065"/>
      <w:bookmarkStart w:id="447" w:name="_Toc90042141"/>
      <w:r>
        <w:lastRenderedPageBreak/>
        <w:t>Vorgehensweise</w:t>
      </w:r>
      <w:bookmarkEnd w:id="445"/>
      <w:bookmarkEnd w:id="446"/>
      <w:bookmarkEnd w:id="447"/>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A5EC994" w:rsidR="005813F2" w:rsidRDefault="005813F2" w:rsidP="005813F2">
      <w:r>
        <w:t>Darauf erfolgt ein kurzer Überblick über die Studie, einige Informationen über das HTC Vive Headset und dessen Controller. Nach einer detaillierten Beschreibung der Aufgabe und ggf. Beantworten offener Fragen</w:t>
      </w:r>
      <w:ins w:id="448" w:author="Norbert" w:date="2021-12-11T11:04:00Z">
        <w:r w:rsidR="00F72580">
          <w:t>,</w:t>
        </w:r>
      </w:ins>
      <w:r>
        <w:t xml:space="preserve"> erfolgt die Einverständniserklärung. Nun bekommt der Proband die Möglichkeit, sich an das HTC Vive Headset und die virtuelle Umgebung zu gewöhnen. </w:t>
      </w:r>
    </w:p>
    <w:p w14:paraId="18B7032A" w14:textId="77777777" w:rsidR="005813F2" w:rsidRDefault="005813F2" w:rsidP="005813F2">
      <w:r>
        <w:t xml:space="preserve">Fühlt sich der Proband bereit, wird der Durchlauf der Szenarien begonnen. Alle Probanden fangen mit dem Baseline Szenario an. Das Szenario 1 und Szenario 2 wurde daraufhin in einer ausgeglichenen Reihenfolge absolviert. 10 Teilnehmer fingen mit dem Szenario 1 an und 10 Teilnehmer mit dem Szenario 2. Zwischen den beiden Szenarien und zum Schluss wurde nochmals das Szenario Baseline absolviert. </w:t>
      </w:r>
    </w:p>
    <w:p w14:paraId="04241364" w14:textId="38BA4E59" w:rsidR="005813F2" w:rsidRDefault="005813F2" w:rsidP="004C65CC">
      <w:r>
        <w:t>Der Fragebogen, welcher in Kapitel</w:t>
      </w:r>
      <w:r w:rsidR="00724D32">
        <w:t xml:space="preserve"> </w:t>
      </w:r>
      <w:r w:rsidR="00724D32">
        <w:fldChar w:fldCharType="begin"/>
      </w:r>
      <w:r w:rsidR="00724D32">
        <w:instrText xml:space="preserve"> REF _Ref87519975 \r \h </w:instrText>
      </w:r>
      <w:r w:rsidR="00724D32">
        <w:fldChar w:fldCharType="separate"/>
      </w:r>
      <w:r w:rsidR="002E5F1C">
        <w:t>4.5.2</w:t>
      </w:r>
      <w:r w:rsidR="00724D32">
        <w:fldChar w:fldCharType="end"/>
      </w:r>
      <w:r>
        <w:t xml:space="preserve"> beschrieben </w:t>
      </w:r>
      <w:proofErr w:type="spellStart"/>
      <w:ins w:id="449" w:author="Norbert" w:date="2021-12-11T11:05:00Z">
        <w:r w:rsidR="00F72580">
          <w:t>wird</w:t>
        </w:r>
      </w:ins>
      <w:r>
        <w:t>wurde</w:t>
      </w:r>
      <w:proofErr w:type="spellEnd"/>
      <w:r>
        <w:t xml:space="preserve">, wurde an verschiedenen Zeitpunkten der Durchführung von den Probanden beantwortet. Zu Beginn wurden soziodemographische Fragen und die Erfahrungen mit Gaming und VR beantwortet. Die Beurteilungsfragebögen wurden direkt nach jedem Durchlauf eines Szenarios und das persönliche Feedback </w:t>
      </w:r>
      <w:commentRangeStart w:id="450"/>
      <w:r>
        <w:t>wurde</w:t>
      </w:r>
      <w:commentRangeEnd w:id="450"/>
      <w:r w:rsidR="00F72580">
        <w:rPr>
          <w:rStyle w:val="Kommentarzeichen"/>
        </w:rPr>
        <w:commentReference w:id="450"/>
      </w:r>
      <w:r>
        <w:t xml:space="preserve"> zum Schluss der kompletten Durchführung ausgefüllt.</w:t>
      </w:r>
    </w:p>
    <w:p w14:paraId="22550BA7" w14:textId="781C1A2C" w:rsidR="008563A4" w:rsidRDefault="008563A4" w:rsidP="00406CE6">
      <w:pPr>
        <w:pStyle w:val="berschrift3"/>
      </w:pPr>
      <w:bookmarkStart w:id="451" w:name="_Toc82686288"/>
      <w:bookmarkStart w:id="452" w:name="_Toc87517066"/>
      <w:bookmarkStart w:id="453" w:name="_Toc90042142"/>
      <w:r>
        <w:t>Aufbau der Laborumgebung</w:t>
      </w:r>
      <w:bookmarkEnd w:id="451"/>
      <w:bookmarkEnd w:id="452"/>
      <w:bookmarkEnd w:id="453"/>
    </w:p>
    <w:p w14:paraId="2D879D34" w14:textId="67750C59" w:rsidR="00D9646C" w:rsidRPr="00D9646C" w:rsidRDefault="00D9646C" w:rsidP="00D9646C">
      <w:r>
        <w:t xml:space="preserve">Die Durchführung der Studie fand in den Räumlichkeiten des </w:t>
      </w:r>
      <w:proofErr w:type="spellStart"/>
      <w:r>
        <w:t>UniTyLab</w:t>
      </w:r>
      <w:proofErr w:type="spellEnd"/>
      <w:r>
        <w:t xml:space="preserve"> an der Hochschule Heilbronn am Campus Sontheim statt.</w:t>
      </w:r>
      <w:r w:rsidR="004554E4">
        <w:t xml:space="preserve"> Um die Evaluation durchführen zu können, musste der Raum vorbereitet werden. Dazu </w:t>
      </w:r>
      <w:del w:id="454" w:author="Norbert" w:date="2021-12-11T11:08:00Z">
        <w:r w:rsidR="004554E4" w:rsidDel="00F72580">
          <w:delText>gehörte</w:delText>
        </w:r>
      </w:del>
      <w:ins w:id="455" w:author="Norbert" w:date="2021-12-11T11:08:00Z">
        <w:r w:rsidR="00F72580">
          <w:t>gehörten</w:t>
        </w:r>
      </w:ins>
      <w:r w:rsidR="004554E4">
        <w:t xml:space="preserve"> der Aufbau des physischen Weges und die Kalibrierung der HTC Vive.</w:t>
      </w:r>
    </w:p>
    <w:p w14:paraId="7FC55979" w14:textId="21F3FECF" w:rsidR="004F3B74" w:rsidRDefault="004B2F97" w:rsidP="00406CE6">
      <w:pPr>
        <w:pStyle w:val="berschrift4"/>
      </w:pPr>
      <w:bookmarkStart w:id="456" w:name="_Toc82686289"/>
      <w:bookmarkStart w:id="457" w:name="_Toc87517067"/>
      <w:bookmarkStart w:id="458" w:name="_Toc90042143"/>
      <w:r>
        <w:t>Aufbau des Weges</w:t>
      </w:r>
      <w:bookmarkEnd w:id="456"/>
      <w:bookmarkEnd w:id="457"/>
      <w:bookmarkEnd w:id="458"/>
    </w:p>
    <w:p w14:paraId="74D9352A" w14:textId="499DF903"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165C01">
        <w:fldChar w:fldCharType="begin"/>
      </w:r>
      <w:r w:rsidR="00165C01">
        <w:instrText xml:space="preserve"> REF _Ref77779873 \r \h </w:instrText>
      </w:r>
      <w:r w:rsidR="00165C01">
        <w:fldChar w:fldCharType="separate"/>
      </w:r>
      <w:r w:rsidR="002E5F1C">
        <w:t>3.3.1</w:t>
      </w:r>
      <w:r w:rsidR="00165C01">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59" w:name="_Toc82686290"/>
      <w:bookmarkStart w:id="460" w:name="_Toc87517068"/>
      <w:bookmarkStart w:id="461" w:name="_Toc90042144"/>
      <w:r>
        <w:t>Kalibrier</w:t>
      </w:r>
      <w:r w:rsidR="00B25F6D">
        <w:t>ung</w:t>
      </w:r>
      <w:r>
        <w:t xml:space="preserve"> der HTC Vive</w:t>
      </w:r>
      <w:bookmarkEnd w:id="459"/>
      <w:bookmarkEnd w:id="460"/>
      <w:bookmarkEnd w:id="461"/>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 xml:space="preserve">quick </w:t>
      </w:r>
      <w:proofErr w:type="spellStart"/>
      <w:r w:rsidR="00A179C4" w:rsidRPr="000C3E84">
        <w:rPr>
          <w:rStyle w:val="Hervorhebung"/>
        </w:rPr>
        <w:t>Calibration</w:t>
      </w:r>
      <w:proofErr w:type="spellEnd"/>
      <w:r w:rsidR="00A179C4">
        <w:t xml:space="preserve"> von </w:t>
      </w:r>
      <w:proofErr w:type="spellStart"/>
      <w:r w:rsidR="00A179C4">
        <w:t>SteamVR</w:t>
      </w:r>
      <w:proofErr w:type="spellEnd"/>
      <w:r w:rsidR="00A179C4">
        <w:t xml:space="preserve"> </w:t>
      </w:r>
      <w:r w:rsidR="00A179C4">
        <w:lastRenderedPageBreak/>
        <w:t xml:space="preserve">kalibriert. </w:t>
      </w:r>
      <w:r w:rsidR="00DA5EDC">
        <w:t xml:space="preserve">Um die Position abzusichern, </w:t>
      </w:r>
      <w:r w:rsidR="00960156">
        <w:t>wurde</w:t>
      </w:r>
      <w:r w:rsidR="00DA5EDC">
        <w:t xml:space="preserve"> die Datei </w:t>
      </w:r>
      <w:proofErr w:type="spellStart"/>
      <w:r w:rsidR="00DA5EDC" w:rsidRPr="000C3E84">
        <w:rPr>
          <w:rStyle w:val="Hervorhebung"/>
        </w:rPr>
        <w:t>chaperone_info</w:t>
      </w:r>
      <w:proofErr w:type="spellEnd"/>
      <w:r w:rsidR="00DA5EDC">
        <w:t xml:space="preserve"> separat </w:t>
      </w:r>
      <w:r w:rsidR="004123FB">
        <w:t>abgespeichert,</w:t>
      </w:r>
      <w:r w:rsidR="00AE05AD">
        <w:t xml:space="preserve"> um diese wieder herstellen zu können</w:t>
      </w:r>
      <w:r w:rsidR="00DA5EDC">
        <w:t>. Diese befindet sich</w:t>
      </w:r>
      <w:r w:rsidR="00CB79FD">
        <w:t xml:space="preserve"> im </w:t>
      </w:r>
      <w:proofErr w:type="spellStart"/>
      <w:r w:rsidR="00CB79FD" w:rsidRPr="000C3E84">
        <w:rPr>
          <w:rStyle w:val="Hervorhebung"/>
        </w:rPr>
        <w:t>Config</w:t>
      </w:r>
      <w:proofErr w:type="spellEnd"/>
      <w:r w:rsidR="00CB79FD">
        <w:t xml:space="preserve"> Ordner </w:t>
      </w:r>
      <w:r w:rsidR="000F220F">
        <w:t>des</w:t>
      </w:r>
      <w:r w:rsidR="00CB79FD">
        <w:t xml:space="preserve"> </w:t>
      </w:r>
      <w:proofErr w:type="spellStart"/>
      <w:r w:rsidR="00CB79FD">
        <w:t>SteamVR</w:t>
      </w:r>
      <w:proofErr w:type="spellEnd"/>
      <w:r w:rsidR="00CB79FD">
        <w:t xml:space="preserve">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62" w:name="_Toc82686291"/>
      <w:bookmarkStart w:id="463" w:name="_Toc87517069"/>
      <w:bookmarkStart w:id="464" w:name="_Toc90042145"/>
      <w:r>
        <w:t>Stichprobe</w:t>
      </w:r>
      <w:bookmarkEnd w:id="462"/>
      <w:bookmarkEnd w:id="463"/>
      <w:bookmarkEnd w:id="464"/>
    </w:p>
    <w:p w14:paraId="72602B34" w14:textId="1F414115"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FA0526">
        <w:fldChar w:fldCharType="begin"/>
      </w:r>
      <w:r w:rsidR="00FA0526">
        <w:instrText xml:space="preserve"> REF _Ref80858137 \r \h </w:instrText>
      </w:r>
      <w:r w:rsidR="00FA0526">
        <w:fldChar w:fldCharType="separate"/>
      </w:r>
      <w:r w:rsidR="002E5F1C">
        <w:t>4.5</w:t>
      </w:r>
      <w:r w:rsidR="00FA0526">
        <w:fldChar w:fldCharType="end"/>
      </w:r>
      <w:r w:rsidR="00FA0526">
        <w:t xml:space="preserve"> ersichtlich wurden die Probanden</w:t>
      </w:r>
      <w:r w:rsidR="00C3418B">
        <w:t xml:space="preserve"> vor der Durchführung der Studie</w:t>
      </w:r>
      <w:r w:rsidR="00FA0526">
        <w:t xml:space="preserve"> auf ihre Erfahrungen im Bereich Spiele und VR gefragt</w:t>
      </w:r>
      <w:r w:rsidR="000F69FF">
        <w:t>, welche diese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2C18DA16" w14:textId="18C251F4" w:rsidR="005813F2" w:rsidRDefault="005813F2" w:rsidP="00406CE6">
      <w:pPr>
        <w:pStyle w:val="berschrift3"/>
      </w:pPr>
      <w:bookmarkStart w:id="465" w:name="_Ref80858137"/>
      <w:bookmarkStart w:id="466" w:name="_Toc82686292"/>
      <w:bookmarkStart w:id="467" w:name="_Toc87517070"/>
      <w:bookmarkStart w:id="468" w:name="_Toc90042146"/>
      <w:r>
        <w:t>Datener</w:t>
      </w:r>
      <w:bookmarkEnd w:id="465"/>
      <w:bookmarkEnd w:id="466"/>
      <w:bookmarkEnd w:id="467"/>
      <w:r w:rsidR="0078126F">
        <w:t>hebung</w:t>
      </w:r>
      <w:bookmarkEnd w:id="468"/>
    </w:p>
    <w:p w14:paraId="507338F6" w14:textId="37EB8A09" w:rsidR="005813F2" w:rsidRDefault="005813F2" w:rsidP="005813F2">
      <w:r>
        <w:t>Für die Evaluation wurden zwei verschiedene Arten von Daten vorgesehen. Quantitative Daten, die bei der Durchführung Szenarien entstehen, und qualitative Daten</w:t>
      </w:r>
      <w:ins w:id="469" w:author="Norbert" w:date="2021-12-11T11:11:00Z">
        <w:r w:rsidR="00F72580">
          <w:t>,</w:t>
        </w:r>
      </w:ins>
      <w:r>
        <w:t xml:space="preserve"> durch die spätere Befragung der Probanden mit Hilfe eines Online-Fragebogens.</w:t>
      </w:r>
    </w:p>
    <w:p w14:paraId="6F5D0D55" w14:textId="1AED87A1" w:rsidR="005813F2" w:rsidRDefault="005813F2" w:rsidP="00406CE6">
      <w:pPr>
        <w:pStyle w:val="berschrift4"/>
      </w:pPr>
      <w:bookmarkStart w:id="470" w:name="_Toc82686293"/>
      <w:bookmarkStart w:id="471" w:name="_Toc87517071"/>
      <w:bookmarkStart w:id="472" w:name="_Toc90042147"/>
      <w:r>
        <w:t>Quantitative Daten</w:t>
      </w:r>
      <w:bookmarkEnd w:id="470"/>
      <w:bookmarkEnd w:id="471"/>
      <w:bookmarkEnd w:id="472"/>
    </w:p>
    <w:p w14:paraId="5FD55928" w14:textId="30A739D1" w:rsidR="005813F2" w:rsidRDefault="005813F2" w:rsidP="005813F2">
      <w:r>
        <w:t xml:space="preserve">Wie in Kapitel </w:t>
      </w:r>
      <w:r>
        <w:fldChar w:fldCharType="begin"/>
      </w:r>
      <w:r>
        <w:instrText xml:space="preserve"> REF _Ref73384058 \r \h </w:instrText>
      </w:r>
      <w:r>
        <w:fldChar w:fldCharType="separate"/>
      </w:r>
      <w:r w:rsidR="002E5F1C">
        <w:t>3.3.7</w:t>
      </w:r>
      <w:r>
        <w:fldChar w:fldCharType="end"/>
      </w:r>
      <w:r>
        <w:t xml:space="preserve"> erläutert</w:t>
      </w:r>
      <w:ins w:id="473" w:author="Norbert" w:date="2021-12-11T11:11:00Z">
        <w:r w:rsidR="00F72580">
          <w:t>,</w:t>
        </w:r>
      </w:ins>
      <w:r>
        <w:t xml:space="preserve"> sind die Daten, die während der Laufzeit der Szenarien gespeichert werden:</w:t>
      </w:r>
    </w:p>
    <w:p w14:paraId="16CA474C" w14:textId="77777777" w:rsidR="005813F2" w:rsidRDefault="005813F2" w:rsidP="005813F2">
      <w:pPr>
        <w:pStyle w:val="Listenabsatz"/>
        <w:numPr>
          <w:ilvl w:val="0"/>
          <w:numId w:val="6"/>
        </w:numPr>
      </w:pPr>
      <w:r>
        <w:t>ID des Probanden</w:t>
      </w:r>
    </w:p>
    <w:p w14:paraId="691DFA6F" w14:textId="77777777" w:rsidR="005813F2" w:rsidRDefault="005813F2" w:rsidP="005813F2">
      <w:pPr>
        <w:pStyle w:val="Listenabsatz"/>
        <w:numPr>
          <w:ilvl w:val="0"/>
          <w:numId w:val="6"/>
        </w:numPr>
      </w:pPr>
      <w:r>
        <w:t>welches Szenario aktiv war</w:t>
      </w:r>
    </w:p>
    <w:p w14:paraId="3E1D6DA2" w14:textId="77777777" w:rsidR="005813F2" w:rsidRDefault="005813F2" w:rsidP="005813F2">
      <w:pPr>
        <w:pStyle w:val="Listenabsatz"/>
        <w:numPr>
          <w:ilvl w:val="0"/>
          <w:numId w:val="6"/>
        </w:numPr>
      </w:pPr>
      <w:r>
        <w:t>gesamte Zeit, die der Proband braucht, um den kompletten Weg bis zum Ziel zu laufen</w:t>
      </w:r>
    </w:p>
    <w:p w14:paraId="0A03BC9E" w14:textId="77777777" w:rsidR="005813F2" w:rsidRDefault="005813F2" w:rsidP="005813F2">
      <w:pPr>
        <w:pStyle w:val="Listenabsatz"/>
        <w:numPr>
          <w:ilvl w:val="0"/>
          <w:numId w:val="6"/>
        </w:numPr>
      </w:pPr>
      <w:r>
        <w:t>die gesamte Zeit, in der der Benutzer sich nicht auf den Weg befand</w:t>
      </w:r>
    </w:p>
    <w:p w14:paraId="4C67A7EE" w14:textId="77777777" w:rsidR="005813F2" w:rsidRDefault="005813F2" w:rsidP="005813F2">
      <w:pPr>
        <w:pStyle w:val="Listenabsatz"/>
        <w:numPr>
          <w:ilvl w:val="0"/>
          <w:numId w:val="6"/>
        </w:numPr>
      </w:pPr>
      <w:r>
        <w:t>ob und durch welche Hindernisse der Benutzer gelaufen ist</w:t>
      </w:r>
    </w:p>
    <w:p w14:paraId="3FA22795" w14:textId="77777777" w:rsidR="005813F2" w:rsidRDefault="005813F2" w:rsidP="005813F2">
      <w:pPr>
        <w:pStyle w:val="Listenabsatz"/>
        <w:numPr>
          <w:ilvl w:val="0"/>
          <w:numId w:val="6"/>
        </w:numPr>
      </w:pPr>
      <w:r>
        <w:t>die Anzahl der Malus, die aktiviert wurde</w:t>
      </w:r>
    </w:p>
    <w:p w14:paraId="4AD55BF7" w14:textId="77777777" w:rsidR="005813F2" w:rsidRDefault="005813F2" w:rsidP="005813F2">
      <w:pPr>
        <w:pStyle w:val="Listenabsatz"/>
        <w:numPr>
          <w:ilvl w:val="0"/>
          <w:numId w:val="6"/>
        </w:numPr>
      </w:pPr>
      <w:r>
        <w:t>die Dauer pro Malus bzw. wie lange der Proband gebraucht hat, um wieder auf den richtigen Weg zurückzukommen</w:t>
      </w:r>
    </w:p>
    <w:p w14:paraId="7635EE97" w14:textId="66F8E2F0" w:rsidR="005813F2" w:rsidRDefault="005813F2" w:rsidP="005813F2">
      <w:r>
        <w:t xml:space="preserve">Dazu wurde, wie in Kapitel </w:t>
      </w:r>
      <w:r>
        <w:fldChar w:fldCharType="begin"/>
      </w:r>
      <w:r>
        <w:instrText xml:space="preserve"> REF _Ref77780027 \r \h </w:instrText>
      </w:r>
      <w:r>
        <w:fldChar w:fldCharType="separate"/>
      </w:r>
      <w:r w:rsidR="002E5F1C">
        <w:t>3.3.7</w:t>
      </w:r>
      <w:r>
        <w:fldChar w:fldCharType="end"/>
      </w:r>
      <w:r>
        <w:t xml:space="preserve"> beschrieben, das Skript </w:t>
      </w:r>
      <w:proofErr w:type="spellStart"/>
      <w:r w:rsidRPr="004C05F5">
        <w:rPr>
          <w:rStyle w:val="Hervorhebung"/>
        </w:rPr>
        <w:t>DataRecorder</w:t>
      </w:r>
      <w:proofErr w:type="spellEnd"/>
      <w:r>
        <w:t xml:space="preserve"> erstellt, um die erforderlichen Daten, wie zuvor erläutert, aufzuzeichnen und zu speichern. Die Methoden werden durch das </w:t>
      </w:r>
      <w:r w:rsidRPr="00DD23C1">
        <w:rPr>
          <w:rStyle w:val="Hervorhebung"/>
        </w:rPr>
        <w:t>Player</w:t>
      </w:r>
      <w:r>
        <w:t xml:space="preserve"> Skript aufgerufen.</w:t>
      </w:r>
    </w:p>
    <w:p w14:paraId="0E0F0B39" w14:textId="77777777" w:rsidR="005813F2" w:rsidRDefault="005813F2" w:rsidP="005813F2">
      <w:r>
        <w:t xml:space="preserve">Das Skript </w:t>
      </w:r>
      <w:proofErr w:type="spellStart"/>
      <w:r w:rsidRPr="00D50F87">
        <w:rPr>
          <w:rStyle w:val="Hervorhebung"/>
        </w:rPr>
        <w:t>CSVManager</w:t>
      </w:r>
      <w:proofErr w:type="spellEnd"/>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w:t>
      </w:r>
      <w:r>
        <w:lastRenderedPageBreak/>
        <w:t>sollen, die CSV Datei aber noch nicht existiert, wird diese und der dazugehörige Ordner automatisch erstellt. Dazu werden standardmäßig folgende Header in gleicher Reihenfolge erstellt:</w:t>
      </w:r>
    </w:p>
    <w:p w14:paraId="722E40A0" w14:textId="77777777" w:rsidR="005813F2" w:rsidRDefault="005813F2" w:rsidP="005813F2">
      <w:pPr>
        <w:pStyle w:val="Listenabsatz"/>
        <w:numPr>
          <w:ilvl w:val="0"/>
          <w:numId w:val="9"/>
        </w:numPr>
      </w:pPr>
      <w:r>
        <w:t>Datum und Uhrzeit</w:t>
      </w:r>
    </w:p>
    <w:p w14:paraId="73723FCB" w14:textId="77777777" w:rsidR="005813F2" w:rsidRDefault="005813F2" w:rsidP="005813F2">
      <w:pPr>
        <w:pStyle w:val="Listenabsatz"/>
        <w:numPr>
          <w:ilvl w:val="0"/>
          <w:numId w:val="9"/>
        </w:numPr>
      </w:pPr>
      <w:r>
        <w:t>ID</w:t>
      </w:r>
    </w:p>
    <w:p w14:paraId="010650C0" w14:textId="77777777" w:rsidR="005813F2" w:rsidRDefault="005813F2" w:rsidP="005813F2">
      <w:pPr>
        <w:pStyle w:val="Listenabsatz"/>
        <w:numPr>
          <w:ilvl w:val="0"/>
          <w:numId w:val="9"/>
        </w:numPr>
      </w:pPr>
      <w:r>
        <w:t>Szenario</w:t>
      </w:r>
    </w:p>
    <w:p w14:paraId="6A548EEB" w14:textId="77777777" w:rsidR="005813F2" w:rsidRDefault="005813F2" w:rsidP="005813F2">
      <w:pPr>
        <w:pStyle w:val="Listenabsatz"/>
        <w:numPr>
          <w:ilvl w:val="0"/>
          <w:numId w:val="9"/>
        </w:numPr>
      </w:pPr>
      <w:r>
        <w:t>Gebrauchte Zeit</w:t>
      </w:r>
    </w:p>
    <w:p w14:paraId="48FBBDEA" w14:textId="77777777" w:rsidR="005813F2" w:rsidRDefault="005813F2" w:rsidP="005813F2">
      <w:pPr>
        <w:pStyle w:val="Listenabsatz"/>
        <w:numPr>
          <w:ilvl w:val="0"/>
          <w:numId w:val="9"/>
        </w:numPr>
      </w:pPr>
      <w:r>
        <w:t>Zeit abseits des Weges</w:t>
      </w:r>
    </w:p>
    <w:p w14:paraId="7CB19890" w14:textId="77777777" w:rsidR="005813F2" w:rsidRDefault="005813F2" w:rsidP="005813F2">
      <w:pPr>
        <w:pStyle w:val="Listenabsatz"/>
        <w:numPr>
          <w:ilvl w:val="0"/>
          <w:numId w:val="9"/>
        </w:numPr>
      </w:pPr>
      <w:r>
        <w:t>Box</w:t>
      </w:r>
    </w:p>
    <w:p w14:paraId="4436D55B" w14:textId="77777777" w:rsidR="005813F2" w:rsidRDefault="005813F2" w:rsidP="005813F2">
      <w:pPr>
        <w:pStyle w:val="Listenabsatz"/>
        <w:numPr>
          <w:ilvl w:val="0"/>
          <w:numId w:val="9"/>
        </w:numPr>
      </w:pPr>
      <w:r>
        <w:t>Karton</w:t>
      </w:r>
    </w:p>
    <w:p w14:paraId="06A3E671" w14:textId="77777777" w:rsidR="005813F2" w:rsidRDefault="005813F2" w:rsidP="005813F2">
      <w:pPr>
        <w:pStyle w:val="Listenabsatz"/>
        <w:numPr>
          <w:ilvl w:val="0"/>
          <w:numId w:val="9"/>
        </w:numPr>
      </w:pPr>
      <w:r>
        <w:t>Zaun links</w:t>
      </w:r>
    </w:p>
    <w:p w14:paraId="58CC437B" w14:textId="77777777" w:rsidR="005813F2" w:rsidRDefault="005813F2" w:rsidP="005813F2">
      <w:pPr>
        <w:pStyle w:val="Listenabsatz"/>
        <w:numPr>
          <w:ilvl w:val="0"/>
          <w:numId w:val="9"/>
        </w:numPr>
      </w:pPr>
      <w:r>
        <w:t>Zaun rechts</w:t>
      </w:r>
    </w:p>
    <w:p w14:paraId="2F45BBFF" w14:textId="77777777" w:rsidR="005813F2" w:rsidRDefault="005813F2" w:rsidP="005813F2">
      <w:pPr>
        <w:pStyle w:val="Listenabsatz"/>
        <w:numPr>
          <w:ilvl w:val="0"/>
          <w:numId w:val="9"/>
        </w:numPr>
      </w:pPr>
      <w:r>
        <w:t>Tisch</w:t>
      </w:r>
    </w:p>
    <w:p w14:paraId="2149F836" w14:textId="77777777" w:rsidR="005813F2" w:rsidRDefault="005813F2" w:rsidP="005813F2">
      <w:pPr>
        <w:pStyle w:val="Listenabsatz"/>
        <w:numPr>
          <w:ilvl w:val="0"/>
          <w:numId w:val="9"/>
        </w:numPr>
      </w:pPr>
      <w:r>
        <w:t>Malus aktiviert</w:t>
      </w:r>
    </w:p>
    <w:p w14:paraId="2CD65C82" w14:textId="73EC07FC" w:rsidR="005813F2" w:rsidRDefault="005813F2" w:rsidP="00FE719D">
      <w:r>
        <w:t xml:space="preserve">Sobald ein Malus öfter als einmal aktiviert wurde, werden die dazugehörigen Header für die Dauer der einzelnen Malus dynamisch hinzugefügt. </w:t>
      </w:r>
    </w:p>
    <w:p w14:paraId="5B254C2D" w14:textId="0090B528" w:rsidR="005813F2" w:rsidRDefault="005813F2" w:rsidP="00406CE6">
      <w:pPr>
        <w:pStyle w:val="berschrift4"/>
      </w:pPr>
      <w:bookmarkStart w:id="474" w:name="_Toc82686294"/>
      <w:bookmarkStart w:id="475" w:name="_Toc87517072"/>
      <w:bookmarkStart w:id="476" w:name="_Ref87519975"/>
      <w:bookmarkStart w:id="477" w:name="_Toc90042148"/>
      <w:r>
        <w:t>Fragebogen</w:t>
      </w:r>
      <w:bookmarkEnd w:id="474"/>
      <w:bookmarkEnd w:id="475"/>
      <w:bookmarkEnd w:id="476"/>
      <w:bookmarkEnd w:id="477"/>
    </w:p>
    <w:p w14:paraId="40E842DF" w14:textId="0EDEAEBD" w:rsidR="005813F2" w:rsidRDefault="005813F2" w:rsidP="005813F2">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w:t>
      </w:r>
      <w:ins w:id="478" w:author="Norbert" w:date="2021-12-11T11:12:00Z">
        <w:r w:rsidR="00F72580">
          <w:t>,</w:t>
        </w:r>
      </w:ins>
      <w:r>
        <w:t xml:space="preserve"> sich die Antworten direkt anzeigen zu lassen</w:t>
      </w:r>
      <w:sdt>
        <w:sdtPr>
          <w:id w:val="-1654985124"/>
          <w:citation/>
        </w:sdtPr>
        <w:sdtContent>
          <w:r>
            <w:fldChar w:fldCharType="begin"/>
          </w:r>
          <w:r>
            <w:instrText xml:space="preserve"> CITATION Ers21 \l 1031 </w:instrText>
          </w:r>
          <w:r>
            <w:fldChar w:fldCharType="separate"/>
          </w:r>
          <w:r w:rsidR="002E5F1C">
            <w:rPr>
              <w:noProof/>
            </w:rPr>
            <w:t xml:space="preserve"> [67]</w:t>
          </w:r>
          <w:r>
            <w:fldChar w:fldCharType="end"/>
          </w:r>
        </w:sdtContent>
      </w:sdt>
      <w:r>
        <w:t>.</w:t>
      </w:r>
    </w:p>
    <w:p w14:paraId="295A4DC3" w14:textId="14E5F54E" w:rsidR="005813F2" w:rsidRDefault="005813F2" w:rsidP="005813F2">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2E5F1C">
        <w:t xml:space="preserve">Abb. </w:t>
      </w:r>
      <w:r w:rsidR="002E5F1C">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8660923" w14:textId="77777777" w:rsidR="005813F2" w:rsidRDefault="005813F2" w:rsidP="005813F2">
      <w:pPr>
        <w:pStyle w:val="Textkrper"/>
        <w:keepNext/>
        <w:jc w:val="center"/>
      </w:pPr>
      <w:r>
        <w:rPr>
          <w:noProof/>
        </w:rPr>
        <w:lastRenderedPageBreak/>
        <w:drawing>
          <wp:inline distT="0" distB="0" distL="0" distR="0" wp14:anchorId="349FBF5E" wp14:editId="2F264BE2">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4D792848" w14:textId="6E0A5507" w:rsidR="005813F2" w:rsidRDefault="005813F2" w:rsidP="005813F2">
      <w:pPr>
        <w:pStyle w:val="Beschriftung"/>
      </w:pPr>
      <w:bookmarkStart w:id="479" w:name="_Ref77837861"/>
      <w:bookmarkStart w:id="480" w:name="_Ref65407210"/>
      <w:bookmarkStart w:id="481" w:name="_Toc87517159"/>
      <w:bookmarkStart w:id="482" w:name="_Toc90042035"/>
      <w:r>
        <w:t xml:space="preserve">Abb. </w:t>
      </w:r>
      <w:fldSimple w:instr=" SEQ Abb. \* ARABIC ">
        <w:r w:rsidR="002E5F1C">
          <w:rPr>
            <w:noProof/>
          </w:rPr>
          <w:t>46</w:t>
        </w:r>
      </w:fldSimple>
      <w:bookmarkEnd w:id="479"/>
      <w:r>
        <w:t>: Fragebogen - Persönliche Daten</w:t>
      </w:r>
      <w:bookmarkEnd w:id="480"/>
      <w:bookmarkEnd w:id="481"/>
      <w:bookmarkEnd w:id="482"/>
    </w:p>
    <w:p w14:paraId="3C0B1E36" w14:textId="394F1309" w:rsidR="005813F2" w:rsidRPr="00D321B9" w:rsidRDefault="005813F2" w:rsidP="005813F2">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2E5F1C">
        <w:t xml:space="preserve">Abb. </w:t>
      </w:r>
      <w:r w:rsidR="002E5F1C">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 welche der Proband schon in Erfahrung getreten ist. Hierbei handelt es sich um eine Multiple Choice Frage, da eine oder mehrere Antworten möglich sind.</w:t>
      </w:r>
    </w:p>
    <w:p w14:paraId="1192BF1C" w14:textId="77777777" w:rsidR="005813F2" w:rsidRDefault="005813F2" w:rsidP="005813F2">
      <w:pPr>
        <w:pStyle w:val="Textkrper"/>
        <w:keepNext/>
        <w:jc w:val="center"/>
      </w:pPr>
      <w:r>
        <w:rPr>
          <w:noProof/>
        </w:rPr>
        <w:drawing>
          <wp:inline distT="0" distB="0" distL="0" distR="0" wp14:anchorId="35B1C7E9" wp14:editId="6B39DE5D">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45BA3F35" w14:textId="33D3644A" w:rsidR="005813F2" w:rsidRDefault="005813F2" w:rsidP="005813F2">
      <w:pPr>
        <w:pStyle w:val="Beschriftung"/>
      </w:pPr>
      <w:bookmarkStart w:id="483" w:name="_Ref77837873"/>
      <w:bookmarkStart w:id="484" w:name="_Ref65413088"/>
      <w:bookmarkStart w:id="485" w:name="_Toc87517160"/>
      <w:bookmarkStart w:id="486" w:name="_Toc90042036"/>
      <w:r>
        <w:t xml:space="preserve">Abb. </w:t>
      </w:r>
      <w:fldSimple w:instr=" SEQ Abb. \* ARABIC ">
        <w:r w:rsidR="002E5F1C">
          <w:rPr>
            <w:noProof/>
          </w:rPr>
          <w:t>47</w:t>
        </w:r>
      </w:fldSimple>
      <w:bookmarkEnd w:id="483"/>
      <w:r>
        <w:t xml:space="preserve">: </w:t>
      </w:r>
      <w:r w:rsidRPr="004F237B">
        <w:t xml:space="preserve">Fragebogen - </w:t>
      </w:r>
      <w:r w:rsidRPr="00F84619">
        <w:t>Allgemeine</w:t>
      </w:r>
      <w:r w:rsidRPr="004F237B">
        <w:t xml:space="preserve"> Angaben</w:t>
      </w:r>
      <w:bookmarkEnd w:id="484"/>
      <w:bookmarkEnd w:id="485"/>
      <w:bookmarkEnd w:id="486"/>
    </w:p>
    <w:p w14:paraId="1517AA46" w14:textId="0C022862" w:rsidR="005813F2" w:rsidRDefault="005813F2" w:rsidP="005813F2">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2E5F1C">
        <w:t xml:space="preserve">Abb. </w:t>
      </w:r>
      <w:r w:rsidR="002E5F1C">
        <w:rPr>
          <w:noProof/>
        </w:rPr>
        <w:t>48</w:t>
      </w:r>
      <w:r>
        <w:fldChar w:fldCharType="end"/>
      </w:r>
      <w:r>
        <w:t xml:space="preserve">).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w:t>
      </w:r>
      <w:r>
        <w:lastRenderedPageBreak/>
        <w:t>Teil der Fragestellung.  Die letzte Frage geht explizit auf den Einfluss des negativen Malus auf den Probanden ein, wenn der negative Malus im aktuellen Szenario aktiviert war.</w:t>
      </w:r>
    </w:p>
    <w:p w14:paraId="47EC06FC" w14:textId="77777777" w:rsidR="005813F2" w:rsidRDefault="005813F2" w:rsidP="005813F2">
      <w:pPr>
        <w:pStyle w:val="Textkrper"/>
        <w:keepNext/>
        <w:jc w:val="center"/>
      </w:pPr>
      <w:r>
        <w:rPr>
          <w:noProof/>
        </w:rPr>
        <w:drawing>
          <wp:inline distT="0" distB="0" distL="0" distR="0" wp14:anchorId="739EDEE4" wp14:editId="261477A5">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44D4DD4B" w14:textId="552475A1" w:rsidR="005813F2" w:rsidRDefault="005813F2" w:rsidP="005813F2">
      <w:pPr>
        <w:pStyle w:val="Beschriftung"/>
      </w:pPr>
      <w:bookmarkStart w:id="487" w:name="_Ref77837886"/>
      <w:bookmarkStart w:id="488" w:name="_Ref65418546"/>
      <w:bookmarkStart w:id="489" w:name="_Toc87517161"/>
      <w:bookmarkStart w:id="490" w:name="_Toc90042037"/>
      <w:r>
        <w:t xml:space="preserve">Abb. </w:t>
      </w:r>
      <w:fldSimple w:instr=" SEQ Abb. \* ARABIC ">
        <w:r w:rsidR="002E5F1C">
          <w:rPr>
            <w:noProof/>
          </w:rPr>
          <w:t>48</w:t>
        </w:r>
      </w:fldSimple>
      <w:bookmarkEnd w:id="487"/>
      <w:r>
        <w:t xml:space="preserve">: Fragebogen - Beurteilung </w:t>
      </w:r>
      <w:r w:rsidRPr="00F84619">
        <w:t>Szenario</w:t>
      </w:r>
      <w:bookmarkEnd w:id="488"/>
      <w:bookmarkEnd w:id="489"/>
      <w:bookmarkEnd w:id="490"/>
    </w:p>
    <w:p w14:paraId="353A67BB" w14:textId="6EBFBC85" w:rsidR="005813F2" w:rsidRDefault="005813F2" w:rsidP="005813F2">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2E5F1C">
        <w:t xml:space="preserve">Abb. </w:t>
      </w:r>
      <w:r w:rsidR="002E5F1C">
        <w:rPr>
          <w:noProof/>
        </w:rPr>
        <w:t>49</w:t>
      </w:r>
      <w:r>
        <w:fldChar w:fldCharType="end"/>
      </w:r>
      <w:r>
        <w:t>). Der Frage Typ hierbei sind offene Fragen mit unbegrenzter Anzahl an Zeichen.</w:t>
      </w:r>
    </w:p>
    <w:p w14:paraId="1CAA307A" w14:textId="77777777" w:rsidR="005813F2" w:rsidRPr="00390B46" w:rsidRDefault="005813F2" w:rsidP="005813F2">
      <w:pPr>
        <w:pStyle w:val="Textkrper"/>
      </w:pPr>
      <w:r>
        <w:t>Hier geht es unter anderem darum, was die Probanden besonders positiv und negativ an der Durchführung der Szenarien fanden. Ein weiterer Punkt ist, was genau die Probanden am negativen Malus beeinflusst hat. Zum Abschluss konnten konkrete Verbesserungsvorschläge gebracht werden, was besonders relevant für die Weiterentwicklung des Projektes ist.</w:t>
      </w:r>
    </w:p>
    <w:p w14:paraId="48126CFF" w14:textId="77777777" w:rsidR="005813F2" w:rsidRDefault="005813F2" w:rsidP="005813F2">
      <w:pPr>
        <w:pStyle w:val="Textkrper"/>
        <w:keepNext/>
        <w:jc w:val="center"/>
      </w:pPr>
      <w:r>
        <w:rPr>
          <w:noProof/>
        </w:rPr>
        <w:drawing>
          <wp:inline distT="0" distB="0" distL="0" distR="0" wp14:anchorId="2B18EF60" wp14:editId="7A3EB11B">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05EC40B7" w14:textId="1C131B8C" w:rsidR="005813F2" w:rsidRDefault="005813F2" w:rsidP="005813F2">
      <w:pPr>
        <w:pStyle w:val="Beschriftung"/>
      </w:pPr>
      <w:bookmarkStart w:id="491" w:name="_Ref77837902"/>
      <w:bookmarkStart w:id="492" w:name="_Ref65421100"/>
      <w:bookmarkStart w:id="493" w:name="_Toc87517162"/>
      <w:bookmarkStart w:id="494" w:name="_Toc90042038"/>
      <w:r>
        <w:t xml:space="preserve">Abb. </w:t>
      </w:r>
      <w:fldSimple w:instr=" SEQ Abb. \* ARABIC ">
        <w:r w:rsidR="002E5F1C">
          <w:rPr>
            <w:noProof/>
          </w:rPr>
          <w:t>49</w:t>
        </w:r>
      </w:fldSimple>
      <w:bookmarkEnd w:id="491"/>
      <w:r>
        <w:t xml:space="preserve">: Fragebogen - Persönliches </w:t>
      </w:r>
      <w:r w:rsidRPr="00F84619">
        <w:t>Feedback</w:t>
      </w:r>
      <w:bookmarkEnd w:id="492"/>
      <w:bookmarkEnd w:id="493"/>
      <w:bookmarkEnd w:id="494"/>
    </w:p>
    <w:p w14:paraId="537B6A4C" w14:textId="4918FF8B" w:rsidR="005813F2" w:rsidRDefault="005813F2" w:rsidP="005813F2">
      <w:pPr>
        <w:pStyle w:val="Textkrper"/>
      </w:pPr>
      <w:r>
        <w:t xml:space="preserve">Nach der Datenerfassung mit Hilfe des Fragenbogens können die Daten direkt in </w:t>
      </w:r>
      <w:proofErr w:type="spellStart"/>
      <w:r>
        <w:t>EvaSys</w:t>
      </w:r>
      <w:proofErr w:type="spellEnd"/>
      <w:r>
        <w:t xml:space="preserve"> dargestellt und ausgewertet werden.</w:t>
      </w:r>
    </w:p>
    <w:p w14:paraId="7E24C718" w14:textId="643DC57A" w:rsidR="003648E4" w:rsidRDefault="003648E4" w:rsidP="00406CE6">
      <w:pPr>
        <w:pStyle w:val="berschrift3"/>
      </w:pPr>
      <w:bookmarkStart w:id="495" w:name="_Toc90042149"/>
      <w:bookmarkStart w:id="496" w:name="_Toc82686295"/>
      <w:bookmarkStart w:id="497" w:name="_Toc87517073"/>
      <w:r>
        <w:lastRenderedPageBreak/>
        <w:t>Auswertung</w:t>
      </w:r>
      <w:r w:rsidR="000131EE">
        <w:t xml:space="preserve"> der</w:t>
      </w:r>
      <w:r w:rsidR="002C65F2">
        <w:t xml:space="preserve"> Durchläufe</w:t>
      </w:r>
      <w:bookmarkEnd w:id="495"/>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98" w:name="_Toc90042150"/>
      <w:r>
        <w:t xml:space="preserve">Deskriptive </w:t>
      </w:r>
      <w:r w:rsidR="007608B5">
        <w:t>Datenanalyse</w:t>
      </w:r>
      <w:bookmarkEnd w:id="498"/>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0A36D41F" w:rsidR="003A1B7A" w:rsidRDefault="003A1B7A" w:rsidP="001762E5">
      <w:pPr>
        <w:pStyle w:val="Beschriftung"/>
        <w:spacing w:before="240"/>
      </w:pPr>
      <w:bookmarkStart w:id="499" w:name="_Ref89887303"/>
      <w:bookmarkStart w:id="500" w:name="_Toc90042195"/>
      <w:r>
        <w:t xml:space="preserve">Tabelle </w:t>
      </w:r>
      <w:fldSimple w:instr=" SEQ Tabelle \* ARABIC ">
        <w:r w:rsidR="002E5F1C">
          <w:rPr>
            <w:noProof/>
          </w:rPr>
          <w:t>2</w:t>
        </w:r>
      </w:fldSimple>
      <w:bookmarkEnd w:id="499"/>
      <w:r>
        <w:t xml:space="preserve">: Gebrauchte </w:t>
      </w:r>
      <w:r w:rsidR="001762E5">
        <w:t>Z</w:t>
      </w:r>
      <w:r>
        <w:t>eit (in Sekunden) nach Szenarien</w:t>
      </w:r>
      <w:bookmarkEnd w:id="500"/>
    </w:p>
    <w:p w14:paraId="5A7B206F" w14:textId="49A01272" w:rsidR="00A57E03" w:rsidRDefault="00A57E03" w:rsidP="008A70E6">
      <w:r>
        <w:t xml:space="preserve">In der </w:t>
      </w:r>
      <w:r w:rsidR="001A46B3">
        <w:fldChar w:fldCharType="begin"/>
      </w:r>
      <w:r w:rsidR="001A46B3">
        <w:instrText xml:space="preserve"> REF _Ref89887303 \h </w:instrText>
      </w:r>
      <w:r w:rsidR="001A46B3">
        <w:fldChar w:fldCharType="separate"/>
      </w:r>
      <w:r w:rsidR="002E5F1C">
        <w:t xml:space="preserve">Tabelle </w:t>
      </w:r>
      <w:r w:rsidR="002E5F1C">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55CC0A6C" w:rsidR="0059080A" w:rsidRDefault="001762E5" w:rsidP="001762E5">
      <w:pPr>
        <w:pStyle w:val="Beschriftung"/>
        <w:spacing w:before="240"/>
      </w:pPr>
      <w:bookmarkStart w:id="501" w:name="_Ref89887287"/>
      <w:bookmarkStart w:id="502" w:name="_Toc90042196"/>
      <w:r>
        <w:t xml:space="preserve">Tabelle </w:t>
      </w:r>
      <w:fldSimple w:instr=" SEQ Tabelle \* ARABIC ">
        <w:r w:rsidR="002E5F1C">
          <w:rPr>
            <w:noProof/>
          </w:rPr>
          <w:t>3</w:t>
        </w:r>
      </w:fldSimple>
      <w:bookmarkEnd w:id="501"/>
      <w:r>
        <w:t>: Zeit abseits des Weges (in Sekunden) nach Szenarien</w:t>
      </w:r>
      <w:bookmarkEnd w:id="502"/>
    </w:p>
    <w:p w14:paraId="3F75AC30" w14:textId="3ACAE07F"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2E5F1C">
        <w:t xml:space="preserve">Tabelle </w:t>
      </w:r>
      <w:r w:rsidR="002E5F1C">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0021F784" w:rsidR="003A2A8B" w:rsidRDefault="001762E5" w:rsidP="001762E5">
      <w:pPr>
        <w:pStyle w:val="Beschriftung"/>
        <w:spacing w:before="240"/>
      </w:pPr>
      <w:bookmarkStart w:id="503" w:name="_Ref89887272"/>
      <w:bookmarkStart w:id="504" w:name="_Toc90042197"/>
      <w:r>
        <w:t xml:space="preserve">Tabelle </w:t>
      </w:r>
      <w:fldSimple w:instr=" SEQ Tabelle \* ARABIC ">
        <w:r w:rsidR="002E5F1C">
          <w:rPr>
            <w:noProof/>
          </w:rPr>
          <w:t>4</w:t>
        </w:r>
      </w:fldSimple>
      <w:bookmarkEnd w:id="503"/>
      <w:r>
        <w:t>: Zeit abseits des Weges prozentual nach Szenarien</w:t>
      </w:r>
      <w:bookmarkEnd w:id="504"/>
    </w:p>
    <w:p w14:paraId="38DAFDA5" w14:textId="45C21F6E"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2E5F1C">
        <w:t xml:space="preserve">Tabelle </w:t>
      </w:r>
      <w:r w:rsidR="002E5F1C">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 und das</w:t>
      </w:r>
      <w:r w:rsidR="00AE3E9E">
        <w:t xml:space="preserve"> höchste Maximum von </w:t>
      </w:r>
      <w:r w:rsidR="008A17B6">
        <w:t>54%</w:t>
      </w:r>
      <w:r w:rsidR="00AE3E9E">
        <w:t xml:space="preserve">. Baseline </w:t>
      </w:r>
      <w:r w:rsidR="006D10D2">
        <w:t>1</w:t>
      </w:r>
      <w:r w:rsidR="00AE3E9E">
        <w:t xml:space="preserve"> zeigt den kleinsten Mittelwert aller Daten von </w:t>
      </w:r>
      <w:r w:rsidR="006D10D2">
        <w:t>16,3%</w:t>
      </w:r>
      <w:r w:rsidR="00AE3E9E">
        <w:t xml:space="preserve">. Im mittleren Bereich liegen Baseline </w:t>
      </w:r>
      <w:r w:rsidR="006D10D2">
        <w:t>3</w:t>
      </w:r>
      <w:r w:rsidR="00AE3E9E">
        <w:t xml:space="preserve"> mit </w:t>
      </w:r>
      <w:r w:rsidR="006D10D2">
        <w:t>18,7%</w:t>
      </w:r>
      <w:r w:rsidR="00AE3E9E">
        <w:t xml:space="preserve">, </w:t>
      </w:r>
      <w:r w:rsidR="00E17A0A">
        <w:t>Baseline 2</w:t>
      </w:r>
      <w:r w:rsidR="00AE3E9E">
        <w:t xml:space="preserve"> mit </w:t>
      </w:r>
      <w:r w:rsidR="00E17A0A">
        <w:t>21%</w:t>
      </w:r>
      <w:r w:rsidR="00AE3E9E">
        <w:t xml:space="preserve"> und </w:t>
      </w:r>
      <w:r w:rsidR="00E17A0A">
        <w:t>Szenario 1</w:t>
      </w:r>
      <w:r w:rsidR="00AE3E9E">
        <w:t xml:space="preserve"> mit </w:t>
      </w:r>
      <w:r w:rsidR="00E17A0A">
        <w:t>21,7%</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505" w:name="_Toc90042151"/>
      <w:r>
        <w:t>Test auf Normalverteilung</w:t>
      </w:r>
      <w:bookmarkEnd w:id="505"/>
    </w:p>
    <w:p w14:paraId="062EC815" w14:textId="1DD1F81A" w:rsidR="00845D9E" w:rsidRDefault="00A05712" w:rsidP="00845D9E">
      <w:r>
        <w:t>Um einen T-Test durchführen zu können</w:t>
      </w:r>
      <w:ins w:id="506" w:author="Norbert" w:date="2021-12-11T11:17:00Z">
        <w:r w:rsidR="00B27E5A">
          <w:t>,</w:t>
        </w:r>
      </w:ins>
      <w:r>
        <w:t xml:space="preserve">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2E5F1C">
        <w:t xml:space="preserve">Tabelle </w:t>
      </w:r>
      <w:r w:rsidR="002E5F1C">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proofErr w:type="spellStart"/>
      <w:r w:rsidR="00E435C6" w:rsidRPr="00005BD3">
        <w:rPr>
          <w:rStyle w:val="Hervorhebung"/>
        </w:rPr>
        <w:t>Asymp</w:t>
      </w:r>
      <w:proofErr w:type="spellEnd"/>
      <w:r w:rsidR="00E435C6" w:rsidRPr="00005BD3">
        <w:rPr>
          <w:rStyle w:val="Hervorhebung"/>
        </w:rPr>
        <w:t xml:space="preserve">. </w:t>
      </w:r>
      <w:proofErr w:type="spellStart"/>
      <w:r w:rsidR="00E435C6" w:rsidRPr="00005BD3">
        <w:rPr>
          <w:rStyle w:val="Hervorhebung"/>
        </w:rPr>
        <w:t>Sig</w:t>
      </w:r>
      <w:proofErr w:type="spellEnd"/>
      <w:r w:rsidR="00E435C6" w:rsidRPr="00005BD3">
        <w:rPr>
          <w:rStyle w:val="Hervorhebung"/>
        </w:rPr>
        <w:t>.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172" w:type="dxa"/>
        <w:tblCellMar>
          <w:left w:w="70" w:type="dxa"/>
          <w:right w:w="70" w:type="dxa"/>
        </w:tblCellMar>
        <w:tblLook w:val="04A0" w:firstRow="1" w:lastRow="0" w:firstColumn="1" w:lastColumn="0" w:noHBand="0" w:noVBand="1"/>
        <w:tblPrChange w:id="507" w:author="Norbert" w:date="2021-12-11T11:17:00Z">
          <w:tblPr>
            <w:tblW w:w="9172" w:type="dxa"/>
            <w:tblCellMar>
              <w:left w:w="70" w:type="dxa"/>
              <w:right w:w="70" w:type="dxa"/>
            </w:tblCellMar>
            <w:tblLook w:val="04A0" w:firstRow="1" w:lastRow="0" w:firstColumn="1" w:lastColumn="0" w:noHBand="0" w:noVBand="1"/>
          </w:tblPr>
        </w:tblPrChange>
      </w:tblPr>
      <w:tblGrid>
        <w:gridCol w:w="1069"/>
        <w:gridCol w:w="2131"/>
        <w:gridCol w:w="1520"/>
        <w:gridCol w:w="1779"/>
        <w:gridCol w:w="2673"/>
        <w:tblGridChange w:id="508">
          <w:tblGrid>
            <w:gridCol w:w="1069"/>
            <w:gridCol w:w="2131"/>
            <w:gridCol w:w="1520"/>
            <w:gridCol w:w="1779"/>
            <w:gridCol w:w="2673"/>
          </w:tblGrid>
        </w:tblGridChange>
      </w:tblGrid>
      <w:tr w:rsidR="00D6543D" w:rsidRPr="00D6543D" w14:paraId="3EAC3BDE" w14:textId="77777777" w:rsidTr="00B27E5A">
        <w:trPr>
          <w:trHeight w:val="155"/>
          <w:trPrChange w:id="509" w:author="Norbert" w:date="2021-12-11T11:17:00Z">
            <w:trPr>
              <w:trHeight w:val="155"/>
            </w:trPr>
          </w:trPrChange>
        </w:trPr>
        <w:tc>
          <w:tcPr>
            <w:tcW w:w="4720" w:type="dxa"/>
            <w:gridSpan w:val="3"/>
            <w:tcBorders>
              <w:top w:val="nil"/>
              <w:left w:val="nil"/>
              <w:bottom w:val="nil"/>
              <w:right w:val="nil"/>
            </w:tcBorders>
            <w:shd w:val="clear" w:color="auto" w:fill="auto"/>
            <w:noWrap/>
            <w:vAlign w:val="bottom"/>
            <w:hideMark/>
            <w:tcPrChange w:id="510" w:author="Norbert" w:date="2021-12-11T11:17:00Z">
              <w:tcPr>
                <w:tcW w:w="4720" w:type="dxa"/>
                <w:gridSpan w:val="3"/>
                <w:tcBorders>
                  <w:top w:val="nil"/>
                  <w:left w:val="nil"/>
                  <w:bottom w:val="nil"/>
                  <w:right w:val="nil"/>
                </w:tcBorders>
                <w:shd w:val="clear" w:color="auto" w:fill="auto"/>
                <w:noWrap/>
                <w:vAlign w:val="bottom"/>
                <w:hideMark/>
              </w:tcPr>
            </w:tcPrChange>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779" w:type="dxa"/>
            <w:tcBorders>
              <w:top w:val="nil"/>
              <w:left w:val="nil"/>
              <w:bottom w:val="nil"/>
              <w:right w:val="nil"/>
            </w:tcBorders>
            <w:shd w:val="clear" w:color="auto" w:fill="auto"/>
            <w:noWrap/>
            <w:vAlign w:val="bottom"/>
            <w:hideMark/>
            <w:tcPrChange w:id="511" w:author="Norbert" w:date="2021-12-11T11:17:00Z">
              <w:tcPr>
                <w:tcW w:w="1779" w:type="dxa"/>
                <w:tcBorders>
                  <w:top w:val="nil"/>
                  <w:left w:val="nil"/>
                  <w:bottom w:val="nil"/>
                  <w:right w:val="nil"/>
                </w:tcBorders>
                <w:shd w:val="clear" w:color="auto" w:fill="auto"/>
                <w:noWrap/>
                <w:vAlign w:val="bottom"/>
                <w:hideMark/>
              </w:tcPr>
            </w:tcPrChange>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673" w:type="dxa"/>
            <w:tcBorders>
              <w:top w:val="nil"/>
              <w:left w:val="nil"/>
              <w:bottom w:val="nil"/>
              <w:right w:val="nil"/>
            </w:tcBorders>
            <w:shd w:val="clear" w:color="auto" w:fill="auto"/>
            <w:noWrap/>
            <w:vAlign w:val="bottom"/>
            <w:hideMark/>
            <w:tcPrChange w:id="512" w:author="Norbert" w:date="2021-12-11T11:17:00Z">
              <w:tcPr>
                <w:tcW w:w="2673" w:type="dxa"/>
                <w:tcBorders>
                  <w:top w:val="nil"/>
                  <w:left w:val="nil"/>
                  <w:bottom w:val="nil"/>
                  <w:right w:val="nil"/>
                </w:tcBorders>
                <w:shd w:val="clear" w:color="auto" w:fill="auto"/>
                <w:noWrap/>
                <w:vAlign w:val="bottom"/>
                <w:hideMark/>
              </w:tcPr>
            </w:tcPrChange>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B27E5A">
        <w:trPr>
          <w:trHeight w:val="163"/>
          <w:trPrChange w:id="513" w:author="Norbert" w:date="2021-12-11T11:17:00Z">
            <w:trPr>
              <w:trHeight w:val="163"/>
            </w:trPr>
          </w:trPrChange>
        </w:trPr>
        <w:tc>
          <w:tcPr>
            <w:tcW w:w="1069" w:type="dxa"/>
            <w:tcBorders>
              <w:top w:val="single" w:sz="12" w:space="0" w:color="auto"/>
              <w:left w:val="single" w:sz="12" w:space="0" w:color="auto"/>
              <w:bottom w:val="single" w:sz="12" w:space="0" w:color="auto"/>
              <w:right w:val="single" w:sz="4" w:space="0" w:color="auto"/>
            </w:tcBorders>
            <w:shd w:val="clear" w:color="auto" w:fill="auto"/>
            <w:noWrap/>
            <w:vAlign w:val="bottom"/>
            <w:hideMark/>
            <w:tcPrChange w:id="514" w:author="Norbert" w:date="2021-12-11T11:17:00Z">
              <w:tcPr>
                <w:tcW w:w="1069"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tcPrChange>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31" w:type="dxa"/>
            <w:tcBorders>
              <w:top w:val="single" w:sz="12" w:space="0" w:color="auto"/>
              <w:left w:val="nil"/>
              <w:bottom w:val="single" w:sz="12" w:space="0" w:color="auto"/>
              <w:right w:val="single" w:sz="4" w:space="0" w:color="auto"/>
            </w:tcBorders>
            <w:shd w:val="clear" w:color="auto" w:fill="auto"/>
            <w:noWrap/>
            <w:vAlign w:val="bottom"/>
            <w:hideMark/>
            <w:tcPrChange w:id="515" w:author="Norbert" w:date="2021-12-11T11:17:00Z">
              <w:tcPr>
                <w:tcW w:w="2131" w:type="dxa"/>
                <w:tcBorders>
                  <w:top w:val="single" w:sz="12" w:space="0" w:color="auto"/>
                  <w:left w:val="nil"/>
                  <w:bottom w:val="single" w:sz="12" w:space="0" w:color="auto"/>
                  <w:right w:val="single" w:sz="4" w:space="0" w:color="auto"/>
                </w:tcBorders>
                <w:shd w:val="clear" w:color="auto" w:fill="auto"/>
                <w:noWrap/>
                <w:vAlign w:val="bottom"/>
                <w:hideMark/>
              </w:tcPr>
            </w:tcPrChange>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20" w:type="dxa"/>
            <w:tcBorders>
              <w:top w:val="single" w:sz="12" w:space="0" w:color="auto"/>
              <w:left w:val="nil"/>
              <w:bottom w:val="single" w:sz="12" w:space="0" w:color="auto"/>
              <w:right w:val="single" w:sz="4" w:space="0" w:color="auto"/>
            </w:tcBorders>
            <w:shd w:val="clear" w:color="auto" w:fill="auto"/>
            <w:noWrap/>
            <w:vAlign w:val="bottom"/>
            <w:hideMark/>
            <w:tcPrChange w:id="516" w:author="Norbert" w:date="2021-12-11T11:17:00Z">
              <w:tcPr>
                <w:tcW w:w="1519" w:type="dxa"/>
                <w:tcBorders>
                  <w:top w:val="single" w:sz="12" w:space="0" w:color="auto"/>
                  <w:left w:val="nil"/>
                  <w:bottom w:val="single" w:sz="12" w:space="0" w:color="auto"/>
                  <w:right w:val="single" w:sz="4" w:space="0" w:color="auto"/>
                </w:tcBorders>
                <w:shd w:val="clear" w:color="auto" w:fill="auto"/>
                <w:noWrap/>
                <w:vAlign w:val="bottom"/>
                <w:hideMark/>
              </w:tcPr>
            </w:tcPrChange>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779" w:type="dxa"/>
            <w:tcBorders>
              <w:top w:val="single" w:sz="12" w:space="0" w:color="auto"/>
              <w:left w:val="nil"/>
              <w:bottom w:val="single" w:sz="12" w:space="0" w:color="auto"/>
              <w:right w:val="single" w:sz="4" w:space="0" w:color="auto"/>
            </w:tcBorders>
            <w:shd w:val="clear" w:color="auto" w:fill="auto"/>
            <w:noWrap/>
            <w:vAlign w:val="bottom"/>
            <w:hideMark/>
            <w:tcPrChange w:id="517" w:author="Norbert" w:date="2021-12-11T11:17:00Z">
              <w:tcPr>
                <w:tcW w:w="1779" w:type="dxa"/>
                <w:tcBorders>
                  <w:top w:val="single" w:sz="12" w:space="0" w:color="auto"/>
                  <w:left w:val="nil"/>
                  <w:bottom w:val="single" w:sz="12" w:space="0" w:color="auto"/>
                  <w:right w:val="single" w:sz="4" w:space="0" w:color="auto"/>
                </w:tcBorders>
                <w:shd w:val="clear" w:color="auto" w:fill="auto"/>
                <w:noWrap/>
                <w:vAlign w:val="bottom"/>
                <w:hideMark/>
              </w:tcPr>
            </w:tcPrChange>
          </w:tcPr>
          <w:p w14:paraId="6FABF33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xml:space="preserve">Zeit abseits </w:t>
            </w:r>
            <w:commentRangeStart w:id="518"/>
            <w:proofErr w:type="spellStart"/>
            <w:r w:rsidRPr="00D6543D">
              <w:rPr>
                <w:rFonts w:ascii="Calibri" w:hAnsi="Calibri" w:cs="Calibri"/>
                <w:color w:val="000000"/>
                <w:sz w:val="18"/>
                <w:szCs w:val="18"/>
              </w:rPr>
              <w:t>desWeges</w:t>
            </w:r>
            <w:commentRangeEnd w:id="518"/>
            <w:proofErr w:type="spellEnd"/>
            <w:r w:rsidR="00B27E5A">
              <w:rPr>
                <w:rStyle w:val="Kommentarzeichen"/>
              </w:rPr>
              <w:commentReference w:id="518"/>
            </w:r>
          </w:p>
        </w:tc>
        <w:tc>
          <w:tcPr>
            <w:tcW w:w="2673" w:type="dxa"/>
            <w:tcBorders>
              <w:top w:val="single" w:sz="12" w:space="0" w:color="auto"/>
              <w:left w:val="nil"/>
              <w:bottom w:val="single" w:sz="12" w:space="0" w:color="auto"/>
              <w:right w:val="single" w:sz="12" w:space="0" w:color="auto"/>
            </w:tcBorders>
            <w:shd w:val="clear" w:color="auto" w:fill="auto"/>
            <w:noWrap/>
            <w:vAlign w:val="bottom"/>
            <w:hideMark/>
            <w:tcPrChange w:id="519" w:author="Norbert" w:date="2021-12-11T11:17:00Z">
              <w:tcPr>
                <w:tcW w:w="2673" w:type="dxa"/>
                <w:tcBorders>
                  <w:top w:val="single" w:sz="12" w:space="0" w:color="auto"/>
                  <w:left w:val="nil"/>
                  <w:bottom w:val="single" w:sz="12" w:space="0" w:color="auto"/>
                  <w:right w:val="single" w:sz="12" w:space="0" w:color="auto"/>
                </w:tcBorders>
                <w:shd w:val="clear" w:color="auto" w:fill="auto"/>
                <w:noWrap/>
                <w:vAlign w:val="bottom"/>
                <w:hideMark/>
              </w:tcPr>
            </w:tcPrChange>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B27E5A">
        <w:trPr>
          <w:trHeight w:val="155"/>
          <w:trPrChange w:id="520" w:author="Norbert" w:date="2021-12-11T11:17:00Z">
            <w:trPr>
              <w:trHeight w:val="155"/>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21"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31" w:type="dxa"/>
            <w:tcBorders>
              <w:top w:val="nil"/>
              <w:left w:val="nil"/>
              <w:bottom w:val="nil"/>
              <w:right w:val="single" w:sz="4" w:space="0" w:color="auto"/>
            </w:tcBorders>
            <w:shd w:val="clear" w:color="auto" w:fill="auto"/>
            <w:noWrap/>
            <w:vAlign w:val="bottom"/>
            <w:hideMark/>
            <w:tcPrChange w:id="522"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20" w:type="dxa"/>
            <w:tcBorders>
              <w:top w:val="nil"/>
              <w:left w:val="nil"/>
              <w:bottom w:val="nil"/>
              <w:right w:val="single" w:sz="4" w:space="0" w:color="auto"/>
            </w:tcBorders>
            <w:shd w:val="clear" w:color="auto" w:fill="auto"/>
            <w:noWrap/>
            <w:vAlign w:val="bottom"/>
            <w:hideMark/>
            <w:tcPrChange w:id="523"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779" w:type="dxa"/>
            <w:tcBorders>
              <w:top w:val="nil"/>
              <w:left w:val="nil"/>
              <w:bottom w:val="nil"/>
              <w:right w:val="single" w:sz="4" w:space="0" w:color="auto"/>
            </w:tcBorders>
            <w:shd w:val="clear" w:color="auto" w:fill="auto"/>
            <w:noWrap/>
            <w:vAlign w:val="bottom"/>
            <w:hideMark/>
            <w:tcPrChange w:id="524"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673" w:type="dxa"/>
            <w:tcBorders>
              <w:top w:val="nil"/>
              <w:left w:val="nil"/>
              <w:bottom w:val="nil"/>
              <w:right w:val="single" w:sz="12" w:space="0" w:color="auto"/>
            </w:tcBorders>
            <w:shd w:val="clear" w:color="auto" w:fill="auto"/>
            <w:noWrap/>
            <w:vAlign w:val="bottom"/>
            <w:hideMark/>
            <w:tcPrChange w:id="525"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B27E5A">
        <w:trPr>
          <w:trHeight w:val="150"/>
          <w:trPrChange w:id="526"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27"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28"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259821FF" w14:textId="77777777" w:rsidR="00D6543D" w:rsidRPr="00D6543D" w:rsidRDefault="00D6543D" w:rsidP="00D6543D">
            <w:pPr>
              <w:spacing w:line="240" w:lineRule="auto"/>
              <w:jc w:val="left"/>
              <w:rPr>
                <w:rFonts w:ascii="Calibri" w:hAnsi="Calibri" w:cs="Calibri"/>
                <w:color w:val="000000"/>
                <w:sz w:val="18"/>
                <w:szCs w:val="18"/>
              </w:rPr>
            </w:pPr>
            <w:proofErr w:type="spellStart"/>
            <w:r w:rsidRPr="00D6543D">
              <w:rPr>
                <w:rFonts w:ascii="Calibri" w:hAnsi="Calibri" w:cs="Calibri"/>
                <w:color w:val="000000"/>
                <w:sz w:val="18"/>
                <w:szCs w:val="18"/>
              </w:rPr>
              <w:t>Asymp</w:t>
            </w:r>
            <w:proofErr w:type="spellEnd"/>
            <w:r w:rsidRPr="00D6543D">
              <w:rPr>
                <w:rFonts w:ascii="Calibri" w:hAnsi="Calibri" w:cs="Calibri"/>
                <w:color w:val="000000"/>
                <w:sz w:val="18"/>
                <w:szCs w:val="18"/>
              </w:rPr>
              <w:t xml:space="preserve">. </w:t>
            </w:r>
            <w:proofErr w:type="spellStart"/>
            <w:r w:rsidRPr="00D6543D">
              <w:rPr>
                <w:rFonts w:ascii="Calibri" w:hAnsi="Calibri" w:cs="Calibri"/>
                <w:color w:val="000000"/>
                <w:sz w:val="18"/>
                <w:szCs w:val="18"/>
              </w:rPr>
              <w:t>Sig</w:t>
            </w:r>
            <w:proofErr w:type="spellEnd"/>
            <w:r w:rsidRPr="00D6543D">
              <w:rPr>
                <w:rFonts w:ascii="Calibri" w:hAnsi="Calibri" w:cs="Calibri"/>
                <w:color w:val="000000"/>
                <w:sz w:val="18"/>
                <w:szCs w:val="18"/>
              </w:rPr>
              <w:t>. (2-seitig)</w:t>
            </w:r>
          </w:p>
        </w:tc>
        <w:tc>
          <w:tcPr>
            <w:tcW w:w="1520" w:type="dxa"/>
            <w:tcBorders>
              <w:top w:val="nil"/>
              <w:left w:val="nil"/>
              <w:bottom w:val="nil"/>
              <w:right w:val="single" w:sz="4" w:space="0" w:color="auto"/>
            </w:tcBorders>
            <w:shd w:val="clear" w:color="auto" w:fill="auto"/>
            <w:noWrap/>
            <w:vAlign w:val="bottom"/>
            <w:hideMark/>
            <w:tcPrChange w:id="529"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779" w:type="dxa"/>
            <w:tcBorders>
              <w:top w:val="nil"/>
              <w:left w:val="nil"/>
              <w:bottom w:val="nil"/>
              <w:right w:val="single" w:sz="4" w:space="0" w:color="auto"/>
            </w:tcBorders>
            <w:shd w:val="clear" w:color="auto" w:fill="auto"/>
            <w:noWrap/>
            <w:vAlign w:val="bottom"/>
            <w:hideMark/>
            <w:tcPrChange w:id="530"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673" w:type="dxa"/>
            <w:tcBorders>
              <w:top w:val="nil"/>
              <w:left w:val="nil"/>
              <w:bottom w:val="nil"/>
              <w:right w:val="single" w:sz="12" w:space="0" w:color="auto"/>
            </w:tcBorders>
            <w:shd w:val="clear" w:color="auto" w:fill="auto"/>
            <w:noWrap/>
            <w:vAlign w:val="bottom"/>
            <w:hideMark/>
            <w:tcPrChange w:id="531"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B27E5A">
        <w:trPr>
          <w:trHeight w:val="150"/>
          <w:trPrChange w:id="532"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33"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34"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20" w:type="dxa"/>
            <w:tcBorders>
              <w:top w:val="nil"/>
              <w:left w:val="nil"/>
              <w:bottom w:val="nil"/>
              <w:right w:val="single" w:sz="4" w:space="0" w:color="auto"/>
            </w:tcBorders>
            <w:shd w:val="clear" w:color="auto" w:fill="auto"/>
            <w:noWrap/>
            <w:vAlign w:val="bottom"/>
            <w:hideMark/>
            <w:tcPrChange w:id="535"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Change w:id="536"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Change w:id="537"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B27E5A">
        <w:trPr>
          <w:trHeight w:val="150"/>
          <w:trPrChange w:id="538"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39"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31" w:type="dxa"/>
            <w:tcBorders>
              <w:top w:val="nil"/>
              <w:left w:val="nil"/>
              <w:bottom w:val="nil"/>
              <w:right w:val="single" w:sz="4" w:space="0" w:color="auto"/>
            </w:tcBorders>
            <w:shd w:val="clear" w:color="auto" w:fill="auto"/>
            <w:noWrap/>
            <w:vAlign w:val="bottom"/>
            <w:hideMark/>
            <w:tcPrChange w:id="540"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20" w:type="dxa"/>
            <w:tcBorders>
              <w:top w:val="nil"/>
              <w:left w:val="nil"/>
              <w:bottom w:val="nil"/>
              <w:right w:val="single" w:sz="4" w:space="0" w:color="auto"/>
            </w:tcBorders>
            <w:shd w:val="clear" w:color="auto" w:fill="auto"/>
            <w:noWrap/>
            <w:vAlign w:val="bottom"/>
            <w:hideMark/>
            <w:tcPrChange w:id="541"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779" w:type="dxa"/>
            <w:tcBorders>
              <w:top w:val="nil"/>
              <w:left w:val="nil"/>
              <w:bottom w:val="nil"/>
              <w:right w:val="single" w:sz="4" w:space="0" w:color="auto"/>
            </w:tcBorders>
            <w:shd w:val="clear" w:color="auto" w:fill="auto"/>
            <w:noWrap/>
            <w:vAlign w:val="bottom"/>
            <w:hideMark/>
            <w:tcPrChange w:id="542"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673" w:type="dxa"/>
            <w:tcBorders>
              <w:top w:val="nil"/>
              <w:left w:val="nil"/>
              <w:bottom w:val="nil"/>
              <w:right w:val="single" w:sz="12" w:space="0" w:color="auto"/>
            </w:tcBorders>
            <w:shd w:val="clear" w:color="auto" w:fill="auto"/>
            <w:noWrap/>
            <w:vAlign w:val="bottom"/>
            <w:hideMark/>
            <w:tcPrChange w:id="543"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B27E5A">
        <w:trPr>
          <w:trHeight w:val="150"/>
          <w:trPrChange w:id="544"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45"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46"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139DC0F8" w14:textId="77777777" w:rsidR="00D6543D" w:rsidRPr="00D6543D" w:rsidRDefault="00D6543D" w:rsidP="00D6543D">
            <w:pPr>
              <w:spacing w:line="240" w:lineRule="auto"/>
              <w:jc w:val="left"/>
              <w:rPr>
                <w:rFonts w:ascii="Calibri" w:hAnsi="Calibri" w:cs="Calibri"/>
                <w:color w:val="000000"/>
                <w:sz w:val="18"/>
                <w:szCs w:val="18"/>
              </w:rPr>
            </w:pPr>
            <w:proofErr w:type="spellStart"/>
            <w:r w:rsidRPr="00D6543D">
              <w:rPr>
                <w:rFonts w:ascii="Calibri" w:hAnsi="Calibri" w:cs="Calibri"/>
                <w:color w:val="000000"/>
                <w:sz w:val="18"/>
                <w:szCs w:val="18"/>
              </w:rPr>
              <w:t>Asymp</w:t>
            </w:r>
            <w:proofErr w:type="spellEnd"/>
            <w:r w:rsidRPr="00D6543D">
              <w:rPr>
                <w:rFonts w:ascii="Calibri" w:hAnsi="Calibri" w:cs="Calibri"/>
                <w:color w:val="000000"/>
                <w:sz w:val="18"/>
                <w:szCs w:val="18"/>
              </w:rPr>
              <w:t xml:space="preserve">. </w:t>
            </w:r>
            <w:proofErr w:type="spellStart"/>
            <w:r w:rsidRPr="00D6543D">
              <w:rPr>
                <w:rFonts w:ascii="Calibri" w:hAnsi="Calibri" w:cs="Calibri"/>
                <w:color w:val="000000"/>
                <w:sz w:val="18"/>
                <w:szCs w:val="18"/>
              </w:rPr>
              <w:t>Sig</w:t>
            </w:r>
            <w:proofErr w:type="spellEnd"/>
            <w:r w:rsidRPr="00D6543D">
              <w:rPr>
                <w:rFonts w:ascii="Calibri" w:hAnsi="Calibri" w:cs="Calibri"/>
                <w:color w:val="000000"/>
                <w:sz w:val="18"/>
                <w:szCs w:val="18"/>
              </w:rPr>
              <w:t>. (2-seitig)</w:t>
            </w:r>
          </w:p>
        </w:tc>
        <w:tc>
          <w:tcPr>
            <w:tcW w:w="1520" w:type="dxa"/>
            <w:tcBorders>
              <w:top w:val="nil"/>
              <w:left w:val="nil"/>
              <w:bottom w:val="nil"/>
              <w:right w:val="single" w:sz="4" w:space="0" w:color="auto"/>
            </w:tcBorders>
            <w:shd w:val="clear" w:color="auto" w:fill="auto"/>
            <w:noWrap/>
            <w:vAlign w:val="bottom"/>
            <w:hideMark/>
            <w:tcPrChange w:id="547"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779" w:type="dxa"/>
            <w:tcBorders>
              <w:top w:val="nil"/>
              <w:left w:val="nil"/>
              <w:bottom w:val="nil"/>
              <w:right w:val="single" w:sz="4" w:space="0" w:color="auto"/>
            </w:tcBorders>
            <w:shd w:val="clear" w:color="auto" w:fill="auto"/>
            <w:noWrap/>
            <w:vAlign w:val="bottom"/>
            <w:hideMark/>
            <w:tcPrChange w:id="548"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673" w:type="dxa"/>
            <w:tcBorders>
              <w:top w:val="nil"/>
              <w:left w:val="nil"/>
              <w:bottom w:val="nil"/>
              <w:right w:val="single" w:sz="12" w:space="0" w:color="auto"/>
            </w:tcBorders>
            <w:shd w:val="clear" w:color="auto" w:fill="auto"/>
            <w:noWrap/>
            <w:vAlign w:val="bottom"/>
            <w:hideMark/>
            <w:tcPrChange w:id="549"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B27E5A">
        <w:trPr>
          <w:trHeight w:val="150"/>
          <w:trPrChange w:id="550"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51"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52"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20" w:type="dxa"/>
            <w:tcBorders>
              <w:top w:val="nil"/>
              <w:left w:val="nil"/>
              <w:bottom w:val="nil"/>
              <w:right w:val="single" w:sz="4" w:space="0" w:color="auto"/>
            </w:tcBorders>
            <w:shd w:val="clear" w:color="auto" w:fill="auto"/>
            <w:noWrap/>
            <w:vAlign w:val="bottom"/>
            <w:hideMark/>
            <w:tcPrChange w:id="553"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Change w:id="554"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Change w:id="555"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B27E5A">
        <w:trPr>
          <w:trHeight w:val="150"/>
          <w:trPrChange w:id="556"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57"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31" w:type="dxa"/>
            <w:tcBorders>
              <w:top w:val="nil"/>
              <w:left w:val="nil"/>
              <w:bottom w:val="nil"/>
              <w:right w:val="single" w:sz="4" w:space="0" w:color="auto"/>
            </w:tcBorders>
            <w:shd w:val="clear" w:color="auto" w:fill="auto"/>
            <w:noWrap/>
            <w:vAlign w:val="bottom"/>
            <w:hideMark/>
            <w:tcPrChange w:id="558"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20" w:type="dxa"/>
            <w:tcBorders>
              <w:top w:val="nil"/>
              <w:left w:val="nil"/>
              <w:bottom w:val="nil"/>
              <w:right w:val="single" w:sz="4" w:space="0" w:color="auto"/>
            </w:tcBorders>
            <w:shd w:val="clear" w:color="auto" w:fill="auto"/>
            <w:noWrap/>
            <w:vAlign w:val="bottom"/>
            <w:hideMark/>
            <w:tcPrChange w:id="559"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779" w:type="dxa"/>
            <w:tcBorders>
              <w:top w:val="nil"/>
              <w:left w:val="nil"/>
              <w:bottom w:val="nil"/>
              <w:right w:val="single" w:sz="4" w:space="0" w:color="auto"/>
            </w:tcBorders>
            <w:shd w:val="clear" w:color="auto" w:fill="auto"/>
            <w:noWrap/>
            <w:vAlign w:val="bottom"/>
            <w:hideMark/>
            <w:tcPrChange w:id="560"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673" w:type="dxa"/>
            <w:tcBorders>
              <w:top w:val="nil"/>
              <w:left w:val="nil"/>
              <w:bottom w:val="nil"/>
              <w:right w:val="single" w:sz="12" w:space="0" w:color="auto"/>
            </w:tcBorders>
            <w:shd w:val="clear" w:color="auto" w:fill="auto"/>
            <w:noWrap/>
            <w:vAlign w:val="bottom"/>
            <w:hideMark/>
            <w:tcPrChange w:id="561"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B27E5A">
        <w:trPr>
          <w:trHeight w:val="150"/>
          <w:trPrChange w:id="562"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63"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64"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69DA392F" w14:textId="77777777" w:rsidR="00D6543D" w:rsidRPr="00D6543D" w:rsidRDefault="00D6543D" w:rsidP="00D6543D">
            <w:pPr>
              <w:spacing w:line="240" w:lineRule="auto"/>
              <w:jc w:val="left"/>
              <w:rPr>
                <w:rFonts w:ascii="Calibri" w:hAnsi="Calibri" w:cs="Calibri"/>
                <w:color w:val="000000"/>
                <w:sz w:val="18"/>
                <w:szCs w:val="18"/>
              </w:rPr>
            </w:pPr>
            <w:proofErr w:type="spellStart"/>
            <w:r w:rsidRPr="00D6543D">
              <w:rPr>
                <w:rFonts w:ascii="Calibri" w:hAnsi="Calibri" w:cs="Calibri"/>
                <w:color w:val="000000"/>
                <w:sz w:val="18"/>
                <w:szCs w:val="18"/>
              </w:rPr>
              <w:t>Asymp</w:t>
            </w:r>
            <w:proofErr w:type="spellEnd"/>
            <w:r w:rsidRPr="00D6543D">
              <w:rPr>
                <w:rFonts w:ascii="Calibri" w:hAnsi="Calibri" w:cs="Calibri"/>
                <w:color w:val="000000"/>
                <w:sz w:val="18"/>
                <w:szCs w:val="18"/>
              </w:rPr>
              <w:t xml:space="preserve">. </w:t>
            </w:r>
            <w:proofErr w:type="spellStart"/>
            <w:r w:rsidRPr="00D6543D">
              <w:rPr>
                <w:rFonts w:ascii="Calibri" w:hAnsi="Calibri" w:cs="Calibri"/>
                <w:color w:val="000000"/>
                <w:sz w:val="18"/>
                <w:szCs w:val="18"/>
              </w:rPr>
              <w:t>Sig</w:t>
            </w:r>
            <w:proofErr w:type="spellEnd"/>
            <w:r w:rsidRPr="00D6543D">
              <w:rPr>
                <w:rFonts w:ascii="Calibri" w:hAnsi="Calibri" w:cs="Calibri"/>
                <w:color w:val="000000"/>
                <w:sz w:val="18"/>
                <w:szCs w:val="18"/>
              </w:rPr>
              <w:t>. (2-seitig)</w:t>
            </w:r>
          </w:p>
        </w:tc>
        <w:tc>
          <w:tcPr>
            <w:tcW w:w="1520" w:type="dxa"/>
            <w:tcBorders>
              <w:top w:val="nil"/>
              <w:left w:val="nil"/>
              <w:bottom w:val="nil"/>
              <w:right w:val="single" w:sz="4" w:space="0" w:color="auto"/>
            </w:tcBorders>
            <w:shd w:val="clear" w:color="auto" w:fill="auto"/>
            <w:noWrap/>
            <w:vAlign w:val="bottom"/>
            <w:hideMark/>
            <w:tcPrChange w:id="565"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779" w:type="dxa"/>
            <w:tcBorders>
              <w:top w:val="nil"/>
              <w:left w:val="nil"/>
              <w:bottom w:val="nil"/>
              <w:right w:val="single" w:sz="4" w:space="0" w:color="auto"/>
            </w:tcBorders>
            <w:shd w:val="clear" w:color="auto" w:fill="auto"/>
            <w:noWrap/>
            <w:vAlign w:val="bottom"/>
            <w:hideMark/>
            <w:tcPrChange w:id="566"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673" w:type="dxa"/>
            <w:tcBorders>
              <w:top w:val="nil"/>
              <w:left w:val="nil"/>
              <w:bottom w:val="nil"/>
              <w:right w:val="single" w:sz="12" w:space="0" w:color="auto"/>
            </w:tcBorders>
            <w:shd w:val="clear" w:color="auto" w:fill="auto"/>
            <w:noWrap/>
            <w:vAlign w:val="bottom"/>
            <w:hideMark/>
            <w:tcPrChange w:id="567"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B27E5A">
        <w:trPr>
          <w:trHeight w:val="150"/>
          <w:trPrChange w:id="568"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69"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70"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20" w:type="dxa"/>
            <w:tcBorders>
              <w:top w:val="nil"/>
              <w:left w:val="nil"/>
              <w:bottom w:val="nil"/>
              <w:right w:val="single" w:sz="4" w:space="0" w:color="auto"/>
            </w:tcBorders>
            <w:shd w:val="clear" w:color="auto" w:fill="auto"/>
            <w:noWrap/>
            <w:vAlign w:val="bottom"/>
            <w:hideMark/>
            <w:tcPrChange w:id="571"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Change w:id="572"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Change w:id="573"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B27E5A">
        <w:trPr>
          <w:trHeight w:val="150"/>
          <w:trPrChange w:id="574"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75"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31" w:type="dxa"/>
            <w:tcBorders>
              <w:top w:val="nil"/>
              <w:left w:val="nil"/>
              <w:bottom w:val="nil"/>
              <w:right w:val="single" w:sz="4" w:space="0" w:color="auto"/>
            </w:tcBorders>
            <w:shd w:val="clear" w:color="auto" w:fill="auto"/>
            <w:noWrap/>
            <w:vAlign w:val="bottom"/>
            <w:hideMark/>
            <w:tcPrChange w:id="576"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20" w:type="dxa"/>
            <w:tcBorders>
              <w:top w:val="nil"/>
              <w:left w:val="nil"/>
              <w:bottom w:val="nil"/>
              <w:right w:val="single" w:sz="4" w:space="0" w:color="auto"/>
            </w:tcBorders>
            <w:shd w:val="clear" w:color="auto" w:fill="auto"/>
            <w:noWrap/>
            <w:vAlign w:val="bottom"/>
            <w:hideMark/>
            <w:tcPrChange w:id="577"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Change w:id="578"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673" w:type="dxa"/>
            <w:tcBorders>
              <w:top w:val="nil"/>
              <w:left w:val="nil"/>
              <w:bottom w:val="nil"/>
              <w:right w:val="single" w:sz="12" w:space="0" w:color="auto"/>
            </w:tcBorders>
            <w:shd w:val="clear" w:color="auto" w:fill="auto"/>
            <w:noWrap/>
            <w:vAlign w:val="bottom"/>
            <w:hideMark/>
            <w:tcPrChange w:id="579"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B27E5A">
        <w:trPr>
          <w:trHeight w:val="150"/>
          <w:trPrChange w:id="580"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81"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82"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61AA68E7" w14:textId="77777777" w:rsidR="00D6543D" w:rsidRPr="00D6543D" w:rsidRDefault="00D6543D" w:rsidP="00D6543D">
            <w:pPr>
              <w:spacing w:line="240" w:lineRule="auto"/>
              <w:jc w:val="left"/>
              <w:rPr>
                <w:rFonts w:ascii="Calibri" w:hAnsi="Calibri" w:cs="Calibri"/>
                <w:color w:val="000000"/>
                <w:sz w:val="18"/>
                <w:szCs w:val="18"/>
              </w:rPr>
            </w:pPr>
            <w:proofErr w:type="spellStart"/>
            <w:r w:rsidRPr="00D6543D">
              <w:rPr>
                <w:rFonts w:ascii="Calibri" w:hAnsi="Calibri" w:cs="Calibri"/>
                <w:color w:val="000000"/>
                <w:sz w:val="18"/>
                <w:szCs w:val="18"/>
              </w:rPr>
              <w:t>Asymp</w:t>
            </w:r>
            <w:proofErr w:type="spellEnd"/>
            <w:r w:rsidRPr="00D6543D">
              <w:rPr>
                <w:rFonts w:ascii="Calibri" w:hAnsi="Calibri" w:cs="Calibri"/>
                <w:color w:val="000000"/>
                <w:sz w:val="18"/>
                <w:szCs w:val="18"/>
              </w:rPr>
              <w:t xml:space="preserve">. </w:t>
            </w:r>
            <w:proofErr w:type="spellStart"/>
            <w:r w:rsidRPr="00D6543D">
              <w:rPr>
                <w:rFonts w:ascii="Calibri" w:hAnsi="Calibri" w:cs="Calibri"/>
                <w:color w:val="000000"/>
                <w:sz w:val="18"/>
                <w:szCs w:val="18"/>
              </w:rPr>
              <w:t>Sig</w:t>
            </w:r>
            <w:proofErr w:type="spellEnd"/>
            <w:r w:rsidRPr="00D6543D">
              <w:rPr>
                <w:rFonts w:ascii="Calibri" w:hAnsi="Calibri" w:cs="Calibri"/>
                <w:color w:val="000000"/>
                <w:sz w:val="18"/>
                <w:szCs w:val="18"/>
              </w:rPr>
              <w:t>. (2-seitig)</w:t>
            </w:r>
          </w:p>
        </w:tc>
        <w:tc>
          <w:tcPr>
            <w:tcW w:w="1520" w:type="dxa"/>
            <w:tcBorders>
              <w:top w:val="nil"/>
              <w:left w:val="nil"/>
              <w:bottom w:val="nil"/>
              <w:right w:val="single" w:sz="4" w:space="0" w:color="auto"/>
            </w:tcBorders>
            <w:shd w:val="clear" w:color="auto" w:fill="auto"/>
            <w:noWrap/>
            <w:vAlign w:val="bottom"/>
            <w:hideMark/>
            <w:tcPrChange w:id="583"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nil"/>
              <w:right w:val="single" w:sz="4" w:space="0" w:color="auto"/>
            </w:tcBorders>
            <w:shd w:val="clear" w:color="auto" w:fill="auto"/>
            <w:noWrap/>
            <w:vAlign w:val="bottom"/>
            <w:hideMark/>
            <w:tcPrChange w:id="584"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673" w:type="dxa"/>
            <w:tcBorders>
              <w:top w:val="nil"/>
              <w:left w:val="nil"/>
              <w:bottom w:val="nil"/>
              <w:right w:val="single" w:sz="12" w:space="0" w:color="auto"/>
            </w:tcBorders>
            <w:shd w:val="clear" w:color="auto" w:fill="auto"/>
            <w:noWrap/>
            <w:vAlign w:val="bottom"/>
            <w:hideMark/>
            <w:tcPrChange w:id="585"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B27E5A">
        <w:trPr>
          <w:trHeight w:val="150"/>
          <w:trPrChange w:id="586"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87"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Change w:id="588"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20" w:type="dxa"/>
            <w:tcBorders>
              <w:top w:val="nil"/>
              <w:left w:val="nil"/>
              <w:bottom w:val="nil"/>
              <w:right w:val="single" w:sz="4" w:space="0" w:color="auto"/>
            </w:tcBorders>
            <w:shd w:val="clear" w:color="auto" w:fill="auto"/>
            <w:noWrap/>
            <w:vAlign w:val="bottom"/>
            <w:hideMark/>
            <w:tcPrChange w:id="589"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Change w:id="590"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Change w:id="591"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B27E5A">
        <w:trPr>
          <w:trHeight w:val="150"/>
          <w:trPrChange w:id="592" w:author="Norbert" w:date="2021-12-11T11:17:00Z">
            <w:trPr>
              <w:trHeight w:val="150"/>
            </w:trPr>
          </w:trPrChange>
        </w:trPr>
        <w:tc>
          <w:tcPr>
            <w:tcW w:w="1069" w:type="dxa"/>
            <w:tcBorders>
              <w:top w:val="nil"/>
              <w:left w:val="single" w:sz="12" w:space="0" w:color="auto"/>
              <w:bottom w:val="nil"/>
              <w:right w:val="single" w:sz="4" w:space="0" w:color="auto"/>
            </w:tcBorders>
            <w:shd w:val="clear" w:color="auto" w:fill="auto"/>
            <w:noWrap/>
            <w:vAlign w:val="bottom"/>
            <w:hideMark/>
            <w:tcPrChange w:id="593" w:author="Norbert" w:date="2021-12-11T11:17:00Z">
              <w:tcPr>
                <w:tcW w:w="1069" w:type="dxa"/>
                <w:tcBorders>
                  <w:top w:val="nil"/>
                  <w:left w:val="single" w:sz="12" w:space="0" w:color="auto"/>
                  <w:bottom w:val="nil"/>
                  <w:right w:val="single" w:sz="4" w:space="0" w:color="auto"/>
                </w:tcBorders>
                <w:shd w:val="clear" w:color="auto" w:fill="auto"/>
                <w:noWrap/>
                <w:vAlign w:val="bottom"/>
                <w:hideMark/>
              </w:tcPr>
            </w:tcPrChange>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31" w:type="dxa"/>
            <w:tcBorders>
              <w:top w:val="nil"/>
              <w:left w:val="nil"/>
              <w:bottom w:val="nil"/>
              <w:right w:val="single" w:sz="4" w:space="0" w:color="auto"/>
            </w:tcBorders>
            <w:shd w:val="clear" w:color="auto" w:fill="auto"/>
            <w:noWrap/>
            <w:vAlign w:val="bottom"/>
            <w:hideMark/>
            <w:tcPrChange w:id="594" w:author="Norbert" w:date="2021-12-11T11:17:00Z">
              <w:tcPr>
                <w:tcW w:w="2131" w:type="dxa"/>
                <w:tcBorders>
                  <w:top w:val="nil"/>
                  <w:left w:val="nil"/>
                  <w:bottom w:val="nil"/>
                  <w:right w:val="single" w:sz="4" w:space="0" w:color="auto"/>
                </w:tcBorders>
                <w:shd w:val="clear" w:color="auto" w:fill="auto"/>
                <w:noWrap/>
                <w:vAlign w:val="bottom"/>
                <w:hideMark/>
              </w:tcPr>
            </w:tcPrChange>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20" w:type="dxa"/>
            <w:tcBorders>
              <w:top w:val="nil"/>
              <w:left w:val="nil"/>
              <w:bottom w:val="nil"/>
              <w:right w:val="single" w:sz="4" w:space="0" w:color="auto"/>
            </w:tcBorders>
            <w:shd w:val="clear" w:color="auto" w:fill="auto"/>
            <w:noWrap/>
            <w:vAlign w:val="bottom"/>
            <w:hideMark/>
            <w:tcPrChange w:id="595" w:author="Norbert" w:date="2021-12-11T11:17:00Z">
              <w:tcPr>
                <w:tcW w:w="1519" w:type="dxa"/>
                <w:tcBorders>
                  <w:top w:val="nil"/>
                  <w:left w:val="nil"/>
                  <w:bottom w:val="nil"/>
                  <w:right w:val="single" w:sz="4" w:space="0" w:color="auto"/>
                </w:tcBorders>
                <w:shd w:val="clear" w:color="auto" w:fill="auto"/>
                <w:noWrap/>
                <w:vAlign w:val="bottom"/>
                <w:hideMark/>
              </w:tcPr>
            </w:tcPrChange>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Change w:id="596" w:author="Norbert" w:date="2021-12-11T11:17:00Z">
              <w:tcPr>
                <w:tcW w:w="1779" w:type="dxa"/>
                <w:tcBorders>
                  <w:top w:val="nil"/>
                  <w:left w:val="nil"/>
                  <w:bottom w:val="nil"/>
                  <w:right w:val="single" w:sz="4" w:space="0" w:color="auto"/>
                </w:tcBorders>
                <w:shd w:val="clear" w:color="auto" w:fill="auto"/>
                <w:noWrap/>
                <w:vAlign w:val="bottom"/>
                <w:hideMark/>
              </w:tcPr>
            </w:tcPrChange>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673" w:type="dxa"/>
            <w:tcBorders>
              <w:top w:val="nil"/>
              <w:left w:val="nil"/>
              <w:bottom w:val="nil"/>
              <w:right w:val="single" w:sz="12" w:space="0" w:color="auto"/>
            </w:tcBorders>
            <w:shd w:val="clear" w:color="auto" w:fill="auto"/>
            <w:noWrap/>
            <w:vAlign w:val="bottom"/>
            <w:hideMark/>
            <w:tcPrChange w:id="597" w:author="Norbert" w:date="2021-12-11T11:17:00Z">
              <w:tcPr>
                <w:tcW w:w="2673" w:type="dxa"/>
                <w:tcBorders>
                  <w:top w:val="nil"/>
                  <w:left w:val="nil"/>
                  <w:bottom w:val="nil"/>
                  <w:right w:val="single" w:sz="12" w:space="0" w:color="auto"/>
                </w:tcBorders>
                <w:shd w:val="clear" w:color="auto" w:fill="auto"/>
                <w:noWrap/>
                <w:vAlign w:val="bottom"/>
                <w:hideMark/>
              </w:tcPr>
            </w:tcPrChange>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B27E5A">
        <w:trPr>
          <w:trHeight w:val="155"/>
          <w:trPrChange w:id="598" w:author="Norbert" w:date="2021-12-11T11:17:00Z">
            <w:trPr>
              <w:trHeight w:val="155"/>
            </w:trPr>
          </w:trPrChange>
        </w:trPr>
        <w:tc>
          <w:tcPr>
            <w:tcW w:w="1069" w:type="dxa"/>
            <w:tcBorders>
              <w:top w:val="nil"/>
              <w:left w:val="single" w:sz="12" w:space="0" w:color="auto"/>
              <w:bottom w:val="single" w:sz="12" w:space="0" w:color="auto"/>
              <w:right w:val="single" w:sz="4" w:space="0" w:color="auto"/>
            </w:tcBorders>
            <w:shd w:val="clear" w:color="auto" w:fill="auto"/>
            <w:noWrap/>
            <w:vAlign w:val="bottom"/>
            <w:hideMark/>
            <w:tcPrChange w:id="599" w:author="Norbert" w:date="2021-12-11T11:17:00Z">
              <w:tcPr>
                <w:tcW w:w="1069" w:type="dxa"/>
                <w:tcBorders>
                  <w:top w:val="nil"/>
                  <w:left w:val="single" w:sz="12" w:space="0" w:color="auto"/>
                  <w:bottom w:val="single" w:sz="12" w:space="0" w:color="auto"/>
                  <w:right w:val="single" w:sz="4" w:space="0" w:color="auto"/>
                </w:tcBorders>
                <w:shd w:val="clear" w:color="auto" w:fill="auto"/>
                <w:noWrap/>
                <w:vAlign w:val="bottom"/>
                <w:hideMark/>
              </w:tcPr>
            </w:tcPrChange>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single" w:sz="12" w:space="0" w:color="auto"/>
              <w:right w:val="single" w:sz="4" w:space="0" w:color="auto"/>
            </w:tcBorders>
            <w:shd w:val="clear" w:color="auto" w:fill="auto"/>
            <w:noWrap/>
            <w:vAlign w:val="bottom"/>
            <w:hideMark/>
            <w:tcPrChange w:id="600" w:author="Norbert" w:date="2021-12-11T11:17:00Z">
              <w:tcPr>
                <w:tcW w:w="2131" w:type="dxa"/>
                <w:tcBorders>
                  <w:top w:val="nil"/>
                  <w:left w:val="nil"/>
                  <w:bottom w:val="single" w:sz="12" w:space="0" w:color="auto"/>
                  <w:right w:val="single" w:sz="4" w:space="0" w:color="auto"/>
                </w:tcBorders>
                <w:shd w:val="clear" w:color="auto" w:fill="auto"/>
                <w:noWrap/>
                <w:vAlign w:val="bottom"/>
                <w:hideMark/>
              </w:tcPr>
            </w:tcPrChange>
          </w:tcPr>
          <w:p w14:paraId="7D13647D" w14:textId="77777777" w:rsidR="00D6543D" w:rsidRPr="00D6543D" w:rsidRDefault="00D6543D" w:rsidP="00D6543D">
            <w:pPr>
              <w:spacing w:line="240" w:lineRule="auto"/>
              <w:jc w:val="left"/>
              <w:rPr>
                <w:rFonts w:ascii="Calibri" w:hAnsi="Calibri" w:cs="Calibri"/>
                <w:color w:val="000000"/>
                <w:sz w:val="18"/>
                <w:szCs w:val="18"/>
              </w:rPr>
            </w:pPr>
            <w:proofErr w:type="spellStart"/>
            <w:r w:rsidRPr="00D6543D">
              <w:rPr>
                <w:rFonts w:ascii="Calibri" w:hAnsi="Calibri" w:cs="Calibri"/>
                <w:color w:val="000000"/>
                <w:sz w:val="18"/>
                <w:szCs w:val="18"/>
              </w:rPr>
              <w:t>Asymp</w:t>
            </w:r>
            <w:proofErr w:type="spellEnd"/>
            <w:r w:rsidRPr="00D6543D">
              <w:rPr>
                <w:rFonts w:ascii="Calibri" w:hAnsi="Calibri" w:cs="Calibri"/>
                <w:color w:val="000000"/>
                <w:sz w:val="18"/>
                <w:szCs w:val="18"/>
              </w:rPr>
              <w:t xml:space="preserve">. </w:t>
            </w:r>
            <w:proofErr w:type="spellStart"/>
            <w:r w:rsidRPr="00D6543D">
              <w:rPr>
                <w:rFonts w:ascii="Calibri" w:hAnsi="Calibri" w:cs="Calibri"/>
                <w:color w:val="000000"/>
                <w:sz w:val="18"/>
                <w:szCs w:val="18"/>
              </w:rPr>
              <w:t>Sig</w:t>
            </w:r>
            <w:proofErr w:type="spellEnd"/>
            <w:r w:rsidRPr="00D6543D">
              <w:rPr>
                <w:rFonts w:ascii="Calibri" w:hAnsi="Calibri" w:cs="Calibri"/>
                <w:color w:val="000000"/>
                <w:sz w:val="18"/>
                <w:szCs w:val="18"/>
              </w:rPr>
              <w:t>. (2-seitig)</w:t>
            </w:r>
          </w:p>
        </w:tc>
        <w:tc>
          <w:tcPr>
            <w:tcW w:w="1520" w:type="dxa"/>
            <w:tcBorders>
              <w:top w:val="nil"/>
              <w:left w:val="nil"/>
              <w:bottom w:val="single" w:sz="12" w:space="0" w:color="auto"/>
              <w:right w:val="single" w:sz="4" w:space="0" w:color="auto"/>
            </w:tcBorders>
            <w:shd w:val="clear" w:color="auto" w:fill="auto"/>
            <w:noWrap/>
            <w:vAlign w:val="bottom"/>
            <w:hideMark/>
            <w:tcPrChange w:id="601" w:author="Norbert" w:date="2021-12-11T11:17:00Z">
              <w:tcPr>
                <w:tcW w:w="1519" w:type="dxa"/>
                <w:tcBorders>
                  <w:top w:val="nil"/>
                  <w:left w:val="nil"/>
                  <w:bottom w:val="single" w:sz="12" w:space="0" w:color="auto"/>
                  <w:right w:val="single" w:sz="4" w:space="0" w:color="auto"/>
                </w:tcBorders>
                <w:shd w:val="clear" w:color="auto" w:fill="auto"/>
                <w:noWrap/>
                <w:vAlign w:val="bottom"/>
                <w:hideMark/>
              </w:tcPr>
            </w:tcPrChange>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single" w:sz="12" w:space="0" w:color="auto"/>
              <w:right w:val="single" w:sz="4" w:space="0" w:color="auto"/>
            </w:tcBorders>
            <w:shd w:val="clear" w:color="auto" w:fill="auto"/>
            <w:noWrap/>
            <w:vAlign w:val="bottom"/>
            <w:hideMark/>
            <w:tcPrChange w:id="602" w:author="Norbert" w:date="2021-12-11T11:17:00Z">
              <w:tcPr>
                <w:tcW w:w="1779" w:type="dxa"/>
                <w:tcBorders>
                  <w:top w:val="nil"/>
                  <w:left w:val="nil"/>
                  <w:bottom w:val="single" w:sz="12" w:space="0" w:color="auto"/>
                  <w:right w:val="single" w:sz="4" w:space="0" w:color="auto"/>
                </w:tcBorders>
                <w:shd w:val="clear" w:color="auto" w:fill="auto"/>
                <w:noWrap/>
                <w:vAlign w:val="bottom"/>
                <w:hideMark/>
              </w:tcPr>
            </w:tcPrChange>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673" w:type="dxa"/>
            <w:tcBorders>
              <w:top w:val="nil"/>
              <w:left w:val="nil"/>
              <w:bottom w:val="single" w:sz="12" w:space="0" w:color="auto"/>
              <w:right w:val="single" w:sz="12" w:space="0" w:color="auto"/>
            </w:tcBorders>
            <w:shd w:val="clear" w:color="auto" w:fill="auto"/>
            <w:noWrap/>
            <w:vAlign w:val="bottom"/>
            <w:hideMark/>
            <w:tcPrChange w:id="603" w:author="Norbert" w:date="2021-12-11T11:17:00Z">
              <w:tcPr>
                <w:tcW w:w="2673" w:type="dxa"/>
                <w:tcBorders>
                  <w:top w:val="nil"/>
                  <w:left w:val="nil"/>
                  <w:bottom w:val="single" w:sz="12" w:space="0" w:color="auto"/>
                  <w:right w:val="single" w:sz="12" w:space="0" w:color="auto"/>
                </w:tcBorders>
                <w:shd w:val="clear" w:color="auto" w:fill="auto"/>
                <w:noWrap/>
                <w:vAlign w:val="bottom"/>
                <w:hideMark/>
              </w:tcPr>
            </w:tcPrChange>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7D3AA63E" w:rsidR="00D6543D" w:rsidRPr="00D6543D" w:rsidRDefault="00C84665" w:rsidP="00C84665">
      <w:pPr>
        <w:pStyle w:val="Beschriftung"/>
        <w:spacing w:before="240"/>
      </w:pPr>
      <w:bookmarkStart w:id="604" w:name="_Ref90042068"/>
      <w:bookmarkStart w:id="605" w:name="_Toc90042198"/>
      <w:r>
        <w:t xml:space="preserve">Tabelle </w:t>
      </w:r>
      <w:fldSimple w:instr=" SEQ Tabelle \* ARABIC ">
        <w:r w:rsidR="002E5F1C">
          <w:rPr>
            <w:noProof/>
          </w:rPr>
          <w:t>5</w:t>
        </w:r>
      </w:fldSimple>
      <w:bookmarkEnd w:id="604"/>
      <w:r>
        <w:t>: Test auf Normalverteilung Ergebnisse</w:t>
      </w:r>
      <w:bookmarkEnd w:id="605"/>
    </w:p>
    <w:p w14:paraId="462871BB" w14:textId="2A7BC5BA" w:rsidR="0030376C" w:rsidRDefault="007D3715" w:rsidP="0030376C">
      <w:pPr>
        <w:pStyle w:val="berschrift4"/>
      </w:pPr>
      <w:bookmarkStart w:id="606" w:name="_Toc90042152"/>
      <w:r>
        <w:t xml:space="preserve">Test der </w:t>
      </w:r>
      <w:r w:rsidR="002A22A2">
        <w:t>H</w:t>
      </w:r>
      <w:r w:rsidR="006530BF">
        <w:t>ypothese</w:t>
      </w:r>
      <w:r w:rsidR="00C0659E">
        <w:t>n</w:t>
      </w:r>
      <w:bookmarkEnd w:id="606"/>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proofErr w:type="spellStart"/>
      <w:r w:rsidR="006A5C0E" w:rsidRPr="006A5C0E">
        <w:rPr>
          <w:rStyle w:val="Hervorhebung"/>
        </w:rPr>
        <w:t>Zeit_abseits_prozentual</w:t>
      </w:r>
      <w:proofErr w:type="spellEnd"/>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proofErr w:type="spellStart"/>
      <w:r w:rsidRPr="006A5C0E">
        <w:rPr>
          <w:rStyle w:val="Hervorhebung"/>
        </w:rPr>
        <w:t>Zeit_abseits_prozentual</w:t>
      </w:r>
      <w:proofErr w:type="spellEnd"/>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4E6E7253" w:rsidR="00877770" w:rsidRDefault="00877770" w:rsidP="00406CE6">
      <w:pPr>
        <w:pStyle w:val="berschrift3"/>
      </w:pPr>
      <w:bookmarkStart w:id="607" w:name="_Toc90042153"/>
      <w:r>
        <w:t xml:space="preserve">Auswertung der </w:t>
      </w:r>
      <w:r w:rsidR="000C5553">
        <w:t>statistischen</w:t>
      </w:r>
      <w:r>
        <w:t xml:space="preserve"> Daten</w:t>
      </w:r>
      <w:bookmarkEnd w:id="496"/>
      <w:bookmarkEnd w:id="497"/>
      <w:bookmarkEnd w:id="607"/>
    </w:p>
    <w:p w14:paraId="0F27C1AC" w14:textId="579031E2" w:rsidR="00CF3783" w:rsidRPr="003E212C" w:rsidRDefault="00CF3783" w:rsidP="001745F3">
      <w:pPr>
        <w:autoSpaceDE w:val="0"/>
        <w:autoSpaceDN w:val="0"/>
        <w:adjustRightInd w:val="0"/>
        <w:spacing w:after="18" w:line="240" w:lineRule="auto"/>
        <w:jc w:val="left"/>
        <w:rPr>
          <w:rFonts w:ascii="Calibri" w:hAnsi="Calibri" w:cs="Calibri"/>
          <w:color w:val="000000"/>
          <w:sz w:val="21"/>
          <w:szCs w:val="21"/>
        </w:rPr>
      </w:pPr>
      <w:commentRangeStart w:id="608"/>
      <w:r w:rsidRPr="00CF3783">
        <w:rPr>
          <w:rFonts w:ascii="Calibri" w:hAnsi="Calibri" w:cs="Calibri"/>
          <w:color w:val="000000"/>
          <w:sz w:val="21"/>
          <w:szCs w:val="21"/>
        </w:rPr>
        <w:t xml:space="preserve">Zur Auswertung statischer Daten werden statistische Mittel, wie die Berechnung des arithmetischen Mittels und des Medians durchgeführt. Zudem werden die Ergebnisse durch statistische Diagramme verglichen. Folglich werden die </w:t>
      </w:r>
      <w:r w:rsidR="00D37EEB">
        <w:rPr>
          <w:rFonts w:ascii="Calibri" w:hAnsi="Calibri" w:cs="Calibri"/>
          <w:color w:val="000000"/>
          <w:sz w:val="21"/>
          <w:szCs w:val="21"/>
        </w:rPr>
        <w:t>Aussagen 1 bis 5</w:t>
      </w:r>
      <w:r w:rsidRPr="00CF3783">
        <w:rPr>
          <w:rFonts w:ascii="Calibri" w:hAnsi="Calibri" w:cs="Calibri"/>
          <w:color w:val="000000"/>
          <w:sz w:val="21"/>
          <w:szCs w:val="21"/>
        </w:rPr>
        <w:t xml:space="preserve"> ausgewertet. Zur visuellen Darstellung werden </w:t>
      </w:r>
      <w:r w:rsidR="00C00859">
        <w:rPr>
          <w:rFonts w:ascii="Calibri" w:hAnsi="Calibri" w:cs="Calibri"/>
          <w:color w:val="000000"/>
          <w:sz w:val="21"/>
          <w:szCs w:val="21"/>
        </w:rPr>
        <w:t>Balkendiagramme zur Darstellung der Häufigkeiten verwendet.</w:t>
      </w:r>
      <w:r w:rsidR="00E50098">
        <w:rPr>
          <w:rFonts w:ascii="Calibri" w:hAnsi="Calibri" w:cs="Calibri"/>
          <w:color w:val="000000"/>
          <w:sz w:val="21"/>
          <w:szCs w:val="21"/>
        </w:rPr>
        <w:t xml:space="preserve"> Ebenso</w:t>
      </w:r>
      <w:r w:rsidR="00C00859">
        <w:rPr>
          <w:rFonts w:ascii="Calibri" w:hAnsi="Calibri" w:cs="Calibri"/>
          <w:color w:val="000000"/>
          <w:sz w:val="21"/>
          <w:szCs w:val="21"/>
        </w:rPr>
        <w:t xml:space="preserve"> </w:t>
      </w:r>
      <w:r w:rsidR="00E50098">
        <w:rPr>
          <w:rFonts w:ascii="Calibri" w:hAnsi="Calibri" w:cs="Calibri"/>
          <w:color w:val="000000"/>
          <w:sz w:val="21"/>
          <w:szCs w:val="21"/>
        </w:rPr>
        <w:t>werden</w:t>
      </w:r>
      <w:r w:rsidR="00C00859">
        <w:rPr>
          <w:rFonts w:ascii="Calibri" w:hAnsi="Calibri" w:cs="Calibri"/>
          <w:color w:val="000000"/>
          <w:sz w:val="21"/>
          <w:szCs w:val="21"/>
        </w:rPr>
        <w:t xml:space="preserve"> Boxplot Diagramme </w:t>
      </w:r>
      <w:r w:rsidRPr="00CF3783">
        <w:rPr>
          <w:rFonts w:ascii="Calibri" w:hAnsi="Calibri" w:cs="Calibri"/>
          <w:color w:val="000000"/>
          <w:sz w:val="21"/>
          <w:szCs w:val="21"/>
        </w:rPr>
        <w:t>verwendet</w:t>
      </w:r>
      <w:r w:rsidR="002D198D">
        <w:rPr>
          <w:rFonts w:ascii="Calibri" w:hAnsi="Calibri" w:cs="Calibri"/>
          <w:color w:val="000000"/>
          <w:sz w:val="21"/>
          <w:szCs w:val="21"/>
        </w:rPr>
        <w:t xml:space="preserve"> um den Mittelwert, Median und eventuelle Ausreißer darzustellen.</w:t>
      </w:r>
      <w:r w:rsidR="0095787E">
        <w:rPr>
          <w:rFonts w:ascii="Calibri" w:hAnsi="Calibri" w:cs="Calibri"/>
          <w:color w:val="000000"/>
          <w:sz w:val="21"/>
          <w:szCs w:val="21"/>
        </w:rPr>
        <w:t xml:space="preserve"> Die blaue</w:t>
      </w:r>
      <w:r w:rsidR="0095787E" w:rsidRPr="00CF3783">
        <w:rPr>
          <w:rFonts w:ascii="Calibri" w:hAnsi="Calibri" w:cs="Calibri"/>
          <w:color w:val="000000"/>
          <w:sz w:val="21"/>
          <w:szCs w:val="21"/>
        </w:rPr>
        <w:t xml:space="preserve"> „Box“</w:t>
      </w:r>
      <w:r w:rsidR="00E53D87">
        <w:rPr>
          <w:rFonts w:ascii="Calibri" w:hAnsi="Calibri" w:cs="Calibri"/>
          <w:color w:val="000000"/>
          <w:sz w:val="21"/>
          <w:szCs w:val="21"/>
        </w:rPr>
        <w:t xml:space="preserve"> visualisiert</w:t>
      </w:r>
      <w:r w:rsidR="0095787E" w:rsidRPr="00CF3783">
        <w:rPr>
          <w:rFonts w:ascii="Calibri" w:hAnsi="Calibri" w:cs="Calibri"/>
          <w:color w:val="000000"/>
          <w:sz w:val="21"/>
          <w:szCs w:val="21"/>
        </w:rPr>
        <w:t xml:space="preserve">, in welchem Bereich sich die meisten Daten (50%) befinden. Die Antennen nach oben und unten geben jeweils den Minimal- und Maximalwert an. </w:t>
      </w:r>
      <w:commentRangeEnd w:id="608"/>
      <w:r w:rsidR="00B27E5A">
        <w:rPr>
          <w:rStyle w:val="Kommentarzeichen"/>
        </w:rPr>
        <w:commentReference w:id="608"/>
      </w:r>
    </w:p>
    <w:p w14:paraId="0996F630" w14:textId="0BC4E8B3" w:rsidR="00762F48" w:rsidRDefault="00762F48" w:rsidP="00FC69F0">
      <w:pPr>
        <w:pStyle w:val="berschrift4"/>
      </w:pPr>
      <w:bookmarkStart w:id="609" w:name="_Toc87517074"/>
      <w:bookmarkStart w:id="610" w:name="_Toc90042154"/>
      <w:r>
        <w:t xml:space="preserve">Aussage 1: </w:t>
      </w:r>
      <w:r w:rsidRPr="00762F48">
        <w:t>Das Laufen in der VR hat sich für Sie sehr natürlich angefühlt.</w:t>
      </w:r>
      <w:bookmarkEnd w:id="609"/>
      <w:bookmarkEnd w:id="610"/>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611" w:name="_Toc87517075"/>
      <w:bookmarkStart w:id="612" w:name="_Toc90042155"/>
      <w:r>
        <w:lastRenderedPageBreak/>
        <w:t>Baseline 1</w:t>
      </w:r>
      <w:bookmarkEnd w:id="611"/>
      <w:bookmarkEnd w:id="612"/>
    </w:p>
    <w:p w14:paraId="667F4248" w14:textId="579B1DDF"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521D538A">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9F0F3C" w:rsidRPr="00AC4896" w:rsidRDefault="009F0F3C" w:rsidP="003D2DDC">
                            <w:pPr>
                              <w:pStyle w:val="Beschriftung"/>
                              <w:rPr>
                                <w:noProof/>
                                <w:szCs w:val="24"/>
                              </w:rPr>
                            </w:pPr>
                            <w:bookmarkStart w:id="613" w:name="_Ref87282607"/>
                            <w:bookmarkStart w:id="614" w:name="_Toc87517163"/>
                            <w:bookmarkStart w:id="615" w:name="_Toc90042039"/>
                            <w:r>
                              <w:t xml:space="preserve">Abb. </w:t>
                            </w:r>
                            <w:fldSimple w:instr=" SEQ Abb. \* ARABIC ">
                              <w:r>
                                <w:rPr>
                                  <w:noProof/>
                                </w:rPr>
                                <w:t>52</w:t>
                              </w:r>
                            </w:fldSimple>
                            <w:bookmarkEnd w:id="613"/>
                            <w:r>
                              <w:t>: Häufigkeiten und Verteilung der Aussage 1 in Baseline 1</w:t>
                            </w:r>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" stroked="f">
                <v:textbox style="mso-fit-shape-to-text:t" inset="0,0,0,0">
                  <w:txbxContent>
                    <w:p w14:paraId="47BECF61" w14:textId="0415F44C" w:rsidR="009F0F3C" w:rsidRPr="00AC4896" w:rsidRDefault="009F0F3C" w:rsidP="003D2DDC">
                      <w:pPr>
                        <w:pStyle w:val="Beschriftung"/>
                        <w:rPr>
                          <w:noProof/>
                          <w:szCs w:val="24"/>
                        </w:rPr>
                      </w:pPr>
                      <w:bookmarkStart w:id="616" w:name="_Ref87282607"/>
                      <w:bookmarkStart w:id="617" w:name="_Toc87517163"/>
                      <w:bookmarkStart w:id="618" w:name="_Toc90042039"/>
                      <w:r>
                        <w:t xml:space="preserve">Abb. </w:t>
                      </w:r>
                      <w:fldSimple w:instr=" SEQ Abb. \* ARABIC ">
                        <w:r>
                          <w:rPr>
                            <w:noProof/>
                          </w:rPr>
                          <w:t>52</w:t>
                        </w:r>
                      </w:fldSimple>
                      <w:bookmarkEnd w:id="616"/>
                      <w:r>
                        <w:t>: Häufigkeiten und Verteilung der Aussage 1 in Baseline 1</w:t>
                      </w:r>
                      <w:bookmarkEnd w:id="617"/>
                      <w:bookmarkEnd w:id="618"/>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7FC534F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w:t>
      </w:r>
      <w:del w:id="619" w:author="Norbert" w:date="2021-12-11T11:23:00Z">
        <w:r w:rsidR="00C931C2" w:rsidDel="00B27E5A">
          <w:delText>ein Mal</w:delText>
        </w:r>
      </w:del>
      <w:ins w:id="620" w:author="Norbert" w:date="2021-12-11T11:23:00Z">
        <w:r w:rsidR="00B27E5A">
          <w:t>einmal</w:t>
        </w:r>
      </w:ins>
      <w:r w:rsidR="00C931C2">
        <w:t xml:space="preserve"> mit der Wertung 3 (unentschieden), </w:t>
      </w:r>
      <w:commentRangeStart w:id="621"/>
      <w:r w:rsidR="00C931C2">
        <w:t>zwei</w:t>
      </w:r>
      <w:ins w:id="622" w:author="Norbert" w:date="2021-12-11T11:23:00Z">
        <w:r w:rsidR="00B27E5A">
          <w:t>mal</w:t>
        </w:r>
      </w:ins>
      <w:commentRangeEnd w:id="621"/>
      <w:ins w:id="623" w:author="Norbert" w:date="2021-12-11T11:24:00Z">
        <w:r w:rsidR="00B27E5A">
          <w:rPr>
            <w:rStyle w:val="Kommentarzeichen"/>
          </w:rPr>
          <w:commentReference w:id="621"/>
        </w:r>
      </w:ins>
      <w:r w:rsidR="00C931C2">
        <w:t xml:space="preserve"> Mal mit der Wertung 4 (trifft eher zu) und </w:t>
      </w:r>
      <w:r w:rsidR="005F704A">
        <w:t>zwei</w:t>
      </w:r>
      <w:ins w:id="624" w:author="Norbert" w:date="2021-12-11T11:23:00Z">
        <w:r w:rsidR="00B27E5A">
          <w:t>m</w:t>
        </w:r>
      </w:ins>
      <w:ins w:id="625" w:author="Norbert" w:date="2021-12-11T11:24:00Z">
        <w:r w:rsidR="00B27E5A">
          <w:t>al</w:t>
        </w:r>
      </w:ins>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2E5F1C">
        <w:t xml:space="preserve">Abb. </w:t>
      </w:r>
      <w:r w:rsidR="002E5F1C">
        <w:rPr>
          <w:noProof/>
        </w:rPr>
        <w:t>52</w:t>
      </w:r>
      <w:r w:rsidR="007152EE">
        <w:fldChar w:fldCharType="end"/>
      </w:r>
      <w:r w:rsidR="000A1E2A">
        <w:t>)</w:t>
      </w:r>
      <w:r w:rsidR="00C931C2">
        <w:t>.</w:t>
      </w:r>
    </w:p>
    <w:p w14:paraId="2842BD31" w14:textId="30054D8D"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626" w:name="_Toc87517076"/>
      <w:bookmarkStart w:id="627" w:name="_Toc90042156"/>
      <w:r>
        <w:t>Baseline 2</w:t>
      </w:r>
      <w:bookmarkEnd w:id="626"/>
      <w:bookmarkEnd w:id="627"/>
    </w:p>
    <w:p w14:paraId="75DB5BD2" w14:textId="4A12E6B8" w:rsidR="00363F1D" w:rsidRPr="00363F1D" w:rsidRDefault="00F50375" w:rsidP="0087687C">
      <w:r>
        <w:t>Aussage</w:t>
      </w:r>
      <w:r w:rsidR="00363F1D">
        <w:t xml:space="preserve"> 1 in Baseline </w:t>
      </w:r>
      <w:r w:rsidR="00A718BA">
        <w:t>2</w:t>
      </w:r>
      <w:r w:rsidR="00363F1D">
        <w:t xml:space="preserve"> wurde ein Mal mit der Wertung 2 (trifft eher nicht zu), </w:t>
      </w:r>
      <w:proofErr w:type="spellStart"/>
      <w:r w:rsidR="00363F1D">
        <w:t>ein Mal</w:t>
      </w:r>
      <w:proofErr w:type="spellEnd"/>
      <w:r w:rsidR="00363F1D">
        <w:t xml:space="preserve">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2E5F1C">
        <w:t xml:space="preserve">Abb. </w:t>
      </w:r>
      <w:r w:rsidR="002E5F1C">
        <w:rPr>
          <w:noProof/>
        </w:rPr>
        <w:t>53</w:t>
      </w:r>
      <w:r w:rsidR="007152EE">
        <w:fldChar w:fldCharType="end"/>
      </w:r>
      <w:r w:rsidR="00363F1D">
        <w:t>).</w:t>
      </w:r>
    </w:p>
    <w:p w14:paraId="7D14FB91" w14:textId="591B6D21" w:rsidR="00363F1D" w:rsidRPr="00363F1D" w:rsidRDefault="004E3920" w:rsidP="009B0B5A">
      <w:pPr>
        <w:jc w:val="left"/>
      </w:pPr>
      <w:r>
        <w:rPr>
          <w:noProof/>
        </w:rPr>
        <mc:AlternateContent>
          <mc:Choice Requires="wps">
            <w:drawing>
              <wp:anchor distT="0" distB="0" distL="114300" distR="114300" simplePos="0" relativeHeight="251704320" behindDoc="0" locked="0" layoutInCell="1" allowOverlap="1" wp14:anchorId="580F192F" wp14:editId="4B8D45A3">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9F0F3C" w:rsidRPr="00FA745B" w:rsidRDefault="009F0F3C" w:rsidP="004E3920">
                            <w:pPr>
                              <w:pStyle w:val="Beschriftung"/>
                              <w:rPr>
                                <w:noProof/>
                                <w:szCs w:val="24"/>
                              </w:rPr>
                            </w:pPr>
                            <w:bookmarkStart w:id="628" w:name="_Ref87282594"/>
                            <w:bookmarkStart w:id="629" w:name="_Toc87517164"/>
                            <w:bookmarkStart w:id="630" w:name="_Toc90042040"/>
                            <w:r>
                              <w:t xml:space="preserve">Abb. </w:t>
                            </w:r>
                            <w:fldSimple w:instr=" SEQ Abb. \* ARABIC ">
                              <w:r>
                                <w:rPr>
                                  <w:noProof/>
                                </w:rPr>
                                <w:t>53</w:t>
                              </w:r>
                            </w:fldSimple>
                            <w:bookmarkEnd w:id="628"/>
                            <w:r>
                              <w:t xml:space="preserve">: </w:t>
                            </w:r>
                            <w:r w:rsidRPr="005D22E2">
                              <w:t xml:space="preserve">Häufigkeiten und Verteilung der Aussage 1 in Baseline </w:t>
                            </w:r>
                            <w:r>
                              <w:t>2</w:t>
                            </w:r>
                            <w:bookmarkEnd w:id="629"/>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" stroked="f">
                <v:textbox inset="0,0,0,0">
                  <w:txbxContent>
                    <w:p w14:paraId="4F93EA21" w14:textId="005F0C9F" w:rsidR="009F0F3C" w:rsidRPr="00FA745B" w:rsidRDefault="009F0F3C" w:rsidP="004E3920">
                      <w:pPr>
                        <w:pStyle w:val="Beschriftung"/>
                        <w:rPr>
                          <w:noProof/>
                          <w:szCs w:val="24"/>
                        </w:rPr>
                      </w:pPr>
                      <w:bookmarkStart w:id="631" w:name="_Ref87282594"/>
                      <w:bookmarkStart w:id="632" w:name="_Toc87517164"/>
                      <w:bookmarkStart w:id="633" w:name="_Toc90042040"/>
                      <w:r>
                        <w:t xml:space="preserve">Abb. </w:t>
                      </w:r>
                      <w:fldSimple w:instr=" SEQ Abb. \* ARABIC ">
                        <w:r>
                          <w:rPr>
                            <w:noProof/>
                          </w:rPr>
                          <w:t>53</w:t>
                        </w:r>
                      </w:fldSimple>
                      <w:bookmarkEnd w:id="631"/>
                      <w:r>
                        <w:t xml:space="preserve">: </w:t>
                      </w:r>
                      <w:r w:rsidRPr="005D22E2">
                        <w:t xml:space="preserve">Häufigkeiten und Verteilung der Aussage 1 in Baseline </w:t>
                      </w:r>
                      <w:r>
                        <w:t>2</w:t>
                      </w:r>
                      <w:bookmarkEnd w:id="632"/>
                      <w:bookmarkEnd w:id="633"/>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1B0B0B39">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p>
    <w:p w14:paraId="7F042909" w14:textId="0FE2DA3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 befindet sich zwischen den Werten 2,75 und 5.</w:t>
      </w:r>
      <w:r w:rsidR="00A04C0D">
        <w:rPr>
          <w:sz w:val="21"/>
          <w:szCs w:val="21"/>
        </w:rPr>
        <w:t xml:space="preserve"> Die Antenne der Box zeigt </w:t>
      </w:r>
      <w:r w:rsidR="00A04C0D">
        <w:rPr>
          <w:sz w:val="21"/>
          <w:szCs w:val="21"/>
        </w:rPr>
        <w:lastRenderedPageBreak/>
        <w:t>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634" w:name="_Toc87517077"/>
      <w:bookmarkStart w:id="635" w:name="_Toc90042157"/>
      <w:r>
        <w:t>Baseline 3</w:t>
      </w:r>
      <w:bookmarkEnd w:id="634"/>
      <w:bookmarkEnd w:id="635"/>
    </w:p>
    <w:p w14:paraId="30A72BB0" w14:textId="5EC2134B"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11BA4DF8">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9F0F3C" w:rsidRPr="00C77B29" w:rsidRDefault="009F0F3C" w:rsidP="004E3920">
                            <w:pPr>
                              <w:pStyle w:val="Beschriftung"/>
                              <w:rPr>
                                <w:noProof/>
                                <w:szCs w:val="24"/>
                              </w:rPr>
                            </w:pPr>
                            <w:bookmarkStart w:id="636" w:name="_Ref87282578"/>
                            <w:bookmarkStart w:id="637" w:name="_Toc87517165"/>
                            <w:bookmarkStart w:id="638" w:name="_Toc90042041"/>
                            <w:r>
                              <w:t xml:space="preserve">Abb. </w:t>
                            </w:r>
                            <w:fldSimple w:instr=" SEQ Abb. \* ARABIC ">
                              <w:r>
                                <w:rPr>
                                  <w:noProof/>
                                </w:rPr>
                                <w:t>54</w:t>
                              </w:r>
                            </w:fldSimple>
                            <w:bookmarkEnd w:id="636"/>
                            <w:r>
                              <w:t xml:space="preserve">: </w:t>
                            </w:r>
                            <w:r w:rsidRPr="00736427">
                              <w:t xml:space="preserve">Häufigkeiten und Verteilung der Aussage 1 in Baseline </w:t>
                            </w:r>
                            <w:r>
                              <w:t>3</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" stroked="f">
                <v:textbox style="mso-fit-shape-to-text:t" inset="0,0,0,0">
                  <w:txbxContent>
                    <w:p w14:paraId="425FCCCD" w14:textId="258B7136" w:rsidR="009F0F3C" w:rsidRPr="00C77B29" w:rsidRDefault="009F0F3C" w:rsidP="004E3920">
                      <w:pPr>
                        <w:pStyle w:val="Beschriftung"/>
                        <w:rPr>
                          <w:noProof/>
                          <w:szCs w:val="24"/>
                        </w:rPr>
                      </w:pPr>
                      <w:bookmarkStart w:id="639" w:name="_Ref87282578"/>
                      <w:bookmarkStart w:id="640" w:name="_Toc87517165"/>
                      <w:bookmarkStart w:id="641" w:name="_Toc90042041"/>
                      <w:r>
                        <w:t xml:space="preserve">Abb. </w:t>
                      </w:r>
                      <w:fldSimple w:instr=" SEQ Abb. \* ARABIC ">
                        <w:r>
                          <w:rPr>
                            <w:noProof/>
                          </w:rPr>
                          <w:t>54</w:t>
                        </w:r>
                      </w:fldSimple>
                      <w:bookmarkEnd w:id="639"/>
                      <w:r>
                        <w:t xml:space="preserve">: </w:t>
                      </w:r>
                      <w:r w:rsidRPr="00736427">
                        <w:t xml:space="preserve">Häufigkeiten und Verteilung der Aussage 1 in Baseline </w:t>
                      </w:r>
                      <w:r>
                        <w:t>3</w:t>
                      </w:r>
                      <w:bookmarkEnd w:id="640"/>
                      <w:bookmarkEnd w:id="641"/>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4EE7F149">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w:t>
      </w:r>
      <w:proofErr w:type="spellStart"/>
      <w:r w:rsidR="00AC4E99">
        <w:t>ein Mal</w:t>
      </w:r>
      <w:proofErr w:type="spellEnd"/>
      <w:r w:rsidR="00AC4E99">
        <w:t xml:space="preserve">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2E5F1C">
        <w:t xml:space="preserve">Abb. </w:t>
      </w:r>
      <w:r w:rsidR="002E5F1C">
        <w:rPr>
          <w:noProof/>
        </w:rPr>
        <w:t>54</w:t>
      </w:r>
      <w:r w:rsidR="007152EE">
        <w:fldChar w:fldCharType="end"/>
      </w:r>
      <w:r w:rsidR="00AC4E99">
        <w:t>).</w:t>
      </w:r>
    </w:p>
    <w:p w14:paraId="68431D5B" w14:textId="2192A202"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642" w:name="_Toc87517078"/>
      <w:bookmarkStart w:id="643" w:name="_Toc90042158"/>
      <w:r>
        <w:t>Szenario 1</w:t>
      </w:r>
      <w:bookmarkEnd w:id="642"/>
      <w:bookmarkEnd w:id="643"/>
    </w:p>
    <w:p w14:paraId="4D2E75BA" w14:textId="77A1F190"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332052F0">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9F0F3C" w:rsidRPr="001C4446" w:rsidRDefault="009F0F3C" w:rsidP="006C6F91">
                            <w:pPr>
                              <w:pStyle w:val="Beschriftung"/>
                              <w:rPr>
                                <w:noProof/>
                                <w:szCs w:val="24"/>
                              </w:rPr>
                            </w:pPr>
                            <w:bookmarkStart w:id="644" w:name="_Ref87282558"/>
                            <w:bookmarkStart w:id="645" w:name="_Toc87517166"/>
                            <w:bookmarkStart w:id="646" w:name="_Toc90042042"/>
                            <w:r>
                              <w:t xml:space="preserve">Abb. </w:t>
                            </w:r>
                            <w:fldSimple w:instr=" SEQ Abb. \* ARABIC ">
                              <w:r>
                                <w:rPr>
                                  <w:noProof/>
                                </w:rPr>
                                <w:t>55</w:t>
                              </w:r>
                            </w:fldSimple>
                            <w:bookmarkEnd w:id="644"/>
                            <w:r>
                              <w:t xml:space="preserve">: </w:t>
                            </w:r>
                            <w:r w:rsidRPr="00BD5985">
                              <w:t xml:space="preserve">Häufigkeiten und Verteilung der Aussage 1 in </w:t>
                            </w:r>
                            <w:r>
                              <w:t>Szenario</w:t>
                            </w:r>
                            <w:r w:rsidRPr="00BD5985">
                              <w:t xml:space="preserve"> 1</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tMdNQIAAGsEAAAOAAAAZHJzL2Uyb0RvYy54bWysVFFv2yAQfp+0/4B4X5y0a7tY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" stroked="f">
                <v:textbox inset="0,0,0,0">
                  <w:txbxContent>
                    <w:p w14:paraId="5AE7033B" w14:textId="66FFE915" w:rsidR="009F0F3C" w:rsidRPr="001C4446" w:rsidRDefault="009F0F3C" w:rsidP="006C6F91">
                      <w:pPr>
                        <w:pStyle w:val="Beschriftung"/>
                        <w:rPr>
                          <w:noProof/>
                          <w:szCs w:val="24"/>
                        </w:rPr>
                      </w:pPr>
                      <w:bookmarkStart w:id="647" w:name="_Ref87282558"/>
                      <w:bookmarkStart w:id="648" w:name="_Toc87517166"/>
                      <w:bookmarkStart w:id="649" w:name="_Toc90042042"/>
                      <w:r>
                        <w:t xml:space="preserve">Abb. </w:t>
                      </w:r>
                      <w:fldSimple w:instr=" SEQ Abb. \* ARABIC ">
                        <w:r>
                          <w:rPr>
                            <w:noProof/>
                          </w:rPr>
                          <w:t>55</w:t>
                        </w:r>
                      </w:fldSimple>
                      <w:bookmarkEnd w:id="647"/>
                      <w:r>
                        <w:t xml:space="preserve">: </w:t>
                      </w:r>
                      <w:r w:rsidRPr="00BD5985">
                        <w:t xml:space="preserve">Häufigkeiten und Verteilung der Aussage 1 in </w:t>
                      </w:r>
                      <w:r>
                        <w:t>Szenario</w:t>
                      </w:r>
                      <w:r w:rsidRPr="00BD5985">
                        <w:t xml:space="preserve"> 1</w:t>
                      </w:r>
                      <w:bookmarkEnd w:id="648"/>
                      <w:bookmarkEnd w:id="649"/>
                    </w:p>
                  </w:txbxContent>
                </v:textbox>
                <w10:wrap type="topAndBottom"/>
              </v:shape>
            </w:pict>
          </mc:Fallback>
        </mc:AlternateContent>
      </w:r>
      <w:r w:rsidR="009B3A79">
        <w:t>Aussage 1 in Szenario 1 wurde ein</w:t>
      </w:r>
      <w:ins w:id="650" w:author="Norbert" w:date="2021-12-11T11:25:00Z">
        <w:r w:rsidR="00F25719">
          <w:t>mal</w:t>
        </w:r>
      </w:ins>
      <w:r w:rsidR="009B3A79">
        <w:t xml:space="preserve"> Mal mit der Wertung 1 (trifft gar nicht zu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2E5F1C">
        <w:t xml:space="preserve">Abb. </w:t>
      </w:r>
      <w:r w:rsidR="002E5F1C">
        <w:rPr>
          <w:noProof/>
        </w:rPr>
        <w:t>55</w:t>
      </w:r>
      <w:r w:rsidR="007152EE">
        <w:fldChar w:fldCharType="end"/>
      </w:r>
      <w:r w:rsidR="009B3A79">
        <w:t>).</w:t>
      </w:r>
    </w:p>
    <w:p w14:paraId="2DD837DE" w14:textId="2AACA49A" w:rsidR="0087687C" w:rsidRDefault="005E0EC6" w:rsidP="005E0EC6">
      <w:pPr>
        <w:jc w:val="left"/>
        <w:rPr>
          <w:noProof/>
        </w:rPr>
      </w:pPr>
      <w:r>
        <w:rPr>
          <w:noProof/>
        </w:rPr>
        <w:lastRenderedPageBreak/>
        <mc:AlternateContent>
          <mc:Choice Requires="cx1">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A21A88F">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2F853509" w14:textId="5C3EF094"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651" w:name="_Toc87517079"/>
      <w:bookmarkStart w:id="652" w:name="_Toc90042159"/>
      <w:r>
        <w:t>Szenario 2</w:t>
      </w:r>
      <w:bookmarkEnd w:id="651"/>
      <w:bookmarkEnd w:id="652"/>
    </w:p>
    <w:p w14:paraId="287CA13B" w14:textId="699D56CA"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284C5496">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9F0F3C" w:rsidRPr="002228A7" w:rsidRDefault="009F0F3C" w:rsidP="006C6F91">
                            <w:pPr>
                              <w:pStyle w:val="Beschriftung"/>
                              <w:rPr>
                                <w:noProof/>
                                <w:szCs w:val="24"/>
                              </w:rPr>
                            </w:pPr>
                            <w:bookmarkStart w:id="653" w:name="_Ref87282541"/>
                            <w:bookmarkStart w:id="654" w:name="_Toc87517167"/>
                            <w:bookmarkStart w:id="655" w:name="_Toc90042043"/>
                            <w:r>
                              <w:t xml:space="preserve">Abb. </w:t>
                            </w:r>
                            <w:fldSimple w:instr=" SEQ Abb. \* ARABIC ">
                              <w:r>
                                <w:rPr>
                                  <w:noProof/>
                                </w:rPr>
                                <w:t>56</w:t>
                              </w:r>
                            </w:fldSimple>
                            <w:bookmarkEnd w:id="653"/>
                            <w:r>
                              <w:t xml:space="preserve">: </w:t>
                            </w:r>
                            <w:r w:rsidRPr="000C0B31">
                              <w:t xml:space="preserve">Häufigkeiten und Verteilung der Aussage 1 in </w:t>
                            </w:r>
                            <w:r>
                              <w:t>Szenario 2</w:t>
                            </w:r>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" stroked="f">
                <v:textbox style="mso-fit-shape-to-text:t" inset="0,0,0,0">
                  <w:txbxContent>
                    <w:p w14:paraId="728F8329" w14:textId="32A30010" w:rsidR="009F0F3C" w:rsidRPr="002228A7" w:rsidRDefault="009F0F3C" w:rsidP="006C6F91">
                      <w:pPr>
                        <w:pStyle w:val="Beschriftung"/>
                        <w:rPr>
                          <w:noProof/>
                          <w:szCs w:val="24"/>
                        </w:rPr>
                      </w:pPr>
                      <w:bookmarkStart w:id="656" w:name="_Ref87282541"/>
                      <w:bookmarkStart w:id="657" w:name="_Toc87517167"/>
                      <w:bookmarkStart w:id="658" w:name="_Toc90042043"/>
                      <w:r>
                        <w:t xml:space="preserve">Abb. </w:t>
                      </w:r>
                      <w:fldSimple w:instr=" SEQ Abb. \* ARABIC ">
                        <w:r>
                          <w:rPr>
                            <w:noProof/>
                          </w:rPr>
                          <w:t>56</w:t>
                        </w:r>
                      </w:fldSimple>
                      <w:bookmarkEnd w:id="656"/>
                      <w:r>
                        <w:t xml:space="preserve">: </w:t>
                      </w:r>
                      <w:r w:rsidRPr="000C0B31">
                        <w:t xml:space="preserve">Häufigkeiten und Verteilung der Aussage 1 in </w:t>
                      </w:r>
                      <w:r>
                        <w:t>Szenario 2</w:t>
                      </w:r>
                      <w:bookmarkEnd w:id="657"/>
                      <w:bookmarkEnd w:id="658"/>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2"/>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3"/>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 xml:space="preserve">eher nicht zu), </w:t>
      </w:r>
      <w:del w:id="659" w:author="Norbert" w:date="2021-12-11T11:29:00Z">
        <w:r w:rsidR="006B007D" w:rsidDel="00D42F0E">
          <w:delText>ein Mal</w:delText>
        </w:r>
      </w:del>
      <w:ins w:id="660" w:author="Norbert" w:date="2021-12-11T11:29:00Z">
        <w:r w:rsidR="00D42F0E">
          <w:t>einmal</w:t>
        </w:r>
      </w:ins>
      <w:r w:rsidR="006B007D">
        <w:t xml:space="preserve"> mit der Wertung 3 (unentschieden), drei Mal mit der Wertung 4 (trifft eher zu)</w:t>
      </w:r>
      <w:r w:rsidR="00BC007B">
        <w:t xml:space="preserve"> und </w:t>
      </w:r>
      <w:del w:id="661" w:author="Norbert" w:date="2021-12-11T11:29:00Z">
        <w:r w:rsidR="000D7FDB" w:rsidDel="00D42F0E">
          <w:delText>ein</w:delText>
        </w:r>
        <w:r w:rsidR="00BC007B" w:rsidDel="00D42F0E">
          <w:delText xml:space="preserve"> Mal</w:delText>
        </w:r>
      </w:del>
      <w:ins w:id="662" w:author="Norbert" w:date="2021-12-11T11:29:00Z">
        <w:r w:rsidR="00D42F0E">
          <w:t>einmal</w:t>
        </w:r>
      </w:ins>
      <w:r w:rsidR="00BC007B">
        <w:t xml:space="preserve">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2E5F1C">
        <w:t xml:space="preserve">Abb. </w:t>
      </w:r>
      <w:r w:rsidR="002E5F1C">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5BF7CD7A">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anchor>
        </w:drawing>
      </w:r>
    </w:p>
    <w:p w14:paraId="1CFD4D21" w14:textId="360AB329" w:rsidR="00CA7270" w:rsidRDefault="00CA7270" w:rsidP="00696E4F">
      <w:pPr>
        <w:jc w:val="left"/>
        <w:rPr>
          <w:sz w:val="21"/>
          <w:szCs w:val="21"/>
        </w:rPr>
      </w:pPr>
      <w:r>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w:t>
      </w:r>
      <w:r w:rsidR="00C8793B">
        <w:rPr>
          <w:sz w:val="21"/>
          <w:szCs w:val="21"/>
        </w:rPr>
        <w:lastRenderedPageBreak/>
        <w:t xml:space="preserve">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663" w:name="_Toc87517080"/>
      <w:bookmarkStart w:id="664" w:name="_Toc90042160"/>
      <w:r>
        <w:t>Gesamte Wertung der Aussage 1</w:t>
      </w:r>
      <w:bookmarkEnd w:id="663"/>
      <w:bookmarkEnd w:id="664"/>
    </w:p>
    <w:p w14:paraId="20939065" w14:textId="302D103C"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2E5F1C">
        <w:t xml:space="preserve">Abb. </w:t>
      </w:r>
      <w:r w:rsidR="002E5F1C">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r w:rsidR="008F3BA6">
        <w:t xml:space="preserve"> Dies lässt darauf schließen das sich</w:t>
      </w:r>
      <w:r w:rsidR="006D6FFD">
        <w:t xml:space="preserve"> für die </w:t>
      </w:r>
      <w:r w:rsidR="00AD7D97">
        <w:t>Probanden</w:t>
      </w:r>
      <w:r w:rsidR="008F3BA6">
        <w:t xml:space="preserve"> das Laufen in der </w:t>
      </w:r>
      <w:del w:id="665" w:author="Norbert" w:date="2021-12-11T11:30:00Z">
        <w:r w:rsidR="008F3BA6" w:rsidDel="00D42F0E">
          <w:delText>VR  natürlich</w:delText>
        </w:r>
      </w:del>
      <w:ins w:id="666" w:author="Norbert" w:date="2021-12-11T11:30:00Z">
        <w:r w:rsidR="00D42F0E">
          <w:t>VR natürlich</w:t>
        </w:r>
      </w:ins>
      <w:r w:rsidR="008F3BA6">
        <w:t xml:space="preserve"> angefühlt hat.</w:t>
      </w:r>
    </w:p>
    <w:p w14:paraId="40FAB92A" w14:textId="58174410" w:rsidR="007E7F53" w:rsidRDefault="00E56D5F" w:rsidP="00DC23FE">
      <w:pPr>
        <w:keepNext/>
        <w:jc w:val="left"/>
      </w:pPr>
      <w:r>
        <w:rPr>
          <w:noProof/>
        </w:rPr>
        <w:drawing>
          <wp:inline distT="0" distB="0" distL="0" distR="0" wp14:anchorId="0746B58C" wp14:editId="4C92A786">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3E21A0D2" w14:textId="0783E0ED" w:rsidR="00FE24D4" w:rsidRDefault="007E7F53" w:rsidP="007E7F53">
      <w:pPr>
        <w:pStyle w:val="Beschriftung"/>
      </w:pPr>
      <w:bookmarkStart w:id="667" w:name="_Ref87517687"/>
      <w:bookmarkStart w:id="668" w:name="_Ref87517679"/>
      <w:bookmarkStart w:id="669" w:name="_Toc90042044"/>
      <w:r>
        <w:t xml:space="preserve">Abb. </w:t>
      </w:r>
      <w:fldSimple w:instr=" SEQ Abb. \* ARABIC ">
        <w:r w:rsidR="002E5F1C">
          <w:rPr>
            <w:noProof/>
          </w:rPr>
          <w:t>55</w:t>
        </w:r>
      </w:fldSimple>
      <w:bookmarkEnd w:id="667"/>
      <w:r>
        <w:t>: Mittelwerte und Median der Aussage 1</w:t>
      </w:r>
      <w:bookmarkEnd w:id="668"/>
      <w:bookmarkEnd w:id="669"/>
    </w:p>
    <w:p w14:paraId="3E2C3D45" w14:textId="463AA620"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ins w:id="670" w:author="Norbert" w:date="2021-12-11T11:31:00Z">
        <w:r w:rsidR="00D42F0E">
          <w:t>,</w:t>
        </w:r>
      </w:ins>
      <w:r w:rsidR="009C69B1">
        <w:t xml:space="preserve"> da</w:t>
      </w:r>
      <w:ins w:id="671" w:author="Norbert" w:date="2021-12-11T11:31:00Z">
        <w:r w:rsidR="00D42F0E">
          <w:t>s</w:t>
        </w:r>
      </w:ins>
      <w:r w:rsidR="009C69B1">
        <w:t>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672" w:name="_Toc87517081"/>
      <w:bookmarkStart w:id="673" w:name="_Toc90042161"/>
      <w:r>
        <w:t>Aussage</w:t>
      </w:r>
      <w:r w:rsidR="005950C8">
        <w:t xml:space="preserve"> 2: </w:t>
      </w:r>
      <w:r w:rsidR="005950C8" w:rsidRPr="005950C8">
        <w:t>Sie haben Ihr Denken und Handeln in die VR projiziert.</w:t>
      </w:r>
      <w:bookmarkEnd w:id="672"/>
      <w:bookmarkEnd w:id="673"/>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674" w:name="_Toc87517082"/>
      <w:bookmarkStart w:id="675" w:name="_Toc90042162"/>
      <w:r>
        <w:t>Baseline 1</w:t>
      </w:r>
      <w:bookmarkEnd w:id="674"/>
      <w:bookmarkEnd w:id="675"/>
    </w:p>
    <w:p w14:paraId="626ECC84" w14:textId="1E707195" w:rsidR="00D12913" w:rsidRPr="00D12913" w:rsidRDefault="00D12913" w:rsidP="00D12913">
      <w:r>
        <w:t xml:space="preserve">Aussage 2 in Baseline 1 wurde ein Mal mit der Wertung </w:t>
      </w:r>
      <w:r w:rsidR="00C9323E">
        <w:t>1</w:t>
      </w:r>
      <w:r>
        <w:t xml:space="preserve"> (trifft </w:t>
      </w:r>
      <w:r w:rsidR="00C9323E">
        <w:t>gar nicht zu</w:t>
      </w:r>
      <w:r>
        <w:t xml:space="preserve">), </w:t>
      </w:r>
      <w:del w:id="676" w:author="Norbert" w:date="2021-12-11T11:32:00Z">
        <w:r w:rsidDel="00D42F0E">
          <w:delText>ein Mal</w:delText>
        </w:r>
      </w:del>
      <w:ins w:id="677" w:author="Norbert" w:date="2021-12-11T11:32:00Z">
        <w:r w:rsidR="00D42F0E">
          <w:t>einmal</w:t>
        </w:r>
      </w:ins>
      <w:r>
        <w:t xml:space="preserve"> mit der Wertung </w:t>
      </w:r>
      <w:r w:rsidR="00C9323E">
        <w:t xml:space="preserve">2 </w:t>
      </w:r>
      <w:r>
        <w:t>(</w:t>
      </w:r>
      <w:r w:rsidR="00C9323E">
        <w:t>trifft eher nicht zu</w:t>
      </w:r>
      <w:r>
        <w:t>)</w:t>
      </w:r>
      <w:r w:rsidR="00C9323E">
        <w:t xml:space="preserve"> </w:t>
      </w:r>
      <w:r>
        <w:t xml:space="preserve">und </w:t>
      </w:r>
      <w:r w:rsidR="00C9323E">
        <w:t>vier</w:t>
      </w:r>
      <w:ins w:id="678" w:author="Norbert" w:date="2021-12-11T11:33:00Z">
        <w:r w:rsidR="00D42F0E">
          <w:t>mal</w:t>
        </w:r>
      </w:ins>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2E5F1C">
        <w:t xml:space="preserve">Abb. </w:t>
      </w:r>
      <w:r w:rsidR="002E5F1C">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131903B">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9F0F3C" w:rsidRPr="00B30693" w:rsidRDefault="009F0F3C" w:rsidP="00FE24D4">
                            <w:pPr>
                              <w:pStyle w:val="Beschriftung"/>
                              <w:rPr>
                                <w:noProof/>
                                <w:szCs w:val="24"/>
                              </w:rPr>
                            </w:pPr>
                            <w:bookmarkStart w:id="679" w:name="_Ref87517187"/>
                            <w:bookmarkStart w:id="680" w:name="_Toc87517169"/>
                            <w:bookmarkStart w:id="681" w:name="_Toc90042045"/>
                            <w:r>
                              <w:t xml:space="preserve">Abb. </w:t>
                            </w:r>
                            <w:fldSimple w:instr=" SEQ Abb. \* ARABIC ">
                              <w:r>
                                <w:rPr>
                                  <w:noProof/>
                                </w:rPr>
                                <w:t>58</w:t>
                              </w:r>
                            </w:fldSimple>
                            <w:bookmarkEnd w:id="679"/>
                            <w:r>
                              <w:t xml:space="preserve">: </w:t>
                            </w:r>
                            <w:r w:rsidRPr="003D366E">
                              <w:t>Häufigkeiten und Verteilung der Aussage 2 in Baseline 1</w:t>
                            </w:r>
                            <w:bookmarkEnd w:id="680"/>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" stroked="f">
                <v:textbox inset="0,0,0,0">
                  <w:txbxContent>
                    <w:p w14:paraId="662BF348" w14:textId="41C2F7B8" w:rsidR="009F0F3C" w:rsidRPr="00B30693" w:rsidRDefault="009F0F3C" w:rsidP="00FE24D4">
                      <w:pPr>
                        <w:pStyle w:val="Beschriftung"/>
                        <w:rPr>
                          <w:noProof/>
                          <w:szCs w:val="24"/>
                        </w:rPr>
                      </w:pPr>
                      <w:bookmarkStart w:id="682" w:name="_Ref87517187"/>
                      <w:bookmarkStart w:id="683" w:name="_Toc87517169"/>
                      <w:bookmarkStart w:id="684" w:name="_Toc90042045"/>
                      <w:r>
                        <w:t xml:space="preserve">Abb. </w:t>
                      </w:r>
                      <w:fldSimple w:instr=" SEQ Abb. \* ARABIC ">
                        <w:r>
                          <w:rPr>
                            <w:noProof/>
                          </w:rPr>
                          <w:t>58</w:t>
                        </w:r>
                      </w:fldSimple>
                      <w:bookmarkEnd w:id="682"/>
                      <w:r>
                        <w:t xml:space="preserve">: </w:t>
                      </w:r>
                      <w:r w:rsidRPr="003D366E">
                        <w:t>Häufigkeiten und Verteilung der Aussage 2 in Baseline 1</w:t>
                      </w:r>
                      <w:bookmarkEnd w:id="683"/>
                      <w:bookmarkEnd w:id="684"/>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4D3CFCDB">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p>
    <w:p w14:paraId="7AA276CA" w14:textId="389ABC9C"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685" w:name="_Toc87517083"/>
      <w:bookmarkStart w:id="686" w:name="_Toc90042163"/>
      <w:r>
        <w:t>Baseline 2</w:t>
      </w:r>
      <w:bookmarkEnd w:id="685"/>
      <w:bookmarkEnd w:id="686"/>
    </w:p>
    <w:p w14:paraId="1E385DD8" w14:textId="508D373B"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37BD4A0E">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9F0F3C" w:rsidRPr="00C249B6" w:rsidRDefault="009F0F3C" w:rsidP="006C6F91">
                            <w:pPr>
                              <w:pStyle w:val="Beschriftung"/>
                              <w:rPr>
                                <w:noProof/>
                                <w:szCs w:val="24"/>
                              </w:rPr>
                            </w:pPr>
                            <w:bookmarkStart w:id="687" w:name="_Ref87282503"/>
                            <w:bookmarkStart w:id="688" w:name="_Toc87517170"/>
                            <w:bookmarkStart w:id="689" w:name="_Toc90042046"/>
                            <w:r>
                              <w:t xml:space="preserve">Abb. </w:t>
                            </w:r>
                            <w:fldSimple w:instr=" SEQ Abb. \* ARABIC ">
                              <w:r>
                                <w:rPr>
                                  <w:noProof/>
                                </w:rPr>
                                <w:t>59</w:t>
                              </w:r>
                            </w:fldSimple>
                            <w:bookmarkEnd w:id="687"/>
                            <w:r>
                              <w:t xml:space="preserve">: </w:t>
                            </w:r>
                            <w:r w:rsidRPr="00A91BE9">
                              <w:t xml:space="preserve">Häufigkeiten und Verteilung der Aussage </w:t>
                            </w:r>
                            <w:r>
                              <w:t>2</w:t>
                            </w:r>
                            <w:r w:rsidRPr="00A91BE9">
                              <w:t xml:space="preserve"> in Baseline </w:t>
                            </w:r>
                            <w:r>
                              <w:t>2</w:t>
                            </w:r>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" stroked="f">
                <v:textbox style="mso-fit-shape-to-text:t" inset="0,0,0,0">
                  <w:txbxContent>
                    <w:p w14:paraId="6D4D59E2" w14:textId="13B00EDA" w:rsidR="009F0F3C" w:rsidRPr="00C249B6" w:rsidRDefault="009F0F3C" w:rsidP="006C6F91">
                      <w:pPr>
                        <w:pStyle w:val="Beschriftung"/>
                        <w:rPr>
                          <w:noProof/>
                          <w:szCs w:val="24"/>
                        </w:rPr>
                      </w:pPr>
                      <w:bookmarkStart w:id="690" w:name="_Ref87282503"/>
                      <w:bookmarkStart w:id="691" w:name="_Toc87517170"/>
                      <w:bookmarkStart w:id="692" w:name="_Toc90042046"/>
                      <w:r>
                        <w:t xml:space="preserve">Abb. </w:t>
                      </w:r>
                      <w:fldSimple w:instr=" SEQ Abb. \* ARABIC ">
                        <w:r>
                          <w:rPr>
                            <w:noProof/>
                          </w:rPr>
                          <w:t>59</w:t>
                        </w:r>
                      </w:fldSimple>
                      <w:bookmarkEnd w:id="690"/>
                      <w:r>
                        <w:t xml:space="preserve">: </w:t>
                      </w:r>
                      <w:r w:rsidRPr="00A91BE9">
                        <w:t xml:space="preserve">Häufigkeiten und Verteilung der Aussage </w:t>
                      </w:r>
                      <w:r>
                        <w:t>2</w:t>
                      </w:r>
                      <w:r w:rsidRPr="00A91BE9">
                        <w:t xml:space="preserve"> in Baseline </w:t>
                      </w:r>
                      <w:r>
                        <w:t>2</w:t>
                      </w:r>
                      <w:bookmarkEnd w:id="691"/>
                      <w:bookmarkEnd w:id="692"/>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60E258BC">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2E5F1C">
        <w:t xml:space="preserve">Abb. </w:t>
      </w:r>
      <w:r w:rsidR="002E5F1C">
        <w:rPr>
          <w:noProof/>
        </w:rPr>
        <w:t>59</w:t>
      </w:r>
      <w:r w:rsidR="007152EE">
        <w:fldChar w:fldCharType="end"/>
      </w:r>
      <w:r w:rsidR="0033008A">
        <w:t>).</w:t>
      </w:r>
    </w:p>
    <w:p w14:paraId="56D0C701" w14:textId="37835B53"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 xml:space="preserve">/6) hat </w:t>
      </w:r>
      <w:proofErr w:type="spellStart"/>
      <w:ins w:id="693" w:author="Norbert" w:date="2021-12-11T11:42:00Z">
        <w:r w:rsidR="00793756">
          <w:rPr>
            <w:sz w:val="21"/>
            <w:szCs w:val="21"/>
          </w:rPr>
          <w:t>das</w:t>
        </w:r>
      </w:ins>
      <w:r w:rsidR="00286D3B">
        <w:rPr>
          <w:sz w:val="21"/>
          <w:szCs w:val="21"/>
        </w:rPr>
        <w:t>Ihr</w:t>
      </w:r>
      <w:proofErr w:type="spellEnd"/>
      <w:r w:rsidR="00286D3B">
        <w:rPr>
          <w:sz w:val="21"/>
          <w:szCs w:val="21"/>
        </w:rPr>
        <w:t xml:space="preserve">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694" w:name="_Toc87517084"/>
      <w:bookmarkStart w:id="695" w:name="_Toc90042164"/>
      <w:r>
        <w:lastRenderedPageBreak/>
        <w:t>Baseline 3</w:t>
      </w:r>
      <w:bookmarkEnd w:id="694"/>
      <w:bookmarkEnd w:id="695"/>
    </w:p>
    <w:p w14:paraId="2C98BB40" w14:textId="59A109BB"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673033B">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9F0F3C" w:rsidRPr="008035BC" w:rsidRDefault="009F0F3C" w:rsidP="00F311F8">
                            <w:pPr>
                              <w:pStyle w:val="Beschriftung"/>
                              <w:rPr>
                                <w:noProof/>
                                <w:szCs w:val="24"/>
                              </w:rPr>
                            </w:pPr>
                            <w:bookmarkStart w:id="696" w:name="_Ref87282470"/>
                            <w:bookmarkStart w:id="697" w:name="_Toc87517171"/>
                            <w:bookmarkStart w:id="698" w:name="_Toc90042047"/>
                            <w:r>
                              <w:t xml:space="preserve">Abb. </w:t>
                            </w:r>
                            <w:fldSimple w:instr=" SEQ Abb. \* ARABIC ">
                              <w:r>
                                <w:rPr>
                                  <w:noProof/>
                                </w:rPr>
                                <w:t>60</w:t>
                              </w:r>
                            </w:fldSimple>
                            <w:bookmarkEnd w:id="696"/>
                            <w:r>
                              <w:t xml:space="preserve">: </w:t>
                            </w:r>
                            <w:r w:rsidRPr="00BE324F">
                              <w:t xml:space="preserve">Häufigkeiten und Verteilung der Aussage </w:t>
                            </w:r>
                            <w:r>
                              <w:t>2</w:t>
                            </w:r>
                            <w:r w:rsidRPr="00BE324F">
                              <w:t xml:space="preserve"> in Baseline </w:t>
                            </w:r>
                            <w:r>
                              <w:t>3</w:t>
                            </w:r>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" stroked="f">
                <v:textbox inset="0,0,0,0">
                  <w:txbxContent>
                    <w:p w14:paraId="728606C8" w14:textId="3D13D5FC" w:rsidR="009F0F3C" w:rsidRPr="008035BC" w:rsidRDefault="009F0F3C" w:rsidP="00F311F8">
                      <w:pPr>
                        <w:pStyle w:val="Beschriftung"/>
                        <w:rPr>
                          <w:noProof/>
                          <w:szCs w:val="24"/>
                        </w:rPr>
                      </w:pPr>
                      <w:bookmarkStart w:id="699" w:name="_Ref87282470"/>
                      <w:bookmarkStart w:id="700" w:name="_Toc87517171"/>
                      <w:bookmarkStart w:id="701" w:name="_Toc90042047"/>
                      <w:r>
                        <w:t xml:space="preserve">Abb. </w:t>
                      </w:r>
                      <w:fldSimple w:instr=" SEQ Abb. \* ARABIC ">
                        <w:r>
                          <w:rPr>
                            <w:noProof/>
                          </w:rPr>
                          <w:t>60</w:t>
                        </w:r>
                      </w:fldSimple>
                      <w:bookmarkEnd w:id="699"/>
                      <w:r>
                        <w:t xml:space="preserve">: </w:t>
                      </w:r>
                      <w:r w:rsidRPr="00BE324F">
                        <w:t xml:space="preserve">Häufigkeiten und Verteilung der Aussage </w:t>
                      </w:r>
                      <w:r>
                        <w:t>2</w:t>
                      </w:r>
                      <w:r w:rsidRPr="00BE324F">
                        <w:t xml:space="preserve"> in Baseline </w:t>
                      </w:r>
                      <w:r>
                        <w:t>3</w:t>
                      </w:r>
                      <w:bookmarkEnd w:id="700"/>
                      <w:bookmarkEnd w:id="701"/>
                    </w:p>
                  </w:txbxContent>
                </v:textbox>
                <w10:wrap type="topAndBottom"/>
              </v:shape>
            </w:pict>
          </mc:Fallback>
        </mc:AlternateContent>
      </w:r>
      <w:r w:rsidR="00F1011B">
        <w:t>Aussage 2 in Baseline 2 wurde ein</w:t>
      </w:r>
      <w:ins w:id="702" w:author="Norbert" w:date="2021-12-11T11:41:00Z">
        <w:r w:rsidR="00793756">
          <w:t>mal</w:t>
        </w:r>
      </w:ins>
      <w:r w:rsidR="00F1011B">
        <w:t xml:space="preserve"> Mal mit der Wertung 1 (trifft gar nicht zu) und fünf</w:t>
      </w:r>
      <w:ins w:id="703" w:author="Norbert" w:date="2021-12-11T11:41:00Z">
        <w:r w:rsidR="00793756">
          <w:t>mal</w:t>
        </w:r>
      </w:ins>
      <w:r w:rsidR="00F1011B">
        <w:t xml:space="preserve"> Mal mit der Wertung 5 (trifft voll zu) bewertet (siehe </w:t>
      </w:r>
      <w:r w:rsidR="007152EE">
        <w:fldChar w:fldCharType="begin"/>
      </w:r>
      <w:r w:rsidR="007152EE">
        <w:instrText xml:space="preserve"> REF _Ref87282470 \h </w:instrText>
      </w:r>
      <w:r w:rsidR="007152EE">
        <w:fldChar w:fldCharType="separate"/>
      </w:r>
      <w:r w:rsidR="002E5F1C">
        <w:t xml:space="preserve">Abb. </w:t>
      </w:r>
      <w:r w:rsidR="002E5F1C">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418F0DEB">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4C7525E0" w14:textId="7257D7F3"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704" w:name="_Toc87517085"/>
      <w:bookmarkStart w:id="705" w:name="_Toc90042165"/>
      <w:r>
        <w:t>Szenario 1</w:t>
      </w:r>
      <w:bookmarkEnd w:id="704"/>
      <w:bookmarkEnd w:id="705"/>
    </w:p>
    <w:p w14:paraId="57631C58" w14:textId="07C62986"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2815D813">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9F0F3C" w:rsidRPr="00F350E7" w:rsidRDefault="009F0F3C" w:rsidP="00F311F8">
                            <w:pPr>
                              <w:pStyle w:val="Beschriftung"/>
                              <w:rPr>
                                <w:noProof/>
                                <w:szCs w:val="24"/>
                              </w:rPr>
                            </w:pPr>
                            <w:bookmarkStart w:id="706" w:name="_Ref87282446"/>
                            <w:bookmarkStart w:id="707" w:name="_Toc87517172"/>
                            <w:bookmarkStart w:id="708" w:name="_Toc90042048"/>
                            <w:r>
                              <w:t xml:space="preserve">Abb. </w:t>
                            </w:r>
                            <w:fldSimple w:instr=" SEQ Abb. \* ARABIC ">
                              <w:r>
                                <w:rPr>
                                  <w:noProof/>
                                </w:rPr>
                                <w:t>61</w:t>
                              </w:r>
                            </w:fldSimple>
                            <w:bookmarkEnd w:id="706"/>
                            <w:r>
                              <w:t xml:space="preserve">: </w:t>
                            </w:r>
                            <w:r w:rsidRPr="008576B4">
                              <w:t xml:space="preserve">Häufigkeiten und Verteilung der Aussage </w:t>
                            </w:r>
                            <w:r>
                              <w:t>2</w:t>
                            </w:r>
                            <w:r w:rsidRPr="008576B4">
                              <w:t xml:space="preserve"> in </w:t>
                            </w:r>
                            <w:r>
                              <w:t>Szenario</w:t>
                            </w:r>
                            <w:r w:rsidRPr="008576B4">
                              <w:t xml:space="preserve"> 1</w:t>
                            </w:r>
                            <w:bookmarkEnd w:id="707"/>
                            <w:bookmarkEnd w:id="7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" stroked="f">
                <v:textbox inset="0,0,0,0">
                  <w:txbxContent>
                    <w:p w14:paraId="515119E5" w14:textId="7E7D986F" w:rsidR="009F0F3C" w:rsidRPr="00F350E7" w:rsidRDefault="009F0F3C" w:rsidP="00F311F8">
                      <w:pPr>
                        <w:pStyle w:val="Beschriftung"/>
                        <w:rPr>
                          <w:noProof/>
                          <w:szCs w:val="24"/>
                        </w:rPr>
                      </w:pPr>
                      <w:bookmarkStart w:id="709" w:name="_Ref87282446"/>
                      <w:bookmarkStart w:id="710" w:name="_Toc87517172"/>
                      <w:bookmarkStart w:id="711" w:name="_Toc90042048"/>
                      <w:r>
                        <w:t xml:space="preserve">Abb. </w:t>
                      </w:r>
                      <w:fldSimple w:instr=" SEQ Abb. \* ARABIC ">
                        <w:r>
                          <w:rPr>
                            <w:noProof/>
                          </w:rPr>
                          <w:t>61</w:t>
                        </w:r>
                      </w:fldSimple>
                      <w:bookmarkEnd w:id="709"/>
                      <w:r>
                        <w:t xml:space="preserve">: </w:t>
                      </w:r>
                      <w:r w:rsidRPr="008576B4">
                        <w:t xml:space="preserve">Häufigkeiten und Verteilung der Aussage </w:t>
                      </w:r>
                      <w:r>
                        <w:t>2</w:t>
                      </w:r>
                      <w:r w:rsidRPr="008576B4">
                        <w:t xml:space="preserve"> in </w:t>
                      </w:r>
                      <w:r>
                        <w:t>Szenario</w:t>
                      </w:r>
                      <w:r w:rsidRPr="008576B4">
                        <w:t xml:space="preserve"> 1</w:t>
                      </w:r>
                      <w:bookmarkEnd w:id="710"/>
                      <w:bookmarkEnd w:id="711"/>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2E5F1C">
        <w:t xml:space="preserve">Abb. </w:t>
      </w:r>
      <w:r w:rsidR="002E5F1C">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0266B50D">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623A97DF" w14:textId="561EF68F"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mehrheitliche </w:t>
      </w:r>
      <w:r w:rsidR="001F21D8">
        <w:rPr>
          <w:sz w:val="21"/>
          <w:szCs w:val="21"/>
        </w:rPr>
        <w:lastRenderedPageBreak/>
        <w:t xml:space="preserve">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712" w:name="_Toc87517086"/>
      <w:bookmarkStart w:id="713" w:name="_Toc90042166"/>
      <w:r>
        <w:t>Szenario 2</w:t>
      </w:r>
      <w:bookmarkEnd w:id="712"/>
      <w:bookmarkEnd w:id="713"/>
    </w:p>
    <w:p w14:paraId="43782A00" w14:textId="138EB771"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393C542B">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9F0F3C" w:rsidRPr="005D27F0" w:rsidRDefault="009F0F3C" w:rsidP="00E079B8">
                            <w:pPr>
                              <w:pStyle w:val="Beschriftung"/>
                              <w:rPr>
                                <w:noProof/>
                                <w:szCs w:val="24"/>
                              </w:rPr>
                            </w:pPr>
                            <w:bookmarkStart w:id="714" w:name="_Ref87282430"/>
                            <w:bookmarkStart w:id="715" w:name="_Toc87517173"/>
                            <w:bookmarkStart w:id="716" w:name="_Toc90042049"/>
                            <w:r>
                              <w:t xml:space="preserve">Abb. </w:t>
                            </w:r>
                            <w:fldSimple w:instr=" SEQ Abb. \* ARABIC ">
                              <w:r>
                                <w:rPr>
                                  <w:noProof/>
                                </w:rPr>
                                <w:t>62</w:t>
                              </w:r>
                            </w:fldSimple>
                            <w:bookmarkEnd w:id="714"/>
                            <w:r>
                              <w:t xml:space="preserve">: </w:t>
                            </w:r>
                            <w:r w:rsidRPr="00614E5A">
                              <w:t xml:space="preserve">Häufigkeiten und Verteilung der Aussage </w:t>
                            </w:r>
                            <w:r>
                              <w:t>2 in Szenario 2</w:t>
                            </w:r>
                            <w:bookmarkEnd w:id="715"/>
                            <w:bookmarkEnd w:id="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2uMAIAAGgEAAAOAAAAZHJzL2Uyb0RvYy54bWysVFFv2yAQfp+0/4B4X5ykardY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" stroked="f">
                <v:textbox style="mso-fit-shape-to-text:t" inset="0,0,0,0">
                  <w:txbxContent>
                    <w:p w14:paraId="46E447D7" w14:textId="6E9715DD" w:rsidR="009F0F3C" w:rsidRPr="005D27F0" w:rsidRDefault="009F0F3C" w:rsidP="00E079B8">
                      <w:pPr>
                        <w:pStyle w:val="Beschriftung"/>
                        <w:rPr>
                          <w:noProof/>
                          <w:szCs w:val="24"/>
                        </w:rPr>
                      </w:pPr>
                      <w:bookmarkStart w:id="717" w:name="_Ref87282430"/>
                      <w:bookmarkStart w:id="718" w:name="_Toc87517173"/>
                      <w:bookmarkStart w:id="719" w:name="_Toc90042049"/>
                      <w:r>
                        <w:t xml:space="preserve">Abb. </w:t>
                      </w:r>
                      <w:fldSimple w:instr=" SEQ Abb. \* ARABIC ">
                        <w:r>
                          <w:rPr>
                            <w:noProof/>
                          </w:rPr>
                          <w:t>62</w:t>
                        </w:r>
                      </w:fldSimple>
                      <w:bookmarkEnd w:id="717"/>
                      <w:r>
                        <w:t xml:space="preserve">: </w:t>
                      </w:r>
                      <w:r w:rsidRPr="00614E5A">
                        <w:t xml:space="preserve">Häufigkeiten und Verteilung der Aussage </w:t>
                      </w:r>
                      <w:r>
                        <w:t>2 in Szenario 2</w:t>
                      </w:r>
                      <w:bookmarkEnd w:id="718"/>
                      <w:bookmarkEnd w:id="719"/>
                    </w:p>
                  </w:txbxContent>
                </v:textbox>
                <w10:wrap type="topAndBottom"/>
              </v:shape>
            </w:pict>
          </mc:Fallback>
        </mc:AlternateContent>
      </w:r>
      <w:r w:rsidR="000A2743">
        <w:t xml:space="preserve">Aussage 2 in Szenario 1 wurde ein Mal mit der Wertung 1 (trifft gar nicht zu), </w:t>
      </w:r>
      <w:proofErr w:type="spellStart"/>
      <w:r w:rsidR="000A2743">
        <w:t>ein Mal</w:t>
      </w:r>
      <w:proofErr w:type="spellEnd"/>
      <w:r w:rsidR="000A2743">
        <w:t xml:space="preserve">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2E5F1C">
        <w:t xml:space="preserve">Abb. </w:t>
      </w:r>
      <w:r w:rsidR="002E5F1C">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8"/>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9"/>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72A241B0">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anchor>
        </w:drawing>
      </w:r>
    </w:p>
    <w:p w14:paraId="4B37A293" w14:textId="1C4DC4B9"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720" w:name="_Toc87517087"/>
      <w:bookmarkStart w:id="721" w:name="_Toc90042167"/>
      <w:r>
        <w:t>Gesamte Wertung der Aussage 2</w:t>
      </w:r>
      <w:bookmarkEnd w:id="720"/>
      <w:bookmarkEnd w:id="721"/>
    </w:p>
    <w:p w14:paraId="07B43FBD" w14:textId="565D081C"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2E5F1C">
        <w:t xml:space="preserve">Abb. </w:t>
      </w:r>
      <w:r w:rsidR="002E5F1C">
        <w:rPr>
          <w:noProof/>
        </w:rPr>
        <w:t>61</w:t>
      </w:r>
      <w:r w:rsidR="006D7CDA">
        <w:fldChar w:fldCharType="end"/>
      </w:r>
      <w:r>
        <w:t>). Die Gesamtwertung in allen Durchgängen zeigt einen durchschnittlichen Mittelwert von 4,2</w:t>
      </w:r>
      <w:r w:rsidR="00BF11CE">
        <w:t xml:space="preserve"> </w:t>
      </w:r>
      <w:r w:rsidR="00BF11CE">
        <w:lastRenderedPageBreak/>
        <w:t>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Dies lässt darauf schließen</w:t>
      </w:r>
      <w:ins w:id="722" w:author="Norbert" w:date="2021-12-11T11:45:00Z">
        <w:r w:rsidR="00793756">
          <w:t>,</w:t>
        </w:r>
      </w:ins>
      <w:r w:rsidR="00367311">
        <w:t xml:space="preserve"> </w:t>
      </w:r>
      <w:del w:id="723" w:author="Norbert" w:date="2021-12-11T11:45:00Z">
        <w:r w:rsidR="00367311" w:rsidDel="00793756">
          <w:delText>lässt</w:delText>
        </w:r>
      </w:del>
      <w:r w:rsidR="00367311">
        <w:t xml:space="preserve"> das</w:t>
      </w:r>
      <w:ins w:id="724" w:author="Norbert" w:date="2021-12-11T11:45:00Z">
        <w:r w:rsidR="00793756">
          <w:t>s</w:t>
        </w:r>
      </w:ins>
      <w:r w:rsidR="00367311">
        <w:t xml:space="preserve"> die Probanden ihr Denken und Handeln in die VR projiziert haben.</w:t>
      </w:r>
    </w:p>
    <w:p w14:paraId="467673C5" w14:textId="77777777" w:rsidR="006D7CDA" w:rsidRDefault="004B1D3E" w:rsidP="006D7CDA">
      <w:pPr>
        <w:keepNext/>
        <w:jc w:val="center"/>
      </w:pPr>
      <w:r>
        <w:rPr>
          <w:noProof/>
        </w:rPr>
        <w:drawing>
          <wp:inline distT="0" distB="0" distL="0" distR="0" wp14:anchorId="1074359D" wp14:editId="55BEFC64">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166C1E5A" w14:textId="4971A282" w:rsidR="004B1D3E" w:rsidRDefault="006D7CDA" w:rsidP="006D7CDA">
      <w:pPr>
        <w:pStyle w:val="Beschriftung"/>
      </w:pPr>
      <w:bookmarkStart w:id="725" w:name="_Ref87518779"/>
      <w:bookmarkStart w:id="726" w:name="_Toc90042050"/>
      <w:r>
        <w:t xml:space="preserve">Abb. </w:t>
      </w:r>
      <w:fldSimple w:instr=" SEQ Abb. \* ARABIC ">
        <w:r w:rsidR="002E5F1C">
          <w:rPr>
            <w:noProof/>
          </w:rPr>
          <w:t>61</w:t>
        </w:r>
      </w:fldSimple>
      <w:bookmarkEnd w:id="725"/>
      <w:r>
        <w:t>: Mittelwerte und Median der Aussage 2</w:t>
      </w:r>
      <w:bookmarkEnd w:id="726"/>
    </w:p>
    <w:p w14:paraId="3FA034A2" w14:textId="3C0EBD27"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w:t>
      </w:r>
      <w:ins w:id="727" w:author="Norbert" w:date="2021-12-11T11:45:00Z">
        <w:r w:rsidR="00793756">
          <w:t>,</w:t>
        </w:r>
      </w:ins>
      <w:r w:rsidR="001E18CB">
        <w:t xml:space="preserve"> das</w:t>
      </w:r>
      <w:ins w:id="728" w:author="Norbert" w:date="2021-12-11T11:45:00Z">
        <w:r w:rsidR="00793756">
          <w:t>s</w:t>
        </w:r>
      </w:ins>
      <w:r w:rsidR="001E18CB">
        <w:t xml:space="preserve">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729" w:name="_Toc87517088"/>
      <w:bookmarkStart w:id="730" w:name="_Toc90042168"/>
      <w:r>
        <w:t xml:space="preserve">Aussage </w:t>
      </w:r>
      <w:r w:rsidR="005950C8">
        <w:t>3</w:t>
      </w:r>
      <w:r>
        <w:t xml:space="preserve">: </w:t>
      </w:r>
      <w:r w:rsidR="00406CE6" w:rsidRPr="00406CE6">
        <w:t>Die physische Umgebung war Ihnen sehr bewusst, während Sie in VR waren.</w:t>
      </w:r>
      <w:bookmarkEnd w:id="729"/>
      <w:bookmarkEnd w:id="730"/>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731" w:name="_Toc87517089"/>
      <w:bookmarkStart w:id="732" w:name="_Toc90042169"/>
      <w:r>
        <w:t>Baseline 1</w:t>
      </w:r>
      <w:bookmarkEnd w:id="731"/>
      <w:bookmarkEnd w:id="732"/>
    </w:p>
    <w:p w14:paraId="473063CC" w14:textId="780ACA0C" w:rsidR="006F11DC" w:rsidRPr="006F11DC" w:rsidRDefault="006D7CDA" w:rsidP="006F11DC">
      <w:r>
        <w:rPr>
          <w:noProof/>
        </w:rPr>
        <w:drawing>
          <wp:anchor distT="0" distB="0" distL="114300" distR="114300" simplePos="0" relativeHeight="251678720" behindDoc="0" locked="0" layoutInCell="1" allowOverlap="1" wp14:anchorId="104052DD" wp14:editId="1AE5611F">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6CCB9F1A">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9F0F3C" w:rsidRPr="00E942CA" w:rsidRDefault="009F0F3C" w:rsidP="00711C6D">
                            <w:pPr>
                              <w:pStyle w:val="Beschriftung"/>
                              <w:rPr>
                                <w:noProof/>
                                <w:szCs w:val="24"/>
                              </w:rPr>
                            </w:pPr>
                            <w:bookmarkStart w:id="733" w:name="_Ref87282404"/>
                            <w:bookmarkStart w:id="734" w:name="_Toc87517174"/>
                            <w:bookmarkStart w:id="735" w:name="_Toc90042051"/>
                            <w:r>
                              <w:t xml:space="preserve">Abb. </w:t>
                            </w:r>
                            <w:fldSimple w:instr=" SEQ Abb. \* ARABIC ">
                              <w:r>
                                <w:rPr>
                                  <w:noProof/>
                                </w:rPr>
                                <w:t>64</w:t>
                              </w:r>
                            </w:fldSimple>
                            <w:bookmarkEnd w:id="733"/>
                            <w:r>
                              <w:t xml:space="preserve">: </w:t>
                            </w:r>
                            <w:r w:rsidRPr="008E5546">
                              <w:t xml:space="preserve">Häufigkeiten und Verteilung der Aussage </w:t>
                            </w:r>
                            <w:r>
                              <w:t>3</w:t>
                            </w:r>
                            <w:r w:rsidRPr="008E5546">
                              <w:t xml:space="preserve"> in Baseline </w:t>
                            </w:r>
                            <w:r>
                              <w:t>1</w:t>
                            </w:r>
                            <w:bookmarkEnd w:id="734"/>
                            <w:bookmarkEnd w:id="7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" stroked="f">
                <v:textbox inset="0,0,0,0">
                  <w:txbxContent>
                    <w:p w14:paraId="67443BEB" w14:textId="30F48780" w:rsidR="009F0F3C" w:rsidRPr="00E942CA" w:rsidRDefault="009F0F3C" w:rsidP="00711C6D">
                      <w:pPr>
                        <w:pStyle w:val="Beschriftung"/>
                        <w:rPr>
                          <w:noProof/>
                          <w:szCs w:val="24"/>
                        </w:rPr>
                      </w:pPr>
                      <w:bookmarkStart w:id="736" w:name="_Ref87282404"/>
                      <w:bookmarkStart w:id="737" w:name="_Toc87517174"/>
                      <w:bookmarkStart w:id="738" w:name="_Toc90042051"/>
                      <w:r>
                        <w:t xml:space="preserve">Abb. </w:t>
                      </w:r>
                      <w:fldSimple w:instr=" SEQ Abb. \* ARABIC ">
                        <w:r>
                          <w:rPr>
                            <w:noProof/>
                          </w:rPr>
                          <w:t>64</w:t>
                        </w:r>
                      </w:fldSimple>
                      <w:bookmarkEnd w:id="736"/>
                      <w:r>
                        <w:t xml:space="preserve">: </w:t>
                      </w:r>
                      <w:r w:rsidRPr="008E5546">
                        <w:t xml:space="preserve">Häufigkeiten und Verteilung der Aussage </w:t>
                      </w:r>
                      <w:r>
                        <w:t>3</w:t>
                      </w:r>
                      <w:r w:rsidRPr="008E5546">
                        <w:t xml:space="preserve"> in Baseline </w:t>
                      </w:r>
                      <w:r>
                        <w:t>1</w:t>
                      </w:r>
                      <w:bookmarkEnd w:id="737"/>
                      <w:bookmarkEnd w:id="738"/>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3"/>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4"/>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w:t>
      </w:r>
      <w:del w:id="739" w:author="Norbert" w:date="2021-12-11T11:46:00Z">
        <w:r w:rsidR="006F11DC" w:rsidDel="00793756">
          <w:delText>ein Mal</w:delText>
        </w:r>
      </w:del>
      <w:ins w:id="740" w:author="Norbert" w:date="2021-12-11T11:46:00Z">
        <w:r w:rsidR="00793756">
          <w:t>einmal</w:t>
        </w:r>
      </w:ins>
      <w:r w:rsidR="006F11DC">
        <w:t xml:space="preserve"> mit der Wertung 4 (Trifft eher zu) und </w:t>
      </w:r>
      <w:r w:rsidR="00EC233C">
        <w:t>vier</w:t>
      </w:r>
      <w:ins w:id="741" w:author="Norbert" w:date="2021-12-11T11:46:00Z">
        <w:r w:rsidR="00793756">
          <w:t>mal</w:t>
        </w:r>
      </w:ins>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2E5F1C">
        <w:t xml:space="preserve">Abb. </w:t>
      </w:r>
      <w:r w:rsidR="002E5F1C">
        <w:rPr>
          <w:noProof/>
        </w:rPr>
        <w:t>64</w:t>
      </w:r>
      <w:r w:rsidR="009E13C0">
        <w:fldChar w:fldCharType="end"/>
      </w:r>
      <w:r w:rsidR="006F11DC">
        <w:t>).</w:t>
      </w:r>
    </w:p>
    <w:p w14:paraId="2D2A3166" w14:textId="40EBBCB8" w:rsidR="006F11DC" w:rsidRPr="006F11DC" w:rsidRDefault="006F11DC" w:rsidP="00BB40EC">
      <w:pPr>
        <w:jc w:val="left"/>
      </w:pPr>
    </w:p>
    <w:p w14:paraId="41EE4F44" w14:textId="19360C48" w:rsidR="00AA3F7D" w:rsidRDefault="00AA3F7D" w:rsidP="00AA3F7D">
      <w:pPr>
        <w:jc w:val="left"/>
      </w:pPr>
      <w:r>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 xml:space="preserve">ie </w:t>
      </w:r>
      <w:r w:rsidR="005439FC">
        <w:rPr>
          <w:sz w:val="21"/>
          <w:szCs w:val="21"/>
        </w:rPr>
        <w:lastRenderedPageBreak/>
        <w:t>Mehrheit</w:t>
      </w:r>
      <w:r w:rsidR="00B90049">
        <w:rPr>
          <w:sz w:val="21"/>
          <w:szCs w:val="21"/>
        </w:rPr>
        <w:t xml:space="preserve"> der Bewertungen (mind. 75%)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742" w:name="_Toc87517090"/>
      <w:bookmarkStart w:id="743" w:name="_Toc90042170"/>
      <w:r>
        <w:t>Baseline 2</w:t>
      </w:r>
      <w:bookmarkEnd w:id="742"/>
      <w:bookmarkEnd w:id="743"/>
    </w:p>
    <w:p w14:paraId="199D48DD" w14:textId="7C4CFC8F" w:rsidR="00011D8E" w:rsidRPr="00011D8E" w:rsidRDefault="00011D8E" w:rsidP="00D016E5">
      <w:r>
        <w:t xml:space="preserve">Aussage 3 in Baseline 2 wurde ein Mal mit der Wertung 1 (trifft gar nicht zu), </w:t>
      </w:r>
      <w:del w:id="744" w:author="Norbert" w:date="2021-12-11T11:46:00Z">
        <w:r w:rsidDel="00793756">
          <w:delText>ein Mal</w:delText>
        </w:r>
      </w:del>
      <w:ins w:id="745" w:author="Norbert" w:date="2021-12-11T11:46:00Z">
        <w:r w:rsidR="00793756">
          <w:t>einmal</w:t>
        </w:r>
      </w:ins>
      <w:r>
        <w:t xml:space="preserve"> mit der Wertung 4 (Trifft eher zu) und </w:t>
      </w:r>
      <w:r w:rsidR="00EC233C">
        <w:t>vier</w:t>
      </w:r>
      <w:ins w:id="746" w:author="Norbert" w:date="2021-12-11T11:46:00Z">
        <w:r w:rsidR="00793756">
          <w:t>mal</w:t>
        </w:r>
      </w:ins>
      <w:r>
        <w:t xml:space="preserve"> Mal mit der Wertung 5 (trifft voll zu) bewertet (siehe </w:t>
      </w:r>
      <w:r w:rsidR="009E13C0">
        <w:fldChar w:fldCharType="begin"/>
      </w:r>
      <w:r w:rsidR="009E13C0">
        <w:instrText xml:space="preserve"> REF _Ref87282373 \h </w:instrText>
      </w:r>
      <w:r w:rsidR="009E13C0">
        <w:fldChar w:fldCharType="separate"/>
      </w:r>
      <w:r w:rsidR="002E5F1C">
        <w:t xml:space="preserve">Abb. </w:t>
      </w:r>
      <w:r w:rsidR="002E5F1C">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509E5BAD">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9F0F3C" w:rsidRPr="00D46255" w:rsidRDefault="009F0F3C" w:rsidP="001F6946">
                            <w:pPr>
                              <w:pStyle w:val="Beschriftung"/>
                              <w:rPr>
                                <w:noProof/>
                                <w:szCs w:val="24"/>
                              </w:rPr>
                            </w:pPr>
                            <w:bookmarkStart w:id="747" w:name="_Ref87282373"/>
                            <w:bookmarkStart w:id="748" w:name="_Toc87517175"/>
                            <w:bookmarkStart w:id="749" w:name="_Toc90042052"/>
                            <w:r>
                              <w:t xml:space="preserve">Abb. </w:t>
                            </w:r>
                            <w:fldSimple w:instr=" SEQ Abb. \* ARABIC ">
                              <w:r>
                                <w:rPr>
                                  <w:noProof/>
                                </w:rPr>
                                <w:t>65</w:t>
                              </w:r>
                            </w:fldSimple>
                            <w:bookmarkEnd w:id="747"/>
                            <w:r>
                              <w:t xml:space="preserve">: </w:t>
                            </w:r>
                            <w:r w:rsidRPr="00853D02">
                              <w:t xml:space="preserve">Häufigkeiten und Verteilung der Aussage </w:t>
                            </w:r>
                            <w:r>
                              <w:t>3</w:t>
                            </w:r>
                            <w:r w:rsidRPr="00853D02">
                              <w:t xml:space="preserve"> in Baseline </w:t>
                            </w:r>
                            <w:r>
                              <w:t>2</w:t>
                            </w:r>
                            <w:bookmarkEnd w:id="748"/>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" stroked="f">
                <v:textbox inset="0,0,0,0">
                  <w:txbxContent>
                    <w:p w14:paraId="31552F01" w14:textId="3CD9A6F0" w:rsidR="009F0F3C" w:rsidRPr="00D46255" w:rsidRDefault="009F0F3C" w:rsidP="001F6946">
                      <w:pPr>
                        <w:pStyle w:val="Beschriftung"/>
                        <w:rPr>
                          <w:noProof/>
                          <w:szCs w:val="24"/>
                        </w:rPr>
                      </w:pPr>
                      <w:bookmarkStart w:id="750" w:name="_Ref87282373"/>
                      <w:bookmarkStart w:id="751" w:name="_Toc87517175"/>
                      <w:bookmarkStart w:id="752" w:name="_Toc90042052"/>
                      <w:r>
                        <w:t xml:space="preserve">Abb. </w:t>
                      </w:r>
                      <w:fldSimple w:instr=" SEQ Abb. \* ARABIC ">
                        <w:r>
                          <w:rPr>
                            <w:noProof/>
                          </w:rPr>
                          <w:t>65</w:t>
                        </w:r>
                      </w:fldSimple>
                      <w:bookmarkEnd w:id="750"/>
                      <w:r>
                        <w:t xml:space="preserve">: </w:t>
                      </w:r>
                      <w:r w:rsidRPr="00853D02">
                        <w:t xml:space="preserve">Häufigkeiten und Verteilung der Aussage </w:t>
                      </w:r>
                      <w:r>
                        <w:t>3</w:t>
                      </w:r>
                      <w:r w:rsidRPr="00853D02">
                        <w:t xml:space="preserve"> in Baseline </w:t>
                      </w:r>
                      <w:r>
                        <w:t>2</w:t>
                      </w:r>
                      <w:bookmarkEnd w:id="751"/>
                      <w:bookmarkEnd w:id="752"/>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5"/>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6"/>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54B82C03">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anchor>
        </w:drawing>
      </w:r>
      <w:r w:rsidR="00E965F8" w:rsidRPr="00E965F8">
        <w:rPr>
          <w:noProof/>
        </w:rPr>
        <w:t xml:space="preserve"> </w:t>
      </w:r>
    </w:p>
    <w:p w14:paraId="1DD083CF" w14:textId="06544807"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 xml:space="preserve">Der Vergleich des Mittelwerts (4,17) und des Medians (5), lässt eine mehrheitliche Zustimmung interpretieren. </w:t>
      </w:r>
      <w:proofErr w:type="spellStart"/>
      <w:r w:rsidR="000A481A">
        <w:rPr>
          <w:sz w:val="21"/>
          <w:szCs w:val="21"/>
        </w:rPr>
        <w:t>De</w:t>
      </w:r>
      <w:ins w:id="753" w:author="Norbert" w:date="2021-12-11T11:56:00Z">
        <w:r w:rsidR="005D2DED">
          <w:rPr>
            <w:sz w:val="21"/>
            <w:szCs w:val="21"/>
          </w:rPr>
          <w:t>r</w:t>
        </w:r>
      </w:ins>
      <w:r w:rsidR="000A481A">
        <w:rPr>
          <w:sz w:val="21"/>
          <w:szCs w:val="21"/>
        </w:rPr>
        <w:t>m</w:t>
      </w:r>
      <w:proofErr w:type="spellEnd"/>
      <w:r w:rsidR="000A481A">
        <w:rPr>
          <w:sz w:val="21"/>
          <w:szCs w:val="21"/>
        </w:rPr>
        <w:t xml:space="preserve"> überwiegend meiste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754" w:name="_Toc87517091"/>
      <w:bookmarkStart w:id="755" w:name="_Toc90042171"/>
      <w:r>
        <w:t>Baseline 3</w:t>
      </w:r>
      <w:bookmarkEnd w:id="754"/>
      <w:bookmarkEnd w:id="755"/>
    </w:p>
    <w:p w14:paraId="01427938" w14:textId="6C843EEC" w:rsidR="0050321E" w:rsidRPr="0050321E" w:rsidRDefault="0050321E" w:rsidP="0050321E">
      <w:r>
        <w:t xml:space="preserve">Aussage 3 in Baseline 3 wurde ein Mal mit der Wertung 1 (trifft gar nicht zu), </w:t>
      </w:r>
      <w:del w:id="756" w:author="Norbert" w:date="2021-12-11T11:56:00Z">
        <w:r w:rsidDel="005D2DED">
          <w:delText>ein Mal</w:delText>
        </w:r>
      </w:del>
      <w:ins w:id="757" w:author="Norbert" w:date="2021-12-11T11:56:00Z">
        <w:r w:rsidR="005D2DED">
          <w:t>einmal</w:t>
        </w:r>
      </w:ins>
      <w:r>
        <w:t xml:space="preserve"> mit der Wertung 4 (Trifft eher zu) und </w:t>
      </w:r>
      <w:r w:rsidR="00EC233C">
        <w:t>vier</w:t>
      </w:r>
      <w:ins w:id="758" w:author="Norbert" w:date="2021-12-11T11:56:00Z">
        <w:r w:rsidR="005D2DED">
          <w:t>mal</w:t>
        </w:r>
      </w:ins>
      <w:r>
        <w:t xml:space="preserve"> Mal mit der Wertung 5 (trifft voll zu) bewertet (siehe </w:t>
      </w:r>
      <w:r w:rsidR="009E13C0">
        <w:fldChar w:fldCharType="begin"/>
      </w:r>
      <w:r w:rsidR="009E13C0">
        <w:instrText xml:space="preserve"> REF _Ref87282352 \h </w:instrText>
      </w:r>
      <w:r w:rsidR="009E13C0">
        <w:fldChar w:fldCharType="separate"/>
      </w:r>
      <w:r w:rsidR="002E5F1C">
        <w:t xml:space="preserve">Abb. </w:t>
      </w:r>
      <w:r w:rsidR="002E5F1C">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387D5C7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9F0F3C" w:rsidRPr="00A7221C" w:rsidRDefault="009F0F3C" w:rsidP="00C721C4">
                            <w:pPr>
                              <w:pStyle w:val="Beschriftung"/>
                              <w:rPr>
                                <w:noProof/>
                                <w:szCs w:val="24"/>
                              </w:rPr>
                            </w:pPr>
                            <w:bookmarkStart w:id="759" w:name="_Ref87282352"/>
                            <w:bookmarkStart w:id="760" w:name="_Toc87517176"/>
                            <w:bookmarkStart w:id="761" w:name="_Toc90042053"/>
                            <w:r>
                              <w:t xml:space="preserve">Abb. </w:t>
                            </w:r>
                            <w:fldSimple w:instr=" SEQ Abb. \* ARABIC ">
                              <w:r>
                                <w:rPr>
                                  <w:noProof/>
                                </w:rPr>
                                <w:t>66</w:t>
                              </w:r>
                            </w:fldSimple>
                            <w:bookmarkEnd w:id="759"/>
                            <w:r>
                              <w:t xml:space="preserve">: </w:t>
                            </w:r>
                            <w:r w:rsidRPr="00C00E2A">
                              <w:t xml:space="preserve">Häufigkeiten und Verteilung der Aussage </w:t>
                            </w:r>
                            <w:r>
                              <w:t>3</w:t>
                            </w:r>
                            <w:r w:rsidRPr="00C00E2A">
                              <w:t xml:space="preserve"> in Baseline </w:t>
                            </w:r>
                            <w:r>
                              <w:t>3</w:t>
                            </w:r>
                            <w:bookmarkEnd w:id="760"/>
                            <w:bookmarkEnd w:id="7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" stroked="f">
                <v:textbox inset="0,0,0,0">
                  <w:txbxContent>
                    <w:p w14:paraId="3D43B07A" w14:textId="6B20648A" w:rsidR="009F0F3C" w:rsidRPr="00A7221C" w:rsidRDefault="009F0F3C" w:rsidP="00C721C4">
                      <w:pPr>
                        <w:pStyle w:val="Beschriftung"/>
                        <w:rPr>
                          <w:noProof/>
                          <w:szCs w:val="24"/>
                        </w:rPr>
                      </w:pPr>
                      <w:bookmarkStart w:id="762" w:name="_Ref87282352"/>
                      <w:bookmarkStart w:id="763" w:name="_Toc87517176"/>
                      <w:bookmarkStart w:id="764" w:name="_Toc90042053"/>
                      <w:r>
                        <w:t xml:space="preserve">Abb. </w:t>
                      </w:r>
                      <w:fldSimple w:instr=" SEQ Abb. \* ARABIC ">
                        <w:r>
                          <w:rPr>
                            <w:noProof/>
                          </w:rPr>
                          <w:t>66</w:t>
                        </w:r>
                      </w:fldSimple>
                      <w:bookmarkEnd w:id="762"/>
                      <w:r>
                        <w:t xml:space="preserve">: </w:t>
                      </w:r>
                      <w:r w:rsidRPr="00C00E2A">
                        <w:t xml:space="preserve">Häufigkeiten und Verteilung der Aussage </w:t>
                      </w:r>
                      <w:r>
                        <w:t>3</w:t>
                      </w:r>
                      <w:r w:rsidRPr="00C00E2A">
                        <w:t xml:space="preserve"> in Baseline </w:t>
                      </w:r>
                      <w:r>
                        <w:t>3</w:t>
                      </w:r>
                      <w:bookmarkEnd w:id="763"/>
                      <w:bookmarkEnd w:id="764"/>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3C51E261">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9"/>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30"/>
                        <a:stretch>
                          <a:fillRect/>
                        </a:stretch>
                      </pic:blipFill>
                      <pic:spPr>
                        <a:xfrm>
                          <a:off x="0" y="0"/>
                          <a:ext cx="2411730" cy="1979930"/>
                        </a:xfrm>
                        <a:prstGeom prst="rect">
                          <a:avLst/>
                        </a:prstGeom>
                      </pic:spPr>
                    </pic:pic>
                  </a:graphicData>
                </a:graphic>
              </wp:anchor>
            </w:drawing>
          </mc:Fallback>
        </mc:AlternateContent>
      </w:r>
    </w:p>
    <w:p w14:paraId="0979CDDD" w14:textId="626793ED"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w:t>
      </w:r>
      <w:proofErr w:type="spellStart"/>
      <w:r w:rsidR="00A332B6">
        <w:rPr>
          <w:sz w:val="21"/>
          <w:szCs w:val="21"/>
        </w:rPr>
        <w:t>De</w:t>
      </w:r>
      <w:ins w:id="765" w:author="Norbert" w:date="2021-12-11T11:57:00Z">
        <w:r w:rsidR="005D2DED">
          <w:rPr>
            <w:sz w:val="21"/>
            <w:szCs w:val="21"/>
          </w:rPr>
          <w:t>r</w:t>
        </w:r>
      </w:ins>
      <w:r w:rsidR="00A332B6">
        <w:rPr>
          <w:sz w:val="21"/>
          <w:szCs w:val="21"/>
        </w:rPr>
        <w:t>m</w:t>
      </w:r>
      <w:proofErr w:type="spellEnd"/>
      <w:r w:rsidR="00A332B6">
        <w:rPr>
          <w:sz w:val="21"/>
          <w:szCs w:val="21"/>
        </w:rPr>
        <w:t xml:space="preserve"> überwiegend </w:t>
      </w:r>
      <w:del w:id="766" w:author="Norbert" w:date="2021-12-11T11:58:00Z">
        <w:r w:rsidR="00A332B6" w:rsidDel="005D2DED">
          <w:rPr>
            <w:sz w:val="21"/>
            <w:szCs w:val="21"/>
          </w:rPr>
          <w:delText xml:space="preserve">meiste </w:delText>
        </w:r>
      </w:del>
      <w:r w:rsidR="00A332B6">
        <w:rPr>
          <w:sz w:val="21"/>
          <w:szCs w:val="21"/>
        </w:rPr>
        <w:t>Teil der Probanden (5/6) war die physische Umgebung sehr bewusst (Wertung 4 und 5) und lediglich ein Teilnehmer nicht (Wertung 1).</w:t>
      </w:r>
    </w:p>
    <w:p w14:paraId="157700C6" w14:textId="374FF0A8" w:rsidR="0023586C" w:rsidRDefault="0023586C" w:rsidP="0023586C">
      <w:pPr>
        <w:pStyle w:val="berschrift5"/>
      </w:pPr>
      <w:bookmarkStart w:id="767" w:name="_Toc87517092"/>
      <w:bookmarkStart w:id="768" w:name="_Toc90042172"/>
      <w:r>
        <w:t>Szenario 1</w:t>
      </w:r>
      <w:bookmarkEnd w:id="767"/>
      <w:bookmarkEnd w:id="768"/>
    </w:p>
    <w:p w14:paraId="10D03167" w14:textId="66703163"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72915D2B">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9F0F3C" w:rsidRPr="0060421B" w:rsidRDefault="009F0F3C" w:rsidP="008C33F1">
                            <w:pPr>
                              <w:pStyle w:val="Beschriftung"/>
                              <w:rPr>
                                <w:noProof/>
                                <w:szCs w:val="24"/>
                              </w:rPr>
                            </w:pPr>
                            <w:bookmarkStart w:id="769" w:name="_Ref87282338"/>
                            <w:bookmarkStart w:id="770" w:name="_Toc87517177"/>
                            <w:bookmarkStart w:id="771" w:name="_Toc90042054"/>
                            <w:r>
                              <w:t xml:space="preserve">Abb. </w:t>
                            </w:r>
                            <w:fldSimple w:instr=" SEQ Abb. \* ARABIC ">
                              <w:r>
                                <w:rPr>
                                  <w:noProof/>
                                </w:rPr>
                                <w:t>67</w:t>
                              </w:r>
                            </w:fldSimple>
                            <w:bookmarkEnd w:id="769"/>
                            <w:r>
                              <w:t xml:space="preserve">: </w:t>
                            </w:r>
                            <w:r w:rsidRPr="007D40F2">
                              <w:t xml:space="preserve">Häufigkeiten und Verteilung der Aussage </w:t>
                            </w:r>
                            <w:r>
                              <w:t>3</w:t>
                            </w:r>
                            <w:r w:rsidRPr="007D40F2">
                              <w:t xml:space="preserve"> in </w:t>
                            </w:r>
                            <w:r>
                              <w:t>Szenario</w:t>
                            </w:r>
                            <w:r w:rsidRPr="007D40F2">
                              <w:t xml:space="preserve"> 1</w:t>
                            </w:r>
                            <w:bookmarkEnd w:id="770"/>
                            <w:bookmarkEnd w:id="7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" stroked="f">
                <v:textbox inset="0,0,0,0">
                  <w:txbxContent>
                    <w:p w14:paraId="106A18ED" w14:textId="4051050D" w:rsidR="009F0F3C" w:rsidRPr="0060421B" w:rsidRDefault="009F0F3C" w:rsidP="008C33F1">
                      <w:pPr>
                        <w:pStyle w:val="Beschriftung"/>
                        <w:rPr>
                          <w:noProof/>
                          <w:szCs w:val="24"/>
                        </w:rPr>
                      </w:pPr>
                      <w:bookmarkStart w:id="772" w:name="_Ref87282338"/>
                      <w:bookmarkStart w:id="773" w:name="_Toc87517177"/>
                      <w:bookmarkStart w:id="774" w:name="_Toc90042054"/>
                      <w:r>
                        <w:t xml:space="preserve">Abb. </w:t>
                      </w:r>
                      <w:fldSimple w:instr=" SEQ Abb. \* ARABIC ">
                        <w:r>
                          <w:rPr>
                            <w:noProof/>
                          </w:rPr>
                          <w:t>67</w:t>
                        </w:r>
                      </w:fldSimple>
                      <w:bookmarkEnd w:id="772"/>
                      <w:r>
                        <w:t xml:space="preserve">: </w:t>
                      </w:r>
                      <w:r w:rsidRPr="007D40F2">
                        <w:t xml:space="preserve">Häufigkeiten und Verteilung der Aussage </w:t>
                      </w:r>
                      <w:r>
                        <w:t>3</w:t>
                      </w:r>
                      <w:r w:rsidRPr="007D40F2">
                        <w:t xml:space="preserve"> in </w:t>
                      </w:r>
                      <w:r>
                        <w:t>Szenario</w:t>
                      </w:r>
                      <w:r w:rsidRPr="007D40F2">
                        <w:t xml:space="preserve"> 1</w:t>
                      </w:r>
                      <w:bookmarkEnd w:id="773"/>
                      <w:bookmarkEnd w:id="774"/>
                    </w:p>
                  </w:txbxContent>
                </v:textbox>
                <w10:wrap type="topAndBottom"/>
              </v:shape>
            </w:pict>
          </mc:Fallback>
        </mc:AlternateContent>
      </w:r>
      <w:r w:rsidR="0006032D">
        <w:t xml:space="preserve">Aussage 3 in Szenario 1 wurde ein Mal mit der Wertung 1 (trifft gar nicht zu), </w:t>
      </w:r>
      <w:del w:id="775" w:author="Norbert" w:date="2021-12-11T11:58:00Z">
        <w:r w:rsidR="0006032D" w:rsidDel="005D2DED">
          <w:delText>ein Mal</w:delText>
        </w:r>
      </w:del>
      <w:ins w:id="776" w:author="Norbert" w:date="2021-12-11T11:58:00Z">
        <w:r w:rsidR="005D2DED">
          <w:t>einmal</w:t>
        </w:r>
      </w:ins>
      <w:r w:rsidR="0006032D">
        <w:t xml:space="preserve"> mit der Wertung 4 (Trifft eher zu) und </w:t>
      </w:r>
      <w:r w:rsidR="00EC233C">
        <w:t>vier</w:t>
      </w:r>
      <w:ins w:id="777" w:author="Norbert" w:date="2021-12-11T11:58:00Z">
        <w:r w:rsidR="005D2DED">
          <w:t>mal</w:t>
        </w:r>
      </w:ins>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2E5F1C">
        <w:t xml:space="preserve">Abb. </w:t>
      </w:r>
      <w:r w:rsidR="002E5F1C">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7AED77E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Pr="0066573F">
        <w:rPr>
          <w:noProof/>
        </w:rPr>
        <w:t xml:space="preserve"> </w:t>
      </w:r>
    </w:p>
    <w:p w14:paraId="1E9EF75F" w14:textId="15E62CF4"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778" w:name="_Toc87517093"/>
      <w:bookmarkStart w:id="779" w:name="_Toc90042173"/>
      <w:r>
        <w:lastRenderedPageBreak/>
        <w:t>Szenario 2</w:t>
      </w:r>
      <w:bookmarkEnd w:id="778"/>
      <w:bookmarkEnd w:id="779"/>
    </w:p>
    <w:p w14:paraId="6FE0EB29" w14:textId="4A03358A"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031E6FCE">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9F0F3C" w:rsidRPr="005F02C6" w:rsidRDefault="009F0F3C" w:rsidP="0045181C">
                            <w:pPr>
                              <w:pStyle w:val="Beschriftung"/>
                              <w:rPr>
                                <w:noProof/>
                                <w:szCs w:val="24"/>
                              </w:rPr>
                            </w:pPr>
                            <w:bookmarkStart w:id="780" w:name="_Ref87282323"/>
                            <w:bookmarkStart w:id="781" w:name="_Toc87517178"/>
                            <w:bookmarkStart w:id="782" w:name="_Toc90042055"/>
                            <w:r>
                              <w:t xml:space="preserve">Abb. </w:t>
                            </w:r>
                            <w:fldSimple w:instr=" SEQ Abb. \* ARABIC ">
                              <w:r>
                                <w:rPr>
                                  <w:noProof/>
                                </w:rPr>
                                <w:t>68</w:t>
                              </w:r>
                            </w:fldSimple>
                            <w:bookmarkEnd w:id="780"/>
                            <w:r>
                              <w:t xml:space="preserve">: </w:t>
                            </w:r>
                            <w:r w:rsidRPr="00641E4A">
                              <w:t xml:space="preserve">Häufigkeiten und Verteilung der Aussage </w:t>
                            </w:r>
                            <w:r>
                              <w:t>3</w:t>
                            </w:r>
                            <w:r w:rsidRPr="00641E4A">
                              <w:t xml:space="preserve"> in </w:t>
                            </w:r>
                            <w:r>
                              <w:t>Szenario 2</w:t>
                            </w:r>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" stroked="f">
                <v:textbox inset="0,0,0,0">
                  <w:txbxContent>
                    <w:p w14:paraId="5172AEC8" w14:textId="27955A2E" w:rsidR="009F0F3C" w:rsidRPr="005F02C6" w:rsidRDefault="009F0F3C" w:rsidP="0045181C">
                      <w:pPr>
                        <w:pStyle w:val="Beschriftung"/>
                        <w:rPr>
                          <w:noProof/>
                          <w:szCs w:val="24"/>
                        </w:rPr>
                      </w:pPr>
                      <w:bookmarkStart w:id="783" w:name="_Ref87282323"/>
                      <w:bookmarkStart w:id="784" w:name="_Toc87517178"/>
                      <w:bookmarkStart w:id="785" w:name="_Toc90042055"/>
                      <w:r>
                        <w:t xml:space="preserve">Abb. </w:t>
                      </w:r>
                      <w:fldSimple w:instr=" SEQ Abb. \* ARABIC ">
                        <w:r>
                          <w:rPr>
                            <w:noProof/>
                          </w:rPr>
                          <w:t>68</w:t>
                        </w:r>
                      </w:fldSimple>
                      <w:bookmarkEnd w:id="783"/>
                      <w:r>
                        <w:t xml:space="preserve">: </w:t>
                      </w:r>
                      <w:r w:rsidRPr="00641E4A">
                        <w:t xml:space="preserve">Häufigkeiten und Verteilung der Aussage </w:t>
                      </w:r>
                      <w:r>
                        <w:t>3</w:t>
                      </w:r>
                      <w:r w:rsidRPr="00641E4A">
                        <w:t xml:space="preserve"> in </w:t>
                      </w:r>
                      <w:r>
                        <w:t>Szenario 2</w:t>
                      </w:r>
                      <w:bookmarkEnd w:id="784"/>
                      <w:bookmarkEnd w:id="785"/>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4"/>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5"/>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w:t>
      </w:r>
      <w:del w:id="786" w:author="Norbert" w:date="2021-12-11T11:59:00Z">
        <w:r w:rsidR="0006032D" w:rsidDel="005D2DED">
          <w:delText>ein Mal</w:delText>
        </w:r>
      </w:del>
      <w:ins w:id="787" w:author="Norbert" w:date="2021-12-11T11:59:00Z">
        <w:r w:rsidR="005D2DED">
          <w:t>einmal</w:t>
        </w:r>
      </w:ins>
      <w:r w:rsidR="0006032D">
        <w:t xml:space="preserve"> mit der Wertung 4 (Trifft eher zu) und </w:t>
      </w:r>
      <w:r w:rsidR="00EC233C">
        <w:t>vier</w:t>
      </w:r>
      <w:ins w:id="788" w:author="Norbert" w:date="2021-12-11T11:59:00Z">
        <w:r w:rsidR="005D2DED">
          <w:t>mal</w:t>
        </w:r>
      </w:ins>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2E5F1C">
        <w:t xml:space="preserve">Abb. </w:t>
      </w:r>
      <w:r w:rsidR="002E5F1C">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2DD87B15">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anchor>
        </w:drawing>
      </w:r>
      <w:r w:rsidR="009F0F0E" w:rsidRPr="009F0F0E">
        <w:rPr>
          <w:noProof/>
        </w:rPr>
        <w:t xml:space="preserve"> </w:t>
      </w:r>
    </w:p>
    <w:p w14:paraId="52796A77" w14:textId="3D3E78F7"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789" w:name="_Toc87517094"/>
      <w:bookmarkStart w:id="790" w:name="_Toc90042174"/>
      <w:r>
        <w:t xml:space="preserve">Gesamte Wertung der Aussage </w:t>
      </w:r>
      <w:r w:rsidR="005B4BE7">
        <w:t>3</w:t>
      </w:r>
      <w:bookmarkEnd w:id="789"/>
      <w:bookmarkEnd w:id="790"/>
    </w:p>
    <w:p w14:paraId="3EC6BE4D" w14:textId="26DEDDA3"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2E5F1C">
        <w:t xml:space="preserve">Abb. </w:t>
      </w:r>
      <w:r w:rsidR="002E5F1C">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Dies lässt darauf schließen</w:t>
      </w:r>
      <w:ins w:id="791" w:author="Norbert" w:date="2021-12-11T11:59:00Z">
        <w:r w:rsidR="005D2DED">
          <w:t>,</w:t>
        </w:r>
      </w:ins>
      <w:ins w:id="792" w:author="Norbert" w:date="2021-12-11T12:00:00Z">
        <w:r w:rsidR="005D2DED">
          <w:t xml:space="preserve"> dass</w:t>
        </w:r>
      </w:ins>
      <w:r w:rsidR="000E4C49">
        <w:t xml:space="preserve"> </w:t>
      </w:r>
      <w:del w:id="793" w:author="Norbert" w:date="2021-12-11T12:00:00Z">
        <w:r w:rsidR="000E4C49" w:rsidDel="005D2DED">
          <w:delText>lässt</w:delText>
        </w:r>
      </w:del>
      <w:r w:rsidR="000E4C49">
        <w:t xml:space="preserve"> den Probanden bei der Durchführung die physische Umgebung bewusst </w:t>
      </w:r>
      <w:r w:rsidR="00184946">
        <w:t>war,</w:t>
      </w:r>
      <w:r w:rsidR="00666DFE">
        <w:t xml:space="preserve"> während Sie in VR waren.</w:t>
      </w:r>
    </w:p>
    <w:p w14:paraId="4095008E" w14:textId="77777777" w:rsidR="002631AF" w:rsidRDefault="00455546" w:rsidP="002631AF">
      <w:pPr>
        <w:keepNext/>
        <w:jc w:val="center"/>
      </w:pPr>
      <w:r>
        <w:rPr>
          <w:noProof/>
        </w:rPr>
        <w:drawing>
          <wp:inline distT="0" distB="0" distL="0" distR="0" wp14:anchorId="5A05C4E7" wp14:editId="64F6A3C0">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20B36264" w14:textId="3E2FB005" w:rsidR="00A1026C" w:rsidRDefault="002631AF" w:rsidP="002631AF">
      <w:pPr>
        <w:pStyle w:val="Beschriftung"/>
      </w:pPr>
      <w:bookmarkStart w:id="794" w:name="_Ref87519391"/>
      <w:bookmarkStart w:id="795" w:name="_Toc90042056"/>
      <w:r>
        <w:t xml:space="preserve">Abb. </w:t>
      </w:r>
      <w:fldSimple w:instr=" SEQ Abb. \* ARABIC ">
        <w:r w:rsidR="002E5F1C">
          <w:rPr>
            <w:noProof/>
          </w:rPr>
          <w:t>67</w:t>
        </w:r>
      </w:fldSimple>
      <w:bookmarkEnd w:id="794"/>
      <w:r>
        <w:t>: Mittelwerte und Median der Aussage 3</w:t>
      </w:r>
      <w:bookmarkEnd w:id="795"/>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796" w:name="_Toc87517095"/>
      <w:bookmarkStart w:id="797" w:name="_Toc90042175"/>
      <w:r>
        <w:t xml:space="preserve">Aussage </w:t>
      </w:r>
      <w:r w:rsidR="005950C8">
        <w:t>4</w:t>
      </w:r>
      <w:r>
        <w:t xml:space="preserve">: </w:t>
      </w:r>
      <w:r w:rsidRPr="00762F48">
        <w:t xml:space="preserve">Das Bewusstsein über die physische Umgebung hat Sie in Ihrer Bewegungsfreiheit </w:t>
      </w:r>
      <w:commentRangeStart w:id="798"/>
      <w:r w:rsidRPr="00762F48">
        <w:t>beeinflusst</w:t>
      </w:r>
      <w:commentRangeEnd w:id="798"/>
      <w:r w:rsidR="00E82A79">
        <w:rPr>
          <w:rStyle w:val="Kommentarzeichen"/>
          <w:b w:val="0"/>
          <w:bCs w:val="0"/>
        </w:rPr>
        <w:commentReference w:id="798"/>
      </w:r>
      <w:r w:rsidRPr="00762F48">
        <w:t>.</w:t>
      </w:r>
      <w:bookmarkEnd w:id="796"/>
      <w:bookmarkEnd w:id="797"/>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799" w:name="_Toc87517096"/>
      <w:bookmarkStart w:id="800" w:name="_Toc90042176"/>
      <w:r>
        <w:t>Baseline 1</w:t>
      </w:r>
      <w:bookmarkEnd w:id="799"/>
      <w:bookmarkEnd w:id="800"/>
    </w:p>
    <w:p w14:paraId="62E60E14" w14:textId="256395A9"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4F4F5C2">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9F0F3C" w:rsidRPr="00017CC8" w:rsidRDefault="009F0F3C" w:rsidP="00310F52">
                            <w:pPr>
                              <w:pStyle w:val="Beschriftung"/>
                              <w:rPr>
                                <w:noProof/>
                                <w:szCs w:val="24"/>
                              </w:rPr>
                            </w:pPr>
                            <w:bookmarkStart w:id="801" w:name="_Ref87282304"/>
                            <w:bookmarkStart w:id="802" w:name="_Toc87517179"/>
                            <w:bookmarkStart w:id="803" w:name="_Toc90042057"/>
                            <w:r>
                              <w:t xml:space="preserve">Abb. </w:t>
                            </w:r>
                            <w:fldSimple w:instr=" SEQ Abb. \* ARABIC ">
                              <w:r>
                                <w:rPr>
                                  <w:noProof/>
                                </w:rPr>
                                <w:t>70</w:t>
                              </w:r>
                            </w:fldSimple>
                            <w:bookmarkEnd w:id="801"/>
                            <w:r>
                              <w:t xml:space="preserve">: </w:t>
                            </w:r>
                            <w:r w:rsidRPr="00F81662">
                              <w:t xml:space="preserve">Häufigkeiten und Verteilung der Aussage </w:t>
                            </w:r>
                            <w:r>
                              <w:t>4</w:t>
                            </w:r>
                            <w:r w:rsidRPr="00F81662">
                              <w:t xml:space="preserve"> in Baseline 1</w:t>
                            </w:r>
                            <w:bookmarkEnd w:id="802"/>
                            <w:bookmarkEnd w:id="8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" stroked="f">
                <v:textbox inset="0,0,0,0">
                  <w:txbxContent>
                    <w:p w14:paraId="117E5655" w14:textId="458A3494" w:rsidR="009F0F3C" w:rsidRPr="00017CC8" w:rsidRDefault="009F0F3C" w:rsidP="00310F52">
                      <w:pPr>
                        <w:pStyle w:val="Beschriftung"/>
                        <w:rPr>
                          <w:noProof/>
                          <w:szCs w:val="24"/>
                        </w:rPr>
                      </w:pPr>
                      <w:bookmarkStart w:id="804" w:name="_Ref87282304"/>
                      <w:bookmarkStart w:id="805" w:name="_Toc87517179"/>
                      <w:bookmarkStart w:id="806" w:name="_Toc90042057"/>
                      <w:r>
                        <w:t xml:space="preserve">Abb. </w:t>
                      </w:r>
                      <w:fldSimple w:instr=" SEQ Abb. \* ARABIC ">
                        <w:r>
                          <w:rPr>
                            <w:noProof/>
                          </w:rPr>
                          <w:t>70</w:t>
                        </w:r>
                      </w:fldSimple>
                      <w:bookmarkEnd w:id="804"/>
                      <w:r>
                        <w:t xml:space="preserve">: </w:t>
                      </w:r>
                      <w:r w:rsidRPr="00F81662">
                        <w:t xml:space="preserve">Häufigkeiten und Verteilung der Aussage </w:t>
                      </w:r>
                      <w:r>
                        <w:t>4</w:t>
                      </w:r>
                      <w:r w:rsidRPr="00F81662">
                        <w:t xml:space="preserve"> in Baseline 1</w:t>
                      </w:r>
                      <w:bookmarkEnd w:id="805"/>
                      <w:bookmarkEnd w:id="806"/>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w:t>
      </w:r>
      <w:del w:id="807" w:author="Norbert" w:date="2021-12-11T12:01:00Z">
        <w:r w:rsidR="006C1D58" w:rsidDel="00E82A79">
          <w:delText>ein Mal</w:delText>
        </w:r>
      </w:del>
      <w:ins w:id="808" w:author="Norbert" w:date="2021-12-11T12:01:00Z">
        <w:r w:rsidR="00E82A79">
          <w:t>einmal</w:t>
        </w:r>
      </w:ins>
      <w:r w:rsidR="006C1D58">
        <w:t xml:space="preserve"> mit der Wertung 2 (trifft eher nicht zu), zwei</w:t>
      </w:r>
      <w:ins w:id="809" w:author="Norbert" w:date="2021-12-11T12:02:00Z">
        <w:r w:rsidR="00E82A79">
          <w:t>mal</w:t>
        </w:r>
      </w:ins>
      <w:r w:rsidR="006C1D58">
        <w:t xml:space="preserve"> </w:t>
      </w:r>
      <w:del w:id="810" w:author="Norbert" w:date="2021-12-11T12:02:00Z">
        <w:r w:rsidR="006C1D58" w:rsidDel="00E82A79">
          <w:delText xml:space="preserve">Mal </w:delText>
        </w:r>
      </w:del>
      <w:r w:rsidR="006C1D58">
        <w:t>mit der Wertung 3 (unentschieden) und zwei</w:t>
      </w:r>
      <w:ins w:id="811" w:author="Norbert" w:date="2021-12-11T12:02:00Z">
        <w:r w:rsidR="00E82A79">
          <w:t>mal</w:t>
        </w:r>
      </w:ins>
      <w:r w:rsidR="006C1D58">
        <w:t xml:space="preserve"> </w:t>
      </w:r>
      <w:del w:id="812" w:author="Norbert" w:date="2021-12-11T12:02:00Z">
        <w:r w:rsidR="006C1D58" w:rsidDel="00E82A79">
          <w:delText xml:space="preserve">Mal </w:delText>
        </w:r>
      </w:del>
      <w:r w:rsidR="006C1D58">
        <w:t xml:space="preserve">mit der Wertung 4 (trifft eher zu) bewertet (siehe </w:t>
      </w:r>
      <w:r w:rsidR="009E13C0">
        <w:fldChar w:fldCharType="begin"/>
      </w:r>
      <w:r w:rsidR="009E13C0">
        <w:instrText xml:space="preserve"> REF _Ref87282304 \h </w:instrText>
      </w:r>
      <w:r w:rsidR="009E13C0">
        <w:fldChar w:fldCharType="separate"/>
      </w:r>
      <w:r w:rsidR="002E5F1C">
        <w:t xml:space="preserve">Abb. </w:t>
      </w:r>
      <w:r w:rsidR="002E5F1C">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1C9396F3">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Pr="006752D8">
        <w:rPr>
          <w:noProof/>
        </w:rPr>
        <w:t xml:space="preserve"> </w:t>
      </w:r>
    </w:p>
    <w:p w14:paraId="75D80E45" w14:textId="2BC07BA7"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w:t>
      </w:r>
      <w:del w:id="813" w:author="Norbert" w:date="2021-12-11T12:02:00Z">
        <w:r w:rsidR="00FC05EF" w:rsidDel="00E82A79">
          <w:rPr>
            <w:sz w:val="21"/>
            <w:szCs w:val="21"/>
          </w:rPr>
          <w:delText>,</w:delText>
        </w:r>
      </w:del>
      <w:r w:rsidR="00FC05EF">
        <w:rPr>
          <w:sz w:val="21"/>
          <w:szCs w:val="21"/>
        </w:rPr>
        <w:t xml:space="preserve">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 xml:space="preserve">Bewusstsein über die physische Umgebung </w:t>
      </w:r>
      <w:del w:id="814" w:author="Norbert" w:date="2021-12-11T12:03:00Z">
        <w:r w:rsidR="000C369A" w:rsidRPr="000C369A" w:rsidDel="00E82A79">
          <w:rPr>
            <w:sz w:val="21"/>
            <w:szCs w:val="21"/>
          </w:rPr>
          <w:delText>S</w:delText>
        </w:r>
      </w:del>
      <w:proofErr w:type="spellStart"/>
      <w:ins w:id="815" w:author="Norbert" w:date="2021-12-11T12:03:00Z">
        <w:r w:rsidR="00E82A79">
          <w:rPr>
            <w:sz w:val="21"/>
            <w:szCs w:val="21"/>
          </w:rPr>
          <w:t>s</w:t>
        </w:r>
      </w:ins>
      <w:del w:id="816" w:author="Norbert" w:date="2021-12-11T12:03:00Z">
        <w:r w:rsidR="000C369A" w:rsidRPr="000C369A" w:rsidDel="00E82A79">
          <w:rPr>
            <w:sz w:val="21"/>
            <w:szCs w:val="21"/>
          </w:rPr>
          <w:delText>i</w:delText>
        </w:r>
      </w:del>
      <w:r w:rsidR="000C369A" w:rsidRPr="000C369A">
        <w:rPr>
          <w:sz w:val="21"/>
          <w:szCs w:val="21"/>
        </w:rPr>
        <w:t>e</w:t>
      </w:r>
      <w:proofErr w:type="spellEnd"/>
      <w:r w:rsidR="000C369A" w:rsidRPr="000C369A">
        <w:rPr>
          <w:sz w:val="21"/>
          <w:szCs w:val="21"/>
        </w:rPr>
        <w:t xml:space="preserv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817" w:name="_Toc87517097"/>
      <w:bookmarkStart w:id="818" w:name="_Toc90042177"/>
      <w:r>
        <w:lastRenderedPageBreak/>
        <w:t>Baseline 2</w:t>
      </w:r>
      <w:bookmarkEnd w:id="817"/>
      <w:bookmarkEnd w:id="818"/>
    </w:p>
    <w:p w14:paraId="1E99CDB8" w14:textId="62B0060B"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6512B8E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9F0F3C" w:rsidRPr="00850217" w:rsidRDefault="009F0F3C" w:rsidP="00310F52">
                            <w:pPr>
                              <w:pStyle w:val="Beschriftung"/>
                              <w:rPr>
                                <w:noProof/>
                                <w:szCs w:val="24"/>
                              </w:rPr>
                            </w:pPr>
                            <w:bookmarkStart w:id="819" w:name="_Ref87282285"/>
                            <w:bookmarkStart w:id="820" w:name="_Toc87517180"/>
                            <w:bookmarkStart w:id="821" w:name="_Toc90042058"/>
                            <w:r>
                              <w:t xml:space="preserve">Abb. </w:t>
                            </w:r>
                            <w:fldSimple w:instr=" SEQ Abb. \* ARABIC ">
                              <w:r>
                                <w:rPr>
                                  <w:noProof/>
                                </w:rPr>
                                <w:t>71</w:t>
                              </w:r>
                            </w:fldSimple>
                            <w:bookmarkEnd w:id="819"/>
                            <w:r w:rsidRPr="00A62CBE">
                              <w:t xml:space="preserve">: Häufigkeiten und Verteilung der Aussage 4 in Baseline </w:t>
                            </w:r>
                            <w:r>
                              <w:t>2</w:t>
                            </w:r>
                            <w:bookmarkEnd w:id="820"/>
                            <w:bookmarkEnd w:id="8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" stroked="f">
                <v:textbox inset="0,0,0,0">
                  <w:txbxContent>
                    <w:p w14:paraId="7799BE2C" w14:textId="3D0556F5" w:rsidR="009F0F3C" w:rsidRPr="00850217" w:rsidRDefault="009F0F3C" w:rsidP="00310F52">
                      <w:pPr>
                        <w:pStyle w:val="Beschriftung"/>
                        <w:rPr>
                          <w:noProof/>
                          <w:szCs w:val="24"/>
                        </w:rPr>
                      </w:pPr>
                      <w:bookmarkStart w:id="822" w:name="_Ref87282285"/>
                      <w:bookmarkStart w:id="823" w:name="_Toc87517180"/>
                      <w:bookmarkStart w:id="824" w:name="_Toc90042058"/>
                      <w:r>
                        <w:t xml:space="preserve">Abb. </w:t>
                      </w:r>
                      <w:fldSimple w:instr=" SEQ Abb. \* ARABIC ">
                        <w:r>
                          <w:rPr>
                            <w:noProof/>
                          </w:rPr>
                          <w:t>71</w:t>
                        </w:r>
                      </w:fldSimple>
                      <w:bookmarkEnd w:id="822"/>
                      <w:r w:rsidRPr="00A62CBE">
                        <w:t xml:space="preserve">: Häufigkeiten und Verteilung der Aussage 4 in Baseline </w:t>
                      </w:r>
                      <w:r>
                        <w:t>2</w:t>
                      </w:r>
                      <w:bookmarkEnd w:id="823"/>
                      <w:bookmarkEnd w:id="824"/>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w:t>
      </w:r>
      <w:r w:rsidR="00F73E73" w:rsidRPr="00E82A79">
        <w:rPr>
          <w:u w:val="single"/>
          <w:rPrChange w:id="825" w:author="Norbert" w:date="2021-12-11T12:03:00Z">
            <w:rPr/>
          </w:rPrChange>
        </w:rPr>
        <w:t>zwei</w:t>
      </w:r>
      <w:ins w:id="826" w:author="Norbert" w:date="2021-12-11T12:03:00Z">
        <w:r w:rsidR="00E82A79">
          <w:rPr>
            <w:u w:val="single"/>
          </w:rPr>
          <w:t>mal</w:t>
        </w:r>
      </w:ins>
      <w:r w:rsidR="00F73E73">
        <w:t xml:space="preserve"> </w:t>
      </w:r>
      <w:del w:id="827" w:author="Norbert" w:date="2021-12-11T12:03:00Z">
        <w:r w:rsidR="00F73E73" w:rsidDel="00E82A79">
          <w:delText>Mal</w:delText>
        </w:r>
      </w:del>
      <w:r w:rsidR="00F73E73">
        <w:t xml:space="preserve"> mit der Wertung 1 (trifft gar nicht zu), </w:t>
      </w:r>
      <w:del w:id="828" w:author="Norbert" w:date="2021-12-11T12:03:00Z">
        <w:r w:rsidR="00F73E73" w:rsidDel="00E82A79">
          <w:delText>ein Mal</w:delText>
        </w:r>
      </w:del>
      <w:ins w:id="829" w:author="Norbert" w:date="2021-12-11T12:03:00Z">
        <w:r w:rsidR="00E82A79">
          <w:t>einmal</w:t>
        </w:r>
      </w:ins>
      <w:r w:rsidR="00F73E73">
        <w:t xml:space="preserve"> mit der Wertung 3 (unentschieden), zwei</w:t>
      </w:r>
      <w:ins w:id="830" w:author="Norbert" w:date="2021-12-11T12:03:00Z">
        <w:r w:rsidR="00E82A79">
          <w:t>mal</w:t>
        </w:r>
      </w:ins>
      <w:r w:rsidR="00F73E73">
        <w:t xml:space="preserve"> </w:t>
      </w:r>
      <w:del w:id="831" w:author="Norbert" w:date="2021-12-11T12:04:00Z">
        <w:r w:rsidR="00F73E73" w:rsidDel="00E82A79">
          <w:delText>Mal</w:delText>
        </w:r>
      </w:del>
      <w:r w:rsidR="00F73E73">
        <w:t xml:space="preserve"> mit der Wertung 4 (trifft eher zu) und </w:t>
      </w:r>
      <w:del w:id="832" w:author="Norbert" w:date="2021-12-11T12:04:00Z">
        <w:r w:rsidR="00F73E73" w:rsidDel="00E82A79">
          <w:delText>ein Mal</w:delText>
        </w:r>
      </w:del>
      <w:ins w:id="833" w:author="Norbert" w:date="2021-12-11T12:04:00Z">
        <w:r w:rsidR="00E82A79">
          <w:t>einmal</w:t>
        </w:r>
      </w:ins>
      <w:r w:rsidR="00F73E73">
        <w:t xml:space="preserve"> mit der Wertung 5 (trifft voll zu) bewertet (siehe </w:t>
      </w:r>
      <w:r w:rsidR="009E13C0">
        <w:fldChar w:fldCharType="begin"/>
      </w:r>
      <w:r w:rsidR="009E13C0">
        <w:instrText xml:space="preserve"> REF _Ref87282285 \h </w:instrText>
      </w:r>
      <w:r w:rsidR="009E13C0">
        <w:fldChar w:fldCharType="separate"/>
      </w:r>
      <w:r w:rsidR="002E5F1C">
        <w:t xml:space="preserve">Abb. </w:t>
      </w:r>
      <w:r w:rsidR="002E5F1C">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796C3BE0">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885B56" w:rsidRPr="00885B56">
        <w:rPr>
          <w:noProof/>
        </w:rPr>
        <w:t xml:space="preserve"> </w:t>
      </w:r>
    </w:p>
    <w:p w14:paraId="0BB988D2" w14:textId="37D6CF13" w:rsidR="00832A4F" w:rsidRDefault="002336FA" w:rsidP="00832A4F">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13A77F6A" w14:textId="67C2A226" w:rsidR="002336FA" w:rsidRPr="00F73E73" w:rsidRDefault="002336FA" w:rsidP="002336FA">
      <w:pPr>
        <w:jc w:val="left"/>
      </w:pPr>
    </w:p>
    <w:p w14:paraId="69A18752" w14:textId="43F8FB2D" w:rsidR="0023586C" w:rsidRDefault="0023586C" w:rsidP="0023586C">
      <w:pPr>
        <w:pStyle w:val="berschrift5"/>
      </w:pPr>
      <w:bookmarkStart w:id="834" w:name="_Toc87517098"/>
      <w:bookmarkStart w:id="835" w:name="_Toc90042178"/>
      <w:r>
        <w:t>Baseline 3</w:t>
      </w:r>
      <w:bookmarkEnd w:id="834"/>
      <w:bookmarkEnd w:id="835"/>
    </w:p>
    <w:p w14:paraId="1783D7BE" w14:textId="50C27D77" w:rsidR="00B34494" w:rsidRDefault="000879E6" w:rsidP="000879E6">
      <w:r>
        <w:t xml:space="preserve">Aussage 4 in Baseline </w:t>
      </w:r>
      <w:r w:rsidR="00F63085">
        <w:t>3</w:t>
      </w:r>
      <w:r w:rsidRPr="006C1D58">
        <w:t xml:space="preserve"> </w:t>
      </w:r>
      <w:r>
        <w:t>wurde zwei</w:t>
      </w:r>
      <w:ins w:id="836" w:author="Norbert" w:date="2021-12-11T12:04:00Z">
        <w:r w:rsidR="00E82A79">
          <w:t>mal</w:t>
        </w:r>
      </w:ins>
      <w:r>
        <w:t xml:space="preserve"> </w:t>
      </w:r>
      <w:del w:id="837" w:author="Norbert" w:date="2021-12-11T12:05:00Z">
        <w:r w:rsidDel="00E82A79">
          <w:delText>Mal</w:delText>
        </w:r>
      </w:del>
      <w:r>
        <w:t xml:space="preserve"> mit der Wertung 1 (trifft gar nicht zu), </w:t>
      </w:r>
      <w:del w:id="838" w:author="Norbert" w:date="2021-12-11T12:04:00Z">
        <w:r w:rsidDel="00E82A79">
          <w:delText>ein Mal</w:delText>
        </w:r>
      </w:del>
      <w:ins w:id="839" w:author="Norbert" w:date="2021-12-11T12:04:00Z">
        <w:r w:rsidR="00E82A79">
          <w:t>einmal</w:t>
        </w:r>
      </w:ins>
      <w:r>
        <w:t xml:space="preserve"> mit der Wertung 2 (trifft eher nicht zu) und drei</w:t>
      </w:r>
      <w:ins w:id="840" w:author="Norbert" w:date="2021-12-11T12:04:00Z">
        <w:r w:rsidR="00E82A79">
          <w:t>mal</w:t>
        </w:r>
      </w:ins>
      <w:r>
        <w:t xml:space="preserve"> </w:t>
      </w:r>
      <w:del w:id="841" w:author="Norbert" w:date="2021-12-11T12:05:00Z">
        <w:r w:rsidDel="00E82A79">
          <w:delText>Mal</w:delText>
        </w:r>
      </w:del>
      <w:r>
        <w:t xml:space="preserve"> mit der Wertung 4 (trifft eher zu) bewertet (siehe </w:t>
      </w:r>
      <w:r w:rsidR="009E13C0">
        <w:fldChar w:fldCharType="begin"/>
      </w:r>
      <w:r w:rsidR="009E13C0">
        <w:instrText xml:space="preserve"> REF _Ref87282267 \h </w:instrText>
      </w:r>
      <w:r w:rsidR="009E13C0">
        <w:fldChar w:fldCharType="separate"/>
      </w:r>
      <w:r w:rsidR="002E5F1C">
        <w:t xml:space="preserve">Abb. </w:t>
      </w:r>
      <w:r w:rsidR="002E5F1C">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4841ED3F">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9F0F3C" w:rsidRPr="00E93F3F" w:rsidRDefault="009F0F3C" w:rsidP="00B34494">
                            <w:pPr>
                              <w:pStyle w:val="Beschriftung"/>
                              <w:rPr>
                                <w:noProof/>
                                <w:szCs w:val="24"/>
                              </w:rPr>
                            </w:pPr>
                            <w:bookmarkStart w:id="842" w:name="_Ref87282267"/>
                            <w:bookmarkStart w:id="843" w:name="_Toc87517181"/>
                            <w:bookmarkStart w:id="844" w:name="_Toc90042059"/>
                            <w:r>
                              <w:t xml:space="preserve">Abb. </w:t>
                            </w:r>
                            <w:fldSimple w:instr=" SEQ Abb. \* ARABIC ">
                              <w:r>
                                <w:rPr>
                                  <w:noProof/>
                                </w:rPr>
                                <w:t>72</w:t>
                              </w:r>
                            </w:fldSimple>
                            <w:bookmarkEnd w:id="842"/>
                            <w:r w:rsidRPr="0039777F">
                              <w:t xml:space="preserve">: Häufigkeiten und Verteilung der Aussage 4 in Baseline </w:t>
                            </w:r>
                            <w:r>
                              <w:t>3</w:t>
                            </w:r>
                            <w:bookmarkEnd w:id="843"/>
                            <w:bookmarkEnd w:id="8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" stroked="f">
                <v:textbox inset="0,0,0,0">
                  <w:txbxContent>
                    <w:p w14:paraId="380C73D2" w14:textId="6C446895" w:rsidR="009F0F3C" w:rsidRPr="00E93F3F" w:rsidRDefault="009F0F3C" w:rsidP="00B34494">
                      <w:pPr>
                        <w:pStyle w:val="Beschriftung"/>
                        <w:rPr>
                          <w:noProof/>
                          <w:szCs w:val="24"/>
                        </w:rPr>
                      </w:pPr>
                      <w:bookmarkStart w:id="845" w:name="_Ref87282267"/>
                      <w:bookmarkStart w:id="846" w:name="_Toc87517181"/>
                      <w:bookmarkStart w:id="847" w:name="_Toc90042059"/>
                      <w:r>
                        <w:t xml:space="preserve">Abb. </w:t>
                      </w:r>
                      <w:fldSimple w:instr=" SEQ Abb. \* ARABIC ">
                        <w:r>
                          <w:rPr>
                            <w:noProof/>
                          </w:rPr>
                          <w:t>72</w:t>
                        </w:r>
                      </w:fldSimple>
                      <w:bookmarkEnd w:id="845"/>
                      <w:r w:rsidRPr="0039777F">
                        <w:t xml:space="preserve">: Häufigkeiten und Verteilung der Aussage 4 in Baseline </w:t>
                      </w:r>
                      <w:r>
                        <w:t>3</w:t>
                      </w:r>
                      <w:bookmarkEnd w:id="846"/>
                      <w:bookmarkEnd w:id="847"/>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7B8C6D27">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354FA1" w:rsidRPr="00354FA1">
        <w:rPr>
          <w:noProof/>
        </w:rPr>
        <w:t xml:space="preserve"> </w:t>
      </w:r>
    </w:p>
    <w:p w14:paraId="127D76EA" w14:textId="499846D2" w:rsidR="00DD0C03" w:rsidRDefault="00EE378B" w:rsidP="00DD0C03">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w:t>
      </w:r>
      <w:ins w:id="848" w:author="Norbert" w:date="2021-12-11T12:05:00Z">
        <w:r w:rsidR="00E82A79">
          <w:rPr>
            <w:sz w:val="21"/>
            <w:szCs w:val="21"/>
          </w:rPr>
          <w:t>n</w:t>
        </w:r>
      </w:ins>
      <w:del w:id="849" w:author="Norbert" w:date="2021-12-11T12:05:00Z">
        <w:r w:rsidR="00C223D6" w:rsidDel="00E82A79">
          <w:rPr>
            <w:sz w:val="21"/>
            <w:szCs w:val="21"/>
          </w:rPr>
          <w:delText>t</w:delText>
        </w:r>
      </w:del>
      <w:r w:rsidR="00C223D6">
        <w:rPr>
          <w:sz w:val="21"/>
          <w:szCs w:val="21"/>
        </w:rPr>
        <w:t xml:space="preserve">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6E6DD02" w14:textId="72479990" w:rsidR="00EE378B" w:rsidRPr="000879E6" w:rsidRDefault="00EE378B" w:rsidP="00354FA1">
      <w:pPr>
        <w:jc w:val="left"/>
      </w:pPr>
    </w:p>
    <w:p w14:paraId="74D14601" w14:textId="5BF737EE" w:rsidR="0023586C" w:rsidRDefault="0023586C" w:rsidP="0023586C">
      <w:pPr>
        <w:pStyle w:val="berschrift5"/>
      </w:pPr>
      <w:bookmarkStart w:id="850" w:name="_Toc87517099"/>
      <w:bookmarkStart w:id="851" w:name="_Toc90042179"/>
      <w:r>
        <w:t>Szenario 1</w:t>
      </w:r>
      <w:bookmarkEnd w:id="850"/>
      <w:bookmarkEnd w:id="851"/>
    </w:p>
    <w:p w14:paraId="362997F4" w14:textId="2D9279E3"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55447411">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9F0F3C" w:rsidRPr="004A1BDA" w:rsidRDefault="009F0F3C" w:rsidP="00B34494">
                            <w:pPr>
                              <w:pStyle w:val="Beschriftung"/>
                              <w:rPr>
                                <w:noProof/>
                                <w:szCs w:val="24"/>
                              </w:rPr>
                            </w:pPr>
                            <w:bookmarkStart w:id="852" w:name="_Ref87282247"/>
                            <w:bookmarkStart w:id="853" w:name="_Toc87517182"/>
                            <w:bookmarkStart w:id="854" w:name="_Toc90042060"/>
                            <w:r>
                              <w:t xml:space="preserve">Abb. </w:t>
                            </w:r>
                            <w:fldSimple w:instr=" SEQ Abb. \* ARABIC ">
                              <w:r>
                                <w:rPr>
                                  <w:noProof/>
                                </w:rPr>
                                <w:t>73</w:t>
                              </w:r>
                            </w:fldSimple>
                            <w:bookmarkEnd w:id="852"/>
                            <w:r w:rsidRPr="000A3F59">
                              <w:t xml:space="preserve">: Häufigkeiten und Verteilung der Aussage 4 in </w:t>
                            </w:r>
                            <w:r>
                              <w:t>Szenario</w:t>
                            </w:r>
                            <w:r w:rsidRPr="000A3F59">
                              <w:t xml:space="preserve"> 1</w:t>
                            </w:r>
                            <w:bookmarkEnd w:id="853"/>
                            <w:bookmarkEnd w:id="8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" stroked="f">
                <v:textbox inset="0,0,0,0">
                  <w:txbxContent>
                    <w:p w14:paraId="39768362" w14:textId="0D67383E" w:rsidR="009F0F3C" w:rsidRPr="004A1BDA" w:rsidRDefault="009F0F3C" w:rsidP="00B34494">
                      <w:pPr>
                        <w:pStyle w:val="Beschriftung"/>
                        <w:rPr>
                          <w:noProof/>
                          <w:szCs w:val="24"/>
                        </w:rPr>
                      </w:pPr>
                      <w:bookmarkStart w:id="855" w:name="_Ref87282247"/>
                      <w:bookmarkStart w:id="856" w:name="_Toc87517182"/>
                      <w:bookmarkStart w:id="857" w:name="_Toc90042060"/>
                      <w:r>
                        <w:t xml:space="preserve">Abb. </w:t>
                      </w:r>
                      <w:fldSimple w:instr=" SEQ Abb. \* ARABIC ">
                        <w:r>
                          <w:rPr>
                            <w:noProof/>
                          </w:rPr>
                          <w:t>73</w:t>
                        </w:r>
                      </w:fldSimple>
                      <w:bookmarkEnd w:id="855"/>
                      <w:r w:rsidRPr="000A3F59">
                        <w:t xml:space="preserve">: Häufigkeiten und Verteilung der Aussage 4 in </w:t>
                      </w:r>
                      <w:r>
                        <w:t>Szenario</w:t>
                      </w:r>
                      <w:r w:rsidRPr="000A3F59">
                        <w:t xml:space="preserve"> 1</w:t>
                      </w:r>
                      <w:bookmarkEnd w:id="856"/>
                      <w:bookmarkEnd w:id="857"/>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del w:id="858" w:author="Norbert" w:date="2021-12-11T12:06:00Z">
        <w:r w:rsidR="00006A36" w:rsidDel="00E82A79">
          <w:delText>ein</w:delText>
        </w:r>
        <w:r w:rsidR="00F63085" w:rsidDel="00E82A79">
          <w:delText xml:space="preserve"> Mal</w:delText>
        </w:r>
      </w:del>
      <w:ins w:id="859" w:author="Norbert" w:date="2021-12-11T12:06:00Z">
        <w:r w:rsidR="00E82A79">
          <w:t>einmal</w:t>
        </w:r>
      </w:ins>
      <w:r w:rsidR="00F63085">
        <w:t xml:space="preserve">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2E5F1C">
        <w:t xml:space="preserve">Abb. </w:t>
      </w:r>
      <w:r w:rsidR="002E5F1C">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430F7766">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00F969C4" w:rsidRPr="00F969C4">
        <w:rPr>
          <w:noProof/>
        </w:rPr>
        <w:t xml:space="preserve"> </w:t>
      </w:r>
    </w:p>
    <w:p w14:paraId="3604E3CF" w14:textId="2D5EE7CF" w:rsidR="005A4397" w:rsidRDefault="0092313E" w:rsidP="005A4397">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E11AB4">
        <w:rPr>
          <w:sz w:val="21"/>
          <w:szCs w:val="21"/>
        </w:rPr>
        <w:t>%) befinde</w:t>
      </w:r>
      <w:ins w:id="860" w:author="Norbert" w:date="2021-12-11T12:06:00Z">
        <w:r w:rsidR="00E82A79">
          <w:rPr>
            <w:sz w:val="21"/>
            <w:szCs w:val="21"/>
          </w:rPr>
          <w:t>n</w:t>
        </w:r>
      </w:ins>
      <w:del w:id="861" w:author="Norbert" w:date="2021-12-11T12:06:00Z">
        <w:r w:rsidR="00E11AB4" w:rsidDel="00E82A79">
          <w:rPr>
            <w:sz w:val="21"/>
            <w:szCs w:val="21"/>
          </w:rPr>
          <w:delText>t</w:delText>
        </w:r>
      </w:del>
      <w:r w:rsidR="00E11AB4">
        <w:rPr>
          <w:sz w:val="21"/>
          <w:szCs w:val="21"/>
        </w:rPr>
        <w:t xml:space="preserve">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w:t>
      </w:r>
      <w:r w:rsidR="005A4397">
        <w:rPr>
          <w:sz w:val="21"/>
          <w:szCs w:val="21"/>
        </w:rPr>
        <w:lastRenderedPageBreak/>
        <w:t xml:space="preserve">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2186355C" w14:textId="74A44FE4" w:rsidR="0092313E" w:rsidRPr="00F63085" w:rsidRDefault="0092313E" w:rsidP="00F969C4">
      <w:pPr>
        <w:jc w:val="left"/>
      </w:pPr>
    </w:p>
    <w:p w14:paraId="421ABC09" w14:textId="0F0F8787" w:rsidR="0023586C" w:rsidRDefault="0023586C" w:rsidP="0023586C">
      <w:pPr>
        <w:pStyle w:val="berschrift5"/>
      </w:pPr>
      <w:bookmarkStart w:id="862" w:name="_Toc87517100"/>
      <w:bookmarkStart w:id="863" w:name="_Toc90042180"/>
      <w:r>
        <w:t>Szenario 2</w:t>
      </w:r>
      <w:bookmarkEnd w:id="862"/>
      <w:bookmarkEnd w:id="863"/>
    </w:p>
    <w:p w14:paraId="61CEF386" w14:textId="1EDB6B0B"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3645BA5">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9F0F3C" w:rsidRPr="00E11A61" w:rsidRDefault="009F0F3C" w:rsidP="00B34494">
                            <w:pPr>
                              <w:pStyle w:val="Beschriftung"/>
                              <w:rPr>
                                <w:noProof/>
                                <w:szCs w:val="24"/>
                              </w:rPr>
                            </w:pPr>
                            <w:bookmarkStart w:id="864" w:name="_Ref87282232"/>
                            <w:bookmarkStart w:id="865" w:name="_Toc87517183"/>
                            <w:bookmarkStart w:id="866" w:name="_Toc90042061"/>
                            <w:r>
                              <w:t xml:space="preserve">Abb. </w:t>
                            </w:r>
                            <w:fldSimple w:instr=" SEQ Abb. \* ARABIC ">
                              <w:r>
                                <w:rPr>
                                  <w:noProof/>
                                </w:rPr>
                                <w:t>74</w:t>
                              </w:r>
                            </w:fldSimple>
                            <w:bookmarkEnd w:id="864"/>
                            <w:r w:rsidRPr="00CF2402">
                              <w:t>: Häufigkeiten und Verteilung der Aussage 4 in</w:t>
                            </w:r>
                            <w:r>
                              <w:t xml:space="preserve"> Szenario 2</w:t>
                            </w:r>
                            <w:bookmarkEnd w:id="865"/>
                            <w:bookmarkEnd w:id="8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" stroked="f">
                <v:textbox inset="0,0,0,0">
                  <w:txbxContent>
                    <w:p w14:paraId="0FEB581F" w14:textId="754DE31C" w:rsidR="009F0F3C" w:rsidRPr="00E11A61" w:rsidRDefault="009F0F3C" w:rsidP="00B34494">
                      <w:pPr>
                        <w:pStyle w:val="Beschriftung"/>
                        <w:rPr>
                          <w:noProof/>
                          <w:szCs w:val="24"/>
                        </w:rPr>
                      </w:pPr>
                      <w:bookmarkStart w:id="867" w:name="_Ref87282232"/>
                      <w:bookmarkStart w:id="868" w:name="_Toc87517183"/>
                      <w:bookmarkStart w:id="869" w:name="_Toc90042061"/>
                      <w:r>
                        <w:t xml:space="preserve">Abb. </w:t>
                      </w:r>
                      <w:fldSimple w:instr=" SEQ Abb. \* ARABIC ">
                        <w:r>
                          <w:rPr>
                            <w:noProof/>
                          </w:rPr>
                          <w:t>74</w:t>
                        </w:r>
                      </w:fldSimple>
                      <w:bookmarkEnd w:id="867"/>
                      <w:r w:rsidRPr="00CF2402">
                        <w:t>: Häufigkeiten und Verteilung der Aussage 4 in</w:t>
                      </w:r>
                      <w:r>
                        <w:t xml:space="preserve"> Szenario 2</w:t>
                      </w:r>
                      <w:bookmarkEnd w:id="868"/>
                      <w:bookmarkEnd w:id="869"/>
                    </w:p>
                  </w:txbxContent>
                </v:textbox>
                <w10:wrap type="topAndBottom"/>
              </v:shape>
            </w:pict>
          </mc:Fallback>
        </mc:AlternateContent>
      </w:r>
      <w:r w:rsidR="007D0B30">
        <w:t>Aussage 4 in Szenario 2</w:t>
      </w:r>
      <w:r w:rsidR="007D0B30" w:rsidRPr="006C1D58">
        <w:t xml:space="preserve"> </w:t>
      </w:r>
      <w:r w:rsidR="007D0B30">
        <w:t xml:space="preserve">wurde zwei Mal mit der Wertung 1 (trifft gar nicht zu), </w:t>
      </w:r>
      <w:proofErr w:type="spellStart"/>
      <w:r w:rsidR="007D0B30">
        <w:t>ein Mal</w:t>
      </w:r>
      <w:proofErr w:type="spellEnd"/>
      <w:r w:rsidR="007D0B30">
        <w:t xml:space="preserve">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2E5F1C">
        <w:t xml:space="preserve">Abb. </w:t>
      </w:r>
      <w:r w:rsidR="002E5F1C">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0"/>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51"/>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738EEDF4">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anchor>
        </w:drawing>
      </w:r>
      <w:r w:rsidRPr="004E0152">
        <w:rPr>
          <w:noProof/>
        </w:rPr>
        <w:t xml:space="preserve"> </w:t>
      </w:r>
    </w:p>
    <w:p w14:paraId="47FFC373" w14:textId="36C91673"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 befinde</w:t>
      </w:r>
      <w:ins w:id="870" w:author="Norbert" w:date="2021-12-11T12:06:00Z">
        <w:r w:rsidR="00E82A79">
          <w:rPr>
            <w:sz w:val="21"/>
            <w:szCs w:val="21"/>
          </w:rPr>
          <w:t>n</w:t>
        </w:r>
      </w:ins>
      <w:del w:id="871" w:author="Norbert" w:date="2021-12-11T12:06:00Z">
        <w:r w:rsidR="0049747D" w:rsidDel="00E82A79">
          <w:rPr>
            <w:sz w:val="21"/>
            <w:szCs w:val="21"/>
          </w:rPr>
          <w:delText>t</w:delText>
        </w:r>
      </w:del>
      <w:r w:rsidR="0049747D">
        <w:rPr>
          <w:sz w:val="21"/>
          <w:szCs w:val="21"/>
        </w:rPr>
        <w:t xml:space="preserve">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872" w:name="_Toc87517101"/>
      <w:bookmarkStart w:id="873" w:name="_Toc90042181"/>
      <w:r>
        <w:t>Gesamte Wertung der Aussage 4</w:t>
      </w:r>
      <w:bookmarkEnd w:id="872"/>
      <w:bookmarkEnd w:id="873"/>
    </w:p>
    <w:p w14:paraId="139BA2CF" w14:textId="246D6412"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2E5F1C">
        <w:t xml:space="preserve">Abb. </w:t>
      </w:r>
      <w:r w:rsidR="002E5F1C">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Dies lässt </w:t>
      </w:r>
      <w:r>
        <w:lastRenderedPageBreak/>
        <w:t xml:space="preserve">darauf </w:t>
      </w:r>
      <w:r w:rsidR="009C603C">
        <w:t>schließen,</w:t>
      </w:r>
      <w:r>
        <w:t xml:space="preserve"> </w:t>
      </w:r>
      <w:r w:rsidR="009C603C">
        <w:t>dass das Bewusstsein der physischen Umgebung die Probanden nicht in Ihrer Bewegungsfreiheit beeinflusst hat</w:t>
      </w:r>
      <w:r>
        <w:t>, während Sie in VR waren.</w:t>
      </w:r>
    </w:p>
    <w:p w14:paraId="6C6B281E" w14:textId="77777777" w:rsidR="0085626F" w:rsidRDefault="00B851E5" w:rsidP="0085626F">
      <w:pPr>
        <w:keepNext/>
        <w:jc w:val="center"/>
      </w:pPr>
      <w:r>
        <w:rPr>
          <w:noProof/>
        </w:rPr>
        <w:drawing>
          <wp:inline distT="0" distB="0" distL="0" distR="0" wp14:anchorId="66A125FF" wp14:editId="4D4B9310">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17DB0B7" w14:textId="6A6F8745" w:rsidR="007D1139" w:rsidRDefault="0085626F" w:rsidP="0085626F">
      <w:pPr>
        <w:pStyle w:val="Beschriftung"/>
      </w:pPr>
      <w:bookmarkStart w:id="874" w:name="_Ref87522462"/>
      <w:bookmarkStart w:id="875" w:name="_Toc90042062"/>
      <w:r>
        <w:t xml:space="preserve">Abb. </w:t>
      </w:r>
      <w:fldSimple w:instr=" SEQ Abb. \* ARABIC ">
        <w:r w:rsidR="002E5F1C">
          <w:rPr>
            <w:noProof/>
          </w:rPr>
          <w:t>73</w:t>
        </w:r>
      </w:fldSimple>
      <w:bookmarkEnd w:id="874"/>
      <w:r>
        <w:t>: Mittelwerte und Median der Aussage 4</w:t>
      </w:r>
      <w:bookmarkEnd w:id="875"/>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F0F3C">
      <w:pPr>
        <w:pStyle w:val="berschrift4"/>
      </w:pPr>
      <w:bookmarkStart w:id="876" w:name="_Toc87517102"/>
      <w:bookmarkStart w:id="877" w:name="_Toc90042182"/>
      <w:commentRangeStart w:id="878"/>
      <w:r>
        <w:t xml:space="preserve">Aussage 5: </w:t>
      </w:r>
      <w:r w:rsidR="00D4515E" w:rsidRPr="00D4515E">
        <w:t>Der negative Malus in der virtuellen Umgebung hat Ihren Bewegungsverhalten beeinflusst.</w:t>
      </w:r>
      <w:bookmarkEnd w:id="876"/>
      <w:bookmarkEnd w:id="877"/>
      <w:commentRangeEnd w:id="878"/>
      <w:r w:rsidR="00E82A79">
        <w:rPr>
          <w:rStyle w:val="Kommentarzeichen"/>
          <w:b w:val="0"/>
          <w:bCs w:val="0"/>
        </w:rPr>
        <w:commentReference w:id="878"/>
      </w:r>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879" w:name="_Toc87517103"/>
      <w:bookmarkStart w:id="880" w:name="_Toc90042183"/>
      <w:r>
        <w:t>Szenario 2</w:t>
      </w:r>
      <w:bookmarkEnd w:id="879"/>
      <w:bookmarkEnd w:id="880"/>
    </w:p>
    <w:p w14:paraId="6EF81279" w14:textId="16C7A270" w:rsidR="00BE5535" w:rsidRPr="00BE5535" w:rsidRDefault="00B34494" w:rsidP="00BE5535">
      <w:r>
        <w:rPr>
          <w:noProof/>
        </w:rPr>
        <mc:AlternateContent>
          <mc:Choice Requires="wps">
            <w:drawing>
              <wp:anchor distT="0" distB="0" distL="114300" distR="114300" simplePos="0" relativeHeight="251743232" behindDoc="0" locked="0" layoutInCell="1" allowOverlap="1" wp14:anchorId="5C9F31E5" wp14:editId="6755BC87">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9F0F3C" w:rsidRPr="00872691" w:rsidRDefault="009F0F3C" w:rsidP="00B34494">
                            <w:pPr>
                              <w:pStyle w:val="Beschriftung"/>
                              <w:rPr>
                                <w:noProof/>
                                <w:szCs w:val="24"/>
                              </w:rPr>
                            </w:pPr>
                            <w:bookmarkStart w:id="881" w:name="_Ref87282215"/>
                            <w:bookmarkStart w:id="882" w:name="_Toc87517184"/>
                            <w:bookmarkStart w:id="883" w:name="_Toc90042063"/>
                            <w:r>
                              <w:t xml:space="preserve">Abb. </w:t>
                            </w:r>
                            <w:fldSimple w:instr=" SEQ Abb. \* ARABIC ">
                              <w:r>
                                <w:rPr>
                                  <w:noProof/>
                                </w:rPr>
                                <w:t>76</w:t>
                              </w:r>
                            </w:fldSimple>
                            <w:bookmarkEnd w:id="881"/>
                            <w:r w:rsidRPr="005B20B5">
                              <w:t xml:space="preserve">: Häufigkeiten und Verteilung der Aussage </w:t>
                            </w:r>
                            <w:r>
                              <w:t>5</w:t>
                            </w:r>
                            <w:r w:rsidRPr="005B20B5">
                              <w:t xml:space="preserve"> in </w:t>
                            </w:r>
                            <w:r>
                              <w:t>Szenario 2</w:t>
                            </w:r>
                            <w:bookmarkEnd w:id="882"/>
                            <w:bookmarkEnd w:id="8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" stroked="f">
                <v:textbox inset="0,0,0,0">
                  <w:txbxContent>
                    <w:p w14:paraId="6D81F4AD" w14:textId="60468617" w:rsidR="009F0F3C" w:rsidRPr="00872691" w:rsidRDefault="009F0F3C" w:rsidP="00B34494">
                      <w:pPr>
                        <w:pStyle w:val="Beschriftung"/>
                        <w:rPr>
                          <w:noProof/>
                          <w:szCs w:val="24"/>
                        </w:rPr>
                      </w:pPr>
                      <w:bookmarkStart w:id="884" w:name="_Ref87282215"/>
                      <w:bookmarkStart w:id="885" w:name="_Toc87517184"/>
                      <w:bookmarkStart w:id="886" w:name="_Toc90042063"/>
                      <w:r>
                        <w:t xml:space="preserve">Abb. </w:t>
                      </w:r>
                      <w:fldSimple w:instr=" SEQ Abb. \* ARABIC ">
                        <w:r>
                          <w:rPr>
                            <w:noProof/>
                          </w:rPr>
                          <w:t>76</w:t>
                        </w:r>
                      </w:fldSimple>
                      <w:bookmarkEnd w:id="884"/>
                      <w:r w:rsidRPr="005B20B5">
                        <w:t xml:space="preserve">: Häufigkeiten und Verteilung der Aussage </w:t>
                      </w:r>
                      <w:r>
                        <w:t>5</w:t>
                      </w:r>
                      <w:r w:rsidRPr="005B20B5">
                        <w:t xml:space="preserve"> in </w:t>
                      </w:r>
                      <w:r>
                        <w:t>Szenario 2</w:t>
                      </w:r>
                      <w:bookmarkEnd w:id="885"/>
                      <w:bookmarkEnd w:id="886"/>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4"/>
                  </a:graphicData>
                </a:graphic>
              </wp:anchor>
            </w:drawing>
          </mc:Choice>
          <mc:Fallback xmlns:w16sdtdh="http://schemas.microsoft.com/office/word/2020/wordml/sdtdatahash" xmlns:w16="http://schemas.microsoft.com/office/word/2018/wordml" xmlns:w16cex="http://schemas.microsoft.com/office/word/2018/wordml/cex">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5"/>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2E5F1C">
        <w:t xml:space="preserve">Abb. </w:t>
      </w:r>
      <w:r w:rsidR="002E5F1C">
        <w:rPr>
          <w:noProof/>
        </w:rPr>
        <w:t>76</w:t>
      </w:r>
      <w:r w:rsidR="009E13C0">
        <w:fldChar w:fldCharType="end"/>
      </w:r>
      <w:r w:rsidR="00BE5535">
        <w:t>).</w:t>
      </w:r>
    </w:p>
    <w:p w14:paraId="5AA01C9D" w14:textId="07064761" w:rsidR="000978E8" w:rsidRDefault="000978E8" w:rsidP="00E46CED">
      <w:pPr>
        <w:jc w:val="left"/>
        <w:rPr>
          <w:noProof/>
        </w:rPr>
      </w:pPr>
      <w:r>
        <w:rPr>
          <w:noProof/>
        </w:rPr>
        <w:drawing>
          <wp:anchor distT="0" distB="0" distL="114300" distR="114300" simplePos="0" relativeHeight="251699200" behindDoc="0" locked="0" layoutInCell="1" allowOverlap="1" wp14:anchorId="49C201FA" wp14:editId="3A06171D">
            <wp:simplePos x="0" y="0"/>
            <wp:positionH relativeFrom="column">
              <wp:posOffset>-1270</wp:posOffset>
            </wp:positionH>
            <wp:positionV relativeFrom="paragraph">
              <wp:posOffset>-3175</wp:posOffset>
            </wp:positionV>
            <wp:extent cx="3420000" cy="1980000"/>
            <wp:effectExtent l="0" t="0" r="9525" b="127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anchor>
        </w:drawing>
      </w:r>
      <w:r w:rsidR="00E46CED" w:rsidRPr="00E46CED">
        <w:rPr>
          <w:noProof/>
        </w:rPr>
        <w:t xml:space="preserve"> </w:t>
      </w:r>
    </w:p>
    <w:p w14:paraId="07EB1C8D" w14:textId="14DE9FE7" w:rsidR="00DF67AD" w:rsidRPr="00DF67AD" w:rsidRDefault="00E46CED" w:rsidP="00DF67AD">
      <w:pPr>
        <w:jc w:val="left"/>
        <w:rPr>
          <w:sz w:val="21"/>
          <w:szCs w:val="21"/>
        </w:rPr>
      </w:pPr>
      <w:r>
        <w:lastRenderedPageBreak/>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w:t>
      </w:r>
      <w:r w:rsidR="00834A89" w:rsidRPr="000C369A">
        <w:rPr>
          <w:sz w:val="21"/>
          <w:szCs w:val="21"/>
        </w:rPr>
        <w:t xml:space="preserve"> </w:t>
      </w:r>
      <w:del w:id="887" w:author="Norbert" w:date="2021-12-11T12:09:00Z">
        <w:r w:rsidR="00834A89" w:rsidRPr="000C369A" w:rsidDel="00BD154A">
          <w:rPr>
            <w:sz w:val="21"/>
            <w:szCs w:val="21"/>
          </w:rPr>
          <w:delText>beeinflusst</w:delText>
        </w:r>
        <w:r w:rsidR="009025C4" w:rsidDel="00BD154A">
          <w:rPr>
            <w:sz w:val="21"/>
            <w:szCs w:val="21"/>
          </w:rPr>
          <w:delText xml:space="preserve"> </w:delText>
        </w:r>
      </w:del>
      <w:r w:rsidR="009025C4">
        <w:rPr>
          <w:sz w:val="21"/>
          <w:szCs w:val="21"/>
        </w:rPr>
        <w:t>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888" w:name="_Toc82686296"/>
      <w:bookmarkStart w:id="889" w:name="_Toc87517104"/>
      <w:bookmarkStart w:id="890" w:name="_Toc90042184"/>
      <w:r>
        <w:t>Auswertung der qualitativen Daten</w:t>
      </w:r>
      <w:bookmarkEnd w:id="888"/>
      <w:bookmarkEnd w:id="889"/>
      <w:bookmarkEnd w:id="890"/>
    </w:p>
    <w:p w14:paraId="2873B6A0" w14:textId="52D2E14C"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w:t>
      </w:r>
      <w:del w:id="891" w:author="Norbert" w:date="2021-12-11T12:09:00Z">
        <w:r w:rsidDel="00BD154A">
          <w:rPr>
            <w:sz w:val="21"/>
            <w:szCs w:val="21"/>
          </w:rPr>
          <w:delText xml:space="preserve">nach </w:delText>
        </w:r>
      </w:del>
      <w:r>
        <w:rPr>
          <w:sz w:val="21"/>
          <w:szCs w:val="21"/>
        </w:rPr>
        <w:t>ausgewertet</w:t>
      </w:r>
      <w:r w:rsidR="003C22AC">
        <w:rPr>
          <w:sz w:val="21"/>
          <w:szCs w:val="21"/>
        </w:rPr>
        <w:t xml:space="preserve">, </w:t>
      </w:r>
      <w:r>
        <w:rPr>
          <w:sz w:val="21"/>
          <w:szCs w:val="21"/>
        </w:rPr>
        <w:t>interpretiert</w:t>
      </w:r>
      <w:r w:rsidR="003C22AC">
        <w:rPr>
          <w:sz w:val="21"/>
          <w:szCs w:val="21"/>
        </w:rPr>
        <w:t xml:space="preserve"> und zusammengefasst.</w:t>
      </w:r>
      <w:r w:rsidR="00B76E12">
        <w:rPr>
          <w:sz w:val="21"/>
          <w:szCs w:val="21"/>
        </w:rPr>
        <w:t xml:space="preserve"> Eine Übersicht aller vollständigen Antworten </w:t>
      </w:r>
      <w:del w:id="892" w:author="Norbert" w:date="2021-12-11T12:10:00Z">
        <w:r w:rsidR="00B76E12" w:rsidDel="00BD154A">
          <w:rPr>
            <w:sz w:val="21"/>
            <w:szCs w:val="21"/>
          </w:rPr>
          <w:delText>befinden</w:delText>
        </w:r>
      </w:del>
      <w:ins w:id="893" w:author="Norbert" w:date="2021-12-11T12:10:00Z">
        <w:r w:rsidR="00BD154A">
          <w:rPr>
            <w:sz w:val="21"/>
            <w:szCs w:val="21"/>
          </w:rPr>
          <w:t>befindet</w:t>
        </w:r>
      </w:ins>
      <w:r w:rsidR="00B76E12">
        <w:rPr>
          <w:sz w:val="21"/>
          <w:szCs w:val="21"/>
        </w:rPr>
        <w:t xml:space="preserve"> sich im Anhang 2.</w:t>
      </w:r>
    </w:p>
    <w:p w14:paraId="7FEDB86A" w14:textId="5BF75617" w:rsidR="005B6FB7" w:rsidRDefault="00281480" w:rsidP="00406CE6">
      <w:pPr>
        <w:pStyle w:val="berschrift4"/>
      </w:pPr>
      <w:bookmarkStart w:id="894" w:name="_Toc82686297"/>
      <w:bookmarkStart w:id="895" w:name="_Toc87517105"/>
      <w:bookmarkStart w:id="896" w:name="_Toc90042185"/>
      <w:r>
        <w:t>Frage 10: Was fanden Sie generell besonders positiv?</w:t>
      </w:r>
      <w:bookmarkEnd w:id="894"/>
      <w:bookmarkEnd w:id="895"/>
      <w:bookmarkEnd w:id="896"/>
    </w:p>
    <w:p w14:paraId="4307FDE9" w14:textId="452FBACC" w:rsidR="00EF7CF5" w:rsidRPr="00EF7CF5" w:rsidRDefault="00EF7CF5" w:rsidP="00EF7CF5">
      <w:r>
        <w:t>Allgemein wurde die virtuelle Umgebung von Proband 2 und 8 als sehr spaßig empfunden.</w:t>
      </w:r>
      <w:r w:rsidR="00160CFE">
        <w:t xml:space="preserve"> Ebenso waren </w:t>
      </w:r>
      <w:commentRangeStart w:id="897"/>
      <w:r w:rsidR="00160CFE" w:rsidRPr="00BD154A">
        <w:rPr>
          <w:color w:val="FF0000"/>
          <w:rPrChange w:id="898" w:author="Norbert" w:date="2021-12-11T12:10:00Z">
            <w:rPr/>
          </w:rPrChange>
        </w:rPr>
        <w:t>d</w:t>
      </w:r>
      <w:ins w:id="899" w:author="Norbert" w:date="2021-12-11T12:10:00Z">
        <w:r w:rsidR="00BD154A" w:rsidRPr="00BD154A">
          <w:rPr>
            <w:color w:val="FF0000"/>
            <w:rPrChange w:id="900" w:author="Norbert" w:date="2021-12-11T12:10:00Z">
              <w:rPr/>
            </w:rPrChange>
          </w:rPr>
          <w:t>i</w:t>
        </w:r>
      </w:ins>
      <w:r w:rsidR="00160CFE" w:rsidRPr="00BD154A">
        <w:rPr>
          <w:color w:val="FF0000"/>
          <w:rPrChange w:id="901" w:author="Norbert" w:date="2021-12-11T12:10:00Z">
            <w:rPr/>
          </w:rPrChange>
        </w:rPr>
        <w:t>e</w:t>
      </w:r>
      <w:commentRangeEnd w:id="897"/>
      <w:r w:rsidR="00BD154A">
        <w:rPr>
          <w:rStyle w:val="Kommentarzeichen"/>
        </w:rPr>
        <w:commentReference w:id="897"/>
      </w:r>
      <w:r w:rsidR="00160CFE">
        <w:t xml:space="preserve"> Aufgaben klar zu erkennen (P4) und an die virtuelle Umgebung hat man sich schnell gewöhnt (P3).</w:t>
      </w:r>
      <w:r w:rsidR="00DA120C">
        <w:t xml:space="preserve"> Proband 6 </w:t>
      </w:r>
      <w:proofErr w:type="gramStart"/>
      <w:r w:rsidR="00DA120C">
        <w:t>erwähnte</w:t>
      </w:r>
      <w:proofErr w:type="gramEnd"/>
      <w:r w:rsidR="00DA120C">
        <w:t xml:space="preserv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902" w:name="_Toc82686298"/>
      <w:bookmarkStart w:id="903" w:name="_Toc87517106"/>
      <w:bookmarkStart w:id="904" w:name="_Toc90042186"/>
      <w:r>
        <w:t>Frage 11: Was fanden Sie generell negativ?</w:t>
      </w:r>
      <w:bookmarkEnd w:id="902"/>
      <w:bookmarkEnd w:id="903"/>
      <w:bookmarkEnd w:id="904"/>
    </w:p>
    <w:p w14:paraId="554E22ED" w14:textId="0C3220AD"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w:t>
      </w:r>
      <w:ins w:id="905" w:author="Norbert" w:date="2021-12-11T12:12:00Z">
        <w:r w:rsidR="00BD154A">
          <w:t>,</w:t>
        </w:r>
      </w:ins>
      <w:r w:rsidR="007426BC">
        <w:t xml:space="preserve"> (P2) bemängelt.</w:t>
      </w:r>
      <w:r w:rsidR="00F51C42">
        <w:t xml:space="preserve"> Desgleichen erwähnte Proband 4 das blinde </w:t>
      </w:r>
      <w:ins w:id="906" w:author="Norbert" w:date="2021-12-11T12:13:00Z">
        <w:r w:rsidR="00BD154A">
          <w:t xml:space="preserve">Rein- und Rausgehen </w:t>
        </w:r>
      </w:ins>
      <w:del w:id="907" w:author="Norbert" w:date="2021-12-11T12:13:00Z">
        <w:r w:rsidR="00F51C42" w:rsidDel="00BD154A">
          <w:delText xml:space="preserve">rein und raus gehen </w:delText>
        </w:r>
      </w:del>
      <w:r w:rsidR="00F51C42">
        <w:t xml:space="preserve">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908" w:name="_Toc82686299"/>
      <w:bookmarkStart w:id="909" w:name="_Toc87517107"/>
      <w:bookmarkStart w:id="910" w:name="_Toc90042187"/>
      <w:r>
        <w:t>Frage 12: Was genau hat Sie beim negativen Malus beeinflusst?</w:t>
      </w:r>
      <w:bookmarkEnd w:id="908"/>
      <w:bookmarkEnd w:id="909"/>
      <w:bookmarkEnd w:id="910"/>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911" w:name="_Toc82686300"/>
      <w:bookmarkStart w:id="912" w:name="_Toc87517108"/>
      <w:bookmarkStart w:id="913" w:name="_Toc90042188"/>
      <w:r>
        <w:t>Frage 13: Welche konkreten Verbesserungsvorschläge haben Sie im Bereich Malus oder allgemein?</w:t>
      </w:r>
      <w:bookmarkEnd w:id="911"/>
      <w:bookmarkEnd w:id="912"/>
      <w:bookmarkEnd w:id="913"/>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w:t>
      </w:r>
      <w:r w:rsidR="00353909">
        <w:lastRenderedPageBreak/>
        <w:t>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914" w:name="_Toc82686301"/>
      <w:bookmarkStart w:id="915" w:name="_Toc87517109"/>
      <w:bookmarkStart w:id="916" w:name="_Toc90042189"/>
      <w:r>
        <w:lastRenderedPageBreak/>
        <w:t>Diskussion</w:t>
      </w:r>
      <w:bookmarkEnd w:id="914"/>
      <w:bookmarkEnd w:id="915"/>
      <w:bookmarkEnd w:id="916"/>
    </w:p>
    <w:p w14:paraId="4D54737A" w14:textId="624FBE6E"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del w:id="917" w:author="Norbert" w:date="2021-12-11T12:16:00Z">
        <w:r w:rsidR="00600245" w:rsidDel="00BD154A">
          <w:delText>fühlte</w:delText>
        </w:r>
      </w:del>
      <w:r w:rsidR="00600245">
        <w:t xml:space="preserv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w:t>
      </w:r>
      <w:ins w:id="918" w:author="Norbert" w:date="2021-12-11T12:17:00Z">
        <w:r w:rsidR="00BD154A">
          <w:t>,</w:t>
        </w:r>
      </w:ins>
      <w:r w:rsidR="00E96B57">
        <w:t xml:space="preserve"> da</w:t>
      </w:r>
      <w:ins w:id="919" w:author="Norbert" w:date="2021-12-11T12:17:00Z">
        <w:r w:rsidR="00BD154A">
          <w:t>s</w:t>
        </w:r>
      </w:ins>
      <w:r w:rsidR="00E96B57">
        <w:t xml:space="preserve">s sich der Einsatz des Malus negativ </w:t>
      </w:r>
      <w:proofErr w:type="gramStart"/>
      <w:r w:rsidR="00E96B57">
        <w:t>auf</w:t>
      </w:r>
      <w:r w:rsidR="00EF05FD">
        <w:t xml:space="preserve"> die</w:t>
      </w:r>
      <w:r w:rsidR="00E96B57">
        <w:t xml:space="preserve"> </w:t>
      </w:r>
      <w:r w:rsidR="00EF05FD">
        <w:t>Präsenz</w:t>
      </w:r>
      <w:proofErr w:type="gramEnd"/>
      <w:r w:rsidR="00EF05FD">
        <w:t xml:space="preserve"> bzw. auf das natürliche Gefühl des Laufens in der VR auswirkt.</w:t>
      </w:r>
      <w:r w:rsidR="00BC3D2A">
        <w:t xml:space="preserve"> </w:t>
      </w:r>
    </w:p>
    <w:p w14:paraId="1A24F81C" w14:textId="765EAD41"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w:t>
      </w:r>
      <w:ins w:id="920" w:author="Norbert" w:date="2021-12-11T12:19:00Z">
        <w:r w:rsidR="00BD154A">
          <w:t>,</w:t>
        </w:r>
      </w:ins>
      <w:r w:rsidR="00B265EE">
        <w:t xml:space="preserve"> das</w:t>
      </w:r>
      <w:ins w:id="921" w:author="Norbert" w:date="2021-12-11T12:20:00Z">
        <w:r w:rsidR="00BD154A">
          <w:t>s</w:t>
        </w:r>
      </w:ins>
      <w:r w:rsidR="00B265EE">
        <w:t xml:space="preserve">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307A41E8" w:rsidR="003F4EF2" w:rsidRDefault="003F4EF2" w:rsidP="003504E5">
      <w:r>
        <w:t xml:space="preserve">Die Ergebnisse der Aussagen in den verschiedenen Szenarien decken sich auch </w:t>
      </w:r>
      <w:proofErr w:type="gramStart"/>
      <w:r>
        <w:t>mit den Freitext</w:t>
      </w:r>
      <w:proofErr w:type="gramEnd"/>
      <w:del w:id="922" w:author="Norbert" w:date="2021-12-11T12:22:00Z">
        <w:r w:rsidDel="00BD154A">
          <w:delText xml:space="preserve"> A</w:delText>
        </w:r>
      </w:del>
      <w:ins w:id="923" w:author="Norbert" w:date="2021-12-11T12:22:00Z">
        <w:r w:rsidR="00BD154A">
          <w:t>a</w:t>
        </w:r>
      </w:ins>
      <w:r>
        <w:t>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welche </w:t>
      </w:r>
      <w:del w:id="924" w:author="Norbert" w:date="2021-12-11T12:23:00Z">
        <w:r w:rsidR="00313918" w:rsidDel="00BD154A">
          <w:delText>auf eine</w:delText>
        </w:r>
        <w:bookmarkStart w:id="925" w:name="_GoBack"/>
        <w:bookmarkEnd w:id="925"/>
        <w:r w:rsidR="00313918" w:rsidDel="00BD154A">
          <w:delText xml:space="preserve"> hohe Präsenz</w:delText>
        </w:r>
      </w:del>
      <w:ins w:id="926" w:author="Norbert" w:date="2021-12-11T12:23:00Z">
        <w:r w:rsidR="00BD154A">
          <w:t>auf einen hohen Präsenz</w:t>
        </w:r>
      </w:ins>
      <w:r w:rsidR="00313918">
        <w:t xml:space="preserve">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927" w:name="_Toc90042190"/>
      <w:r>
        <w:lastRenderedPageBreak/>
        <w:t>Fazit</w:t>
      </w:r>
      <w:bookmarkEnd w:id="927"/>
    </w:p>
    <w:p w14:paraId="7FE56E66" w14:textId="62B80A9E"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zeigen die Aussagen und Freitextantworten einen Effekt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928" w:name="_Abbildungsverzeichnis" w:displacedByCustomXml="next"/>
    <w:bookmarkEnd w:id="928" w:displacedByCustomXml="next"/>
    <w:bookmarkStart w:id="929" w:name="_Toc82686302" w:displacedByCustomXml="next"/>
    <w:bookmarkStart w:id="930" w:name="_Toc87517110" w:displacedByCustomXml="next"/>
    <w:bookmarkStart w:id="931" w:name="_Toc90042191" w:displacedByCustomXml="next"/>
    <w:sdt>
      <w:sdtPr>
        <w:rPr>
          <w:rFonts w:cs="Times New Roman"/>
          <w:b w:val="0"/>
          <w:bCs w:val="0"/>
          <w:iCs w:val="0"/>
          <w:sz w:val="22"/>
          <w:szCs w:val="24"/>
        </w:rPr>
        <w:id w:val="25485182"/>
        <w:docPartObj>
          <w:docPartGallery w:val="Bibliographies"/>
          <w:docPartUnique/>
        </w:docPartObj>
      </w:sdtPr>
      <w:sdtContent>
        <w:p w14:paraId="07C1118A" w14:textId="77777777" w:rsidR="00727D9A" w:rsidRDefault="00727D9A" w:rsidP="00AF4D17">
          <w:pPr>
            <w:pStyle w:val="berschrift2"/>
          </w:pPr>
          <w:r>
            <w:t>Literaturverzeichnis</w:t>
          </w:r>
          <w:bookmarkEnd w:id="931"/>
          <w:bookmarkEnd w:id="930"/>
          <w:bookmarkEnd w:id="929"/>
        </w:p>
        <w:sdt>
          <w:sdtPr>
            <w:id w:val="111145805"/>
            <w:bibliography/>
          </w:sdtPr>
          <w:sdtContent>
            <w:p w14:paraId="6B6E8B5C" w14:textId="77777777" w:rsidR="001638CA"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1638CA" w14:paraId="702F58AD" w14:textId="77777777">
                <w:trPr>
                  <w:divId w:val="583956309"/>
                  <w:tblCellSpacing w:w="15" w:type="dxa"/>
                </w:trPr>
                <w:tc>
                  <w:tcPr>
                    <w:tcW w:w="50" w:type="pct"/>
                    <w:hideMark/>
                  </w:tcPr>
                  <w:p w14:paraId="161BC9D5" w14:textId="3AFBDD88" w:rsidR="001638CA" w:rsidRDefault="001638CA">
                    <w:pPr>
                      <w:pStyle w:val="Literaturverzeichnis"/>
                      <w:rPr>
                        <w:noProof/>
                        <w:sz w:val="24"/>
                      </w:rPr>
                    </w:pPr>
                    <w:r>
                      <w:rPr>
                        <w:noProof/>
                      </w:rPr>
                      <w:t xml:space="preserve">[1] </w:t>
                    </w:r>
                  </w:p>
                </w:tc>
                <w:tc>
                  <w:tcPr>
                    <w:tcW w:w="0" w:type="auto"/>
                    <w:hideMark/>
                  </w:tcPr>
                  <w:p w14:paraId="431AA4C1" w14:textId="77777777" w:rsidR="001638CA" w:rsidRDefault="001638CA">
                    <w:pPr>
                      <w:pStyle w:val="Literaturverzeichnis"/>
                      <w:rPr>
                        <w:noProof/>
                      </w:rPr>
                    </w:pPr>
                    <w:r w:rsidRPr="009F0F3C">
                      <w:rPr>
                        <w:noProof/>
                        <w:lang w:val="en-US"/>
                      </w:rPr>
                      <w:t xml:space="preserve">R. Böhle, „German Entertainment &amp; Media Outlook 2020-2024,“ [Online]. </w:t>
                    </w:r>
                    <w:r>
                      <w:rPr>
                        <w:noProof/>
                      </w:rPr>
                      <w:t>Available: https://www.pwc.de/de/technologie-medien-und-telekommunikation/german-entertainment-and-media-outlook-2020-2024.pdf. [Zugriff am 27 07 2021].</w:t>
                    </w:r>
                  </w:p>
                </w:tc>
              </w:tr>
              <w:tr w:rsidR="001638CA" w14:paraId="616E29CA" w14:textId="77777777">
                <w:trPr>
                  <w:divId w:val="583956309"/>
                  <w:tblCellSpacing w:w="15" w:type="dxa"/>
                </w:trPr>
                <w:tc>
                  <w:tcPr>
                    <w:tcW w:w="50" w:type="pct"/>
                    <w:hideMark/>
                  </w:tcPr>
                  <w:p w14:paraId="6369D982" w14:textId="77777777" w:rsidR="001638CA" w:rsidRDefault="001638CA">
                    <w:pPr>
                      <w:pStyle w:val="Literaturverzeichnis"/>
                      <w:rPr>
                        <w:noProof/>
                      </w:rPr>
                    </w:pPr>
                    <w:r>
                      <w:rPr>
                        <w:noProof/>
                      </w:rPr>
                      <w:t xml:space="preserve">[2] </w:t>
                    </w:r>
                  </w:p>
                </w:tc>
                <w:tc>
                  <w:tcPr>
                    <w:tcW w:w="0" w:type="auto"/>
                    <w:hideMark/>
                  </w:tcPr>
                  <w:p w14:paraId="6ECA4962" w14:textId="77777777" w:rsidR="001638CA" w:rsidRDefault="001638CA">
                    <w:pPr>
                      <w:pStyle w:val="Literaturverzeichnis"/>
                      <w:rPr>
                        <w:noProof/>
                      </w:rPr>
                    </w:pPr>
                    <w:r w:rsidRPr="009F0F3C">
                      <w:rPr>
                        <w:noProof/>
                        <w:lang w:val="en-US"/>
                      </w:rPr>
                      <w:t xml:space="preserve">„Fact Sheet: Augmented Reality (AR),“ 16 11 2020. [Online]. Available: https://www.bitkom.org/Bitkom/Publikationen/Fact-Sheet-Augmented-Reality-AR-Virtual-Reality-VR. </w:t>
                    </w:r>
                    <w:r>
                      <w:rPr>
                        <w:noProof/>
                      </w:rPr>
                      <w:t>[Zugriff am 29 07 2021].</w:t>
                    </w:r>
                  </w:p>
                </w:tc>
              </w:tr>
              <w:tr w:rsidR="001638CA" w:rsidRPr="009F0F3C" w14:paraId="1F8D25D2" w14:textId="77777777">
                <w:trPr>
                  <w:divId w:val="583956309"/>
                  <w:tblCellSpacing w:w="15" w:type="dxa"/>
                </w:trPr>
                <w:tc>
                  <w:tcPr>
                    <w:tcW w:w="50" w:type="pct"/>
                    <w:hideMark/>
                  </w:tcPr>
                  <w:p w14:paraId="5A460784" w14:textId="77777777" w:rsidR="001638CA" w:rsidRDefault="001638CA">
                    <w:pPr>
                      <w:pStyle w:val="Literaturverzeichnis"/>
                      <w:rPr>
                        <w:noProof/>
                      </w:rPr>
                    </w:pPr>
                    <w:r>
                      <w:rPr>
                        <w:noProof/>
                      </w:rPr>
                      <w:t xml:space="preserve">[3] </w:t>
                    </w:r>
                  </w:p>
                </w:tc>
                <w:tc>
                  <w:tcPr>
                    <w:tcW w:w="0" w:type="auto"/>
                    <w:hideMark/>
                  </w:tcPr>
                  <w:p w14:paraId="4B9B4AB0" w14:textId="77777777" w:rsidR="001638CA" w:rsidRPr="009F0F3C" w:rsidRDefault="001638CA">
                    <w:pPr>
                      <w:pStyle w:val="Literaturverzeichnis"/>
                      <w:rPr>
                        <w:noProof/>
                        <w:lang w:val="en-US"/>
                      </w:rPr>
                    </w:pPr>
                    <w:r w:rsidRPr="009F0F3C">
                      <w:rPr>
                        <w:noProof/>
                        <w:lang w:val="en-US"/>
                      </w:rPr>
                      <w:t>H. Cherni, N. Métayer und N. Souliman, „Literature review of locomotion techniques in virtual reality,“ 2020.</w:t>
                    </w:r>
                  </w:p>
                </w:tc>
              </w:tr>
              <w:tr w:rsidR="001638CA" w14:paraId="249939A9" w14:textId="77777777">
                <w:trPr>
                  <w:divId w:val="583956309"/>
                  <w:tblCellSpacing w:w="15" w:type="dxa"/>
                </w:trPr>
                <w:tc>
                  <w:tcPr>
                    <w:tcW w:w="50" w:type="pct"/>
                    <w:hideMark/>
                  </w:tcPr>
                  <w:p w14:paraId="04F0A1A4" w14:textId="77777777" w:rsidR="001638CA" w:rsidRDefault="001638CA">
                    <w:pPr>
                      <w:pStyle w:val="Literaturverzeichnis"/>
                      <w:rPr>
                        <w:noProof/>
                      </w:rPr>
                    </w:pPr>
                    <w:r>
                      <w:rPr>
                        <w:noProof/>
                      </w:rPr>
                      <w:t xml:space="preserve">[4] </w:t>
                    </w:r>
                  </w:p>
                </w:tc>
                <w:tc>
                  <w:tcPr>
                    <w:tcW w:w="0" w:type="auto"/>
                    <w:hideMark/>
                  </w:tcPr>
                  <w:p w14:paraId="1E75B479" w14:textId="77777777" w:rsidR="001638CA" w:rsidRDefault="001638CA">
                    <w:pPr>
                      <w:pStyle w:val="Literaturverzeichnis"/>
                      <w:rPr>
                        <w:noProof/>
                      </w:rPr>
                    </w:pPr>
                    <w:r w:rsidRPr="009F0F3C">
                      <w:rPr>
                        <w:noProof/>
                        <w:lang w:val="en-US"/>
                      </w:rPr>
                      <w:t xml:space="preserve">„Augmented und Virtual Reality,“ 07 04 2021. [Online]. Available: https://www.bitkom.org/Bitkom/Publikationen/Augmented-und-Virtual-Reality. </w:t>
                    </w:r>
                    <w:r>
                      <w:rPr>
                        <w:noProof/>
                      </w:rPr>
                      <w:t>[Zugriff am 29 07 2021].</w:t>
                    </w:r>
                  </w:p>
                </w:tc>
              </w:tr>
              <w:tr w:rsidR="001638CA" w14:paraId="566C0360" w14:textId="77777777">
                <w:trPr>
                  <w:divId w:val="583956309"/>
                  <w:tblCellSpacing w:w="15" w:type="dxa"/>
                </w:trPr>
                <w:tc>
                  <w:tcPr>
                    <w:tcW w:w="50" w:type="pct"/>
                    <w:hideMark/>
                  </w:tcPr>
                  <w:p w14:paraId="2545C89C" w14:textId="77777777" w:rsidR="001638CA" w:rsidRDefault="001638CA">
                    <w:pPr>
                      <w:pStyle w:val="Literaturverzeichnis"/>
                      <w:rPr>
                        <w:noProof/>
                      </w:rPr>
                    </w:pPr>
                    <w:r>
                      <w:rPr>
                        <w:noProof/>
                      </w:rPr>
                      <w:t xml:space="preserve">[5] </w:t>
                    </w:r>
                  </w:p>
                </w:tc>
                <w:tc>
                  <w:tcPr>
                    <w:tcW w:w="0" w:type="auto"/>
                    <w:hideMark/>
                  </w:tcPr>
                  <w:p w14:paraId="012DD5B4" w14:textId="77777777" w:rsidR="001638CA" w:rsidRDefault="001638CA">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1638CA" w:rsidRPr="009F0F3C" w14:paraId="7B14E0C2" w14:textId="77777777">
                <w:trPr>
                  <w:divId w:val="583956309"/>
                  <w:tblCellSpacing w:w="15" w:type="dxa"/>
                </w:trPr>
                <w:tc>
                  <w:tcPr>
                    <w:tcW w:w="50" w:type="pct"/>
                    <w:hideMark/>
                  </w:tcPr>
                  <w:p w14:paraId="08CA616E" w14:textId="77777777" w:rsidR="001638CA" w:rsidRDefault="001638CA">
                    <w:pPr>
                      <w:pStyle w:val="Literaturverzeichnis"/>
                      <w:rPr>
                        <w:noProof/>
                      </w:rPr>
                    </w:pPr>
                    <w:r>
                      <w:rPr>
                        <w:noProof/>
                      </w:rPr>
                      <w:t xml:space="preserve">[6] </w:t>
                    </w:r>
                  </w:p>
                </w:tc>
                <w:tc>
                  <w:tcPr>
                    <w:tcW w:w="0" w:type="auto"/>
                    <w:hideMark/>
                  </w:tcPr>
                  <w:p w14:paraId="570878F3" w14:textId="77777777" w:rsidR="001638CA" w:rsidRPr="009F0F3C" w:rsidRDefault="001638CA">
                    <w:pPr>
                      <w:pStyle w:val="Literaturverzeichnis"/>
                      <w:rPr>
                        <w:noProof/>
                        <w:lang w:val="en-US"/>
                      </w:rPr>
                    </w:pPr>
                    <w:r w:rsidRPr="009F0F3C">
                      <w:rPr>
                        <w:noProof/>
                        <w:lang w:val="en-US"/>
                      </w:rPr>
                      <w:t>M. Slater und S. Wilbur, „A Framework for Immersive Virtual Environments (FIVE): Speculations on the Role of Presence in Virtual Environments,“ 1997.</w:t>
                    </w:r>
                  </w:p>
                </w:tc>
              </w:tr>
              <w:tr w:rsidR="001638CA" w:rsidRPr="009F0F3C" w14:paraId="2AC264D6" w14:textId="77777777">
                <w:trPr>
                  <w:divId w:val="583956309"/>
                  <w:tblCellSpacing w:w="15" w:type="dxa"/>
                </w:trPr>
                <w:tc>
                  <w:tcPr>
                    <w:tcW w:w="50" w:type="pct"/>
                    <w:hideMark/>
                  </w:tcPr>
                  <w:p w14:paraId="6AFF748D" w14:textId="77777777" w:rsidR="001638CA" w:rsidRDefault="001638CA">
                    <w:pPr>
                      <w:pStyle w:val="Literaturverzeichnis"/>
                      <w:rPr>
                        <w:noProof/>
                      </w:rPr>
                    </w:pPr>
                    <w:r>
                      <w:rPr>
                        <w:noProof/>
                      </w:rPr>
                      <w:t xml:space="preserve">[7] </w:t>
                    </w:r>
                  </w:p>
                </w:tc>
                <w:tc>
                  <w:tcPr>
                    <w:tcW w:w="0" w:type="auto"/>
                    <w:hideMark/>
                  </w:tcPr>
                  <w:p w14:paraId="65272BA6" w14:textId="77777777" w:rsidR="001638CA" w:rsidRPr="009F0F3C" w:rsidRDefault="001638CA">
                    <w:pPr>
                      <w:pStyle w:val="Literaturverzeichnis"/>
                      <w:rPr>
                        <w:noProof/>
                        <w:lang w:val="en-US"/>
                      </w:rPr>
                    </w:pPr>
                    <w:r w:rsidRPr="009F0F3C">
                      <w:rPr>
                        <w:noProof/>
                        <w:lang w:val="en-US"/>
                      </w:rPr>
                      <w:t>A. L. Simeone, I. Mavridou und W. Powell, „Altering User Movement Behaviour in Virtual Environments,“ April 2017.</w:t>
                    </w:r>
                  </w:p>
                </w:tc>
              </w:tr>
              <w:tr w:rsidR="001638CA" w:rsidRPr="009F0F3C" w14:paraId="399DC108" w14:textId="77777777">
                <w:trPr>
                  <w:divId w:val="583956309"/>
                  <w:tblCellSpacing w:w="15" w:type="dxa"/>
                </w:trPr>
                <w:tc>
                  <w:tcPr>
                    <w:tcW w:w="50" w:type="pct"/>
                    <w:hideMark/>
                  </w:tcPr>
                  <w:p w14:paraId="7EA31DEF" w14:textId="77777777" w:rsidR="001638CA" w:rsidRDefault="001638CA">
                    <w:pPr>
                      <w:pStyle w:val="Literaturverzeichnis"/>
                      <w:rPr>
                        <w:noProof/>
                      </w:rPr>
                    </w:pPr>
                    <w:r>
                      <w:rPr>
                        <w:noProof/>
                      </w:rPr>
                      <w:t xml:space="preserve">[8] </w:t>
                    </w:r>
                  </w:p>
                </w:tc>
                <w:tc>
                  <w:tcPr>
                    <w:tcW w:w="0" w:type="auto"/>
                    <w:hideMark/>
                  </w:tcPr>
                  <w:p w14:paraId="52C062DE" w14:textId="77777777" w:rsidR="001638CA" w:rsidRPr="009F0F3C" w:rsidRDefault="001638CA">
                    <w:pPr>
                      <w:pStyle w:val="Literaturverzeichnis"/>
                      <w:rPr>
                        <w:noProof/>
                        <w:lang w:val="en-US"/>
                      </w:rPr>
                    </w:pPr>
                    <w:r w:rsidRPr="009F0F3C">
                      <w:rPr>
                        <w:noProof/>
                        <w:lang w:val="en-US"/>
                      </w:rPr>
                      <w:t>M. Usoh, K. Arthur, M. C. Whitton, R. Bastos, A. Steed, M. Slater und F. P. Brooks, „Walking &gt; Walking-in-Place &gt; Flying, in Virtual Environments,“ 1999.</w:t>
                    </w:r>
                  </w:p>
                </w:tc>
              </w:tr>
              <w:tr w:rsidR="001638CA" w:rsidRPr="009F0F3C" w14:paraId="1166353C" w14:textId="77777777">
                <w:trPr>
                  <w:divId w:val="583956309"/>
                  <w:tblCellSpacing w:w="15" w:type="dxa"/>
                </w:trPr>
                <w:tc>
                  <w:tcPr>
                    <w:tcW w:w="50" w:type="pct"/>
                    <w:hideMark/>
                  </w:tcPr>
                  <w:p w14:paraId="74031656" w14:textId="77777777" w:rsidR="001638CA" w:rsidRDefault="001638CA">
                    <w:pPr>
                      <w:pStyle w:val="Literaturverzeichnis"/>
                      <w:rPr>
                        <w:noProof/>
                      </w:rPr>
                    </w:pPr>
                    <w:r>
                      <w:rPr>
                        <w:noProof/>
                      </w:rPr>
                      <w:t xml:space="preserve">[9] </w:t>
                    </w:r>
                  </w:p>
                </w:tc>
                <w:tc>
                  <w:tcPr>
                    <w:tcW w:w="0" w:type="auto"/>
                    <w:hideMark/>
                  </w:tcPr>
                  <w:p w14:paraId="357CD78E" w14:textId="77777777" w:rsidR="001638CA" w:rsidRPr="009F0F3C" w:rsidRDefault="001638CA">
                    <w:pPr>
                      <w:pStyle w:val="Literaturverzeichnis"/>
                      <w:rPr>
                        <w:noProof/>
                        <w:lang w:val="en-US"/>
                      </w:rPr>
                    </w:pPr>
                    <w:r w:rsidRPr="009F0F3C">
                      <w:rPr>
                        <w:noProof/>
                        <w:lang w:val="en-US"/>
                      </w:rPr>
                      <w:t>R. A. Ruddle und S. Lessels, „The Benefits of Using a Walking Interface,“ April 2009.</w:t>
                    </w:r>
                  </w:p>
                </w:tc>
              </w:tr>
              <w:tr w:rsidR="001638CA" w:rsidRPr="009F0F3C" w14:paraId="399A7E44" w14:textId="77777777">
                <w:trPr>
                  <w:divId w:val="583956309"/>
                  <w:tblCellSpacing w:w="15" w:type="dxa"/>
                </w:trPr>
                <w:tc>
                  <w:tcPr>
                    <w:tcW w:w="50" w:type="pct"/>
                    <w:hideMark/>
                  </w:tcPr>
                  <w:p w14:paraId="1914FFB0" w14:textId="77777777" w:rsidR="001638CA" w:rsidRDefault="001638CA">
                    <w:pPr>
                      <w:pStyle w:val="Literaturverzeichnis"/>
                      <w:rPr>
                        <w:noProof/>
                      </w:rPr>
                    </w:pPr>
                    <w:r>
                      <w:rPr>
                        <w:noProof/>
                      </w:rPr>
                      <w:t xml:space="preserve">[10] </w:t>
                    </w:r>
                  </w:p>
                </w:tc>
                <w:tc>
                  <w:tcPr>
                    <w:tcW w:w="0" w:type="auto"/>
                    <w:hideMark/>
                  </w:tcPr>
                  <w:p w14:paraId="55A1C1F4" w14:textId="77777777" w:rsidR="001638CA" w:rsidRPr="009F0F3C" w:rsidRDefault="001638CA">
                    <w:pPr>
                      <w:pStyle w:val="Literaturverzeichnis"/>
                      <w:rPr>
                        <w:noProof/>
                        <w:lang w:val="en-US"/>
                      </w:rPr>
                    </w:pPr>
                    <w:r w:rsidRPr="009F0F3C">
                      <w:rPr>
                        <w:noProof/>
                        <w:lang w:val="en-US"/>
                      </w:rPr>
                      <w:t>R. A. Ruddle, E. Volkova und H. H. Bülthoff, „Learning to Walk in Virtual Reality,“ Mai 2013.</w:t>
                    </w:r>
                  </w:p>
                </w:tc>
              </w:tr>
              <w:tr w:rsidR="001638CA" w14:paraId="08C07037" w14:textId="77777777">
                <w:trPr>
                  <w:divId w:val="583956309"/>
                  <w:tblCellSpacing w:w="15" w:type="dxa"/>
                </w:trPr>
                <w:tc>
                  <w:tcPr>
                    <w:tcW w:w="50" w:type="pct"/>
                    <w:hideMark/>
                  </w:tcPr>
                  <w:p w14:paraId="76EABB42" w14:textId="77777777" w:rsidR="001638CA" w:rsidRDefault="001638CA">
                    <w:pPr>
                      <w:pStyle w:val="Literaturverzeichnis"/>
                      <w:rPr>
                        <w:noProof/>
                      </w:rPr>
                    </w:pPr>
                    <w:r>
                      <w:rPr>
                        <w:noProof/>
                      </w:rPr>
                      <w:t xml:space="preserve">[11] </w:t>
                    </w:r>
                  </w:p>
                </w:tc>
                <w:tc>
                  <w:tcPr>
                    <w:tcW w:w="0" w:type="auto"/>
                    <w:hideMark/>
                  </w:tcPr>
                  <w:p w14:paraId="261EDAE6" w14:textId="77777777" w:rsidR="001638CA" w:rsidRDefault="001638CA">
                    <w:pPr>
                      <w:pStyle w:val="Literaturverzeichnis"/>
                      <w:rPr>
                        <w:noProof/>
                      </w:rPr>
                    </w:pPr>
                    <w:r w:rsidRPr="009F0F3C">
                      <w:rPr>
                        <w:noProof/>
                        <w:lang w:val="en-US"/>
                      </w:rPr>
                      <w:t xml:space="preserve">M. C. Whitton, J. V. Cohn, J. Feasel, P. Zimmons, S. Razzaque, S. .. </w:t>
                    </w:r>
                    <w:r>
                      <w:rPr>
                        <w:noProof/>
                      </w:rPr>
                      <w:t>Poulton, B. McLeod und F. P. Brooks, Jr., „Comparing VE Locomotion Interfaces,“ März 2005.</w:t>
                    </w:r>
                  </w:p>
                </w:tc>
              </w:tr>
              <w:tr w:rsidR="001638CA" w:rsidRPr="009F0F3C" w14:paraId="248580AB" w14:textId="77777777">
                <w:trPr>
                  <w:divId w:val="583956309"/>
                  <w:tblCellSpacing w:w="15" w:type="dxa"/>
                </w:trPr>
                <w:tc>
                  <w:tcPr>
                    <w:tcW w:w="50" w:type="pct"/>
                    <w:hideMark/>
                  </w:tcPr>
                  <w:p w14:paraId="599DAC78" w14:textId="77777777" w:rsidR="001638CA" w:rsidRDefault="001638CA">
                    <w:pPr>
                      <w:pStyle w:val="Literaturverzeichnis"/>
                      <w:rPr>
                        <w:noProof/>
                      </w:rPr>
                    </w:pPr>
                    <w:r>
                      <w:rPr>
                        <w:noProof/>
                      </w:rPr>
                      <w:t xml:space="preserve">[12] </w:t>
                    </w:r>
                  </w:p>
                </w:tc>
                <w:tc>
                  <w:tcPr>
                    <w:tcW w:w="0" w:type="auto"/>
                    <w:hideMark/>
                  </w:tcPr>
                  <w:p w14:paraId="10EE642B" w14:textId="77777777" w:rsidR="001638CA" w:rsidRPr="009F0F3C" w:rsidRDefault="001638CA">
                    <w:pPr>
                      <w:pStyle w:val="Literaturverzeichnis"/>
                      <w:rPr>
                        <w:noProof/>
                        <w:lang w:val="en-US"/>
                      </w:rPr>
                    </w:pPr>
                    <w:r w:rsidRPr="009F0F3C">
                      <w:rPr>
                        <w:noProof/>
                        <w:lang w:val="en-US"/>
                      </w:rPr>
                      <w:t>S. Razzaque, Z. Kohn und M. C. Whitton, „Redirected Walking,“ 2001.</w:t>
                    </w:r>
                  </w:p>
                </w:tc>
              </w:tr>
              <w:tr w:rsidR="001638CA" w:rsidRPr="009F0F3C" w14:paraId="1C1AC592" w14:textId="77777777">
                <w:trPr>
                  <w:divId w:val="583956309"/>
                  <w:tblCellSpacing w:w="15" w:type="dxa"/>
                </w:trPr>
                <w:tc>
                  <w:tcPr>
                    <w:tcW w:w="50" w:type="pct"/>
                    <w:hideMark/>
                  </w:tcPr>
                  <w:p w14:paraId="30A5D8B1" w14:textId="77777777" w:rsidR="001638CA" w:rsidRDefault="001638CA">
                    <w:pPr>
                      <w:pStyle w:val="Literaturverzeichnis"/>
                      <w:rPr>
                        <w:noProof/>
                      </w:rPr>
                    </w:pPr>
                    <w:r>
                      <w:rPr>
                        <w:noProof/>
                      </w:rPr>
                      <w:t xml:space="preserve">[13] </w:t>
                    </w:r>
                  </w:p>
                </w:tc>
                <w:tc>
                  <w:tcPr>
                    <w:tcW w:w="0" w:type="auto"/>
                    <w:hideMark/>
                  </w:tcPr>
                  <w:p w14:paraId="6576DD75" w14:textId="77777777" w:rsidR="001638CA" w:rsidRPr="009F0F3C" w:rsidRDefault="001638CA">
                    <w:pPr>
                      <w:pStyle w:val="Literaturverzeichnis"/>
                      <w:rPr>
                        <w:noProof/>
                        <w:lang w:val="en-US"/>
                      </w:rPr>
                    </w:pPr>
                    <w:r w:rsidRPr="009F0F3C">
                      <w:rPr>
                        <w:noProof/>
                        <w:lang w:val="en-US"/>
                      </w:rPr>
                      <w:t>E. A. Suma, G. Bruder, F. Steinicke, D. M. Krum und M. Bolas, „A Taxonomy for Deploying Redirection Techniques in Immersive Virtual Environments,“ 2012.</w:t>
                    </w:r>
                  </w:p>
                </w:tc>
              </w:tr>
              <w:tr w:rsidR="001638CA" w:rsidRPr="009F0F3C" w14:paraId="146CFB4A" w14:textId="77777777">
                <w:trPr>
                  <w:divId w:val="583956309"/>
                  <w:tblCellSpacing w:w="15" w:type="dxa"/>
                </w:trPr>
                <w:tc>
                  <w:tcPr>
                    <w:tcW w:w="50" w:type="pct"/>
                    <w:hideMark/>
                  </w:tcPr>
                  <w:p w14:paraId="4A1A3360" w14:textId="77777777" w:rsidR="001638CA" w:rsidRDefault="001638CA">
                    <w:pPr>
                      <w:pStyle w:val="Literaturverzeichnis"/>
                      <w:rPr>
                        <w:noProof/>
                      </w:rPr>
                    </w:pPr>
                    <w:r>
                      <w:rPr>
                        <w:noProof/>
                      </w:rPr>
                      <w:t xml:space="preserve">[14] </w:t>
                    </w:r>
                  </w:p>
                </w:tc>
                <w:tc>
                  <w:tcPr>
                    <w:tcW w:w="0" w:type="auto"/>
                    <w:hideMark/>
                  </w:tcPr>
                  <w:p w14:paraId="6A31D2B3" w14:textId="77777777" w:rsidR="001638CA" w:rsidRPr="009F0F3C" w:rsidRDefault="001638CA">
                    <w:pPr>
                      <w:pStyle w:val="Literaturverzeichnis"/>
                      <w:rPr>
                        <w:noProof/>
                        <w:lang w:val="en-US"/>
                      </w:rPr>
                    </w:pPr>
                    <w:r w:rsidRPr="009F0F3C">
                      <w:rPr>
                        <w:noProof/>
                        <w:lang w:val="en-US"/>
                      </w:rPr>
                      <w:t>F. Steinicke, G. Bruder, L. Kohli, J. Jerald und K. Hinrichs, „Taxonomy and Implementation of Redirection Techniques for Ubiquitous Passive Haptic Feedback,“ 2008.</w:t>
                    </w:r>
                  </w:p>
                </w:tc>
              </w:tr>
              <w:tr w:rsidR="001638CA" w:rsidRPr="009F0F3C" w14:paraId="00BBF9E7" w14:textId="77777777">
                <w:trPr>
                  <w:divId w:val="583956309"/>
                  <w:tblCellSpacing w:w="15" w:type="dxa"/>
                </w:trPr>
                <w:tc>
                  <w:tcPr>
                    <w:tcW w:w="50" w:type="pct"/>
                    <w:hideMark/>
                  </w:tcPr>
                  <w:p w14:paraId="33F10CB1" w14:textId="77777777" w:rsidR="001638CA" w:rsidRDefault="001638CA">
                    <w:pPr>
                      <w:pStyle w:val="Literaturverzeichnis"/>
                      <w:rPr>
                        <w:noProof/>
                      </w:rPr>
                    </w:pPr>
                    <w:r>
                      <w:rPr>
                        <w:noProof/>
                      </w:rPr>
                      <w:t xml:space="preserve">[15] </w:t>
                    </w:r>
                  </w:p>
                </w:tc>
                <w:tc>
                  <w:tcPr>
                    <w:tcW w:w="0" w:type="auto"/>
                    <w:hideMark/>
                  </w:tcPr>
                  <w:p w14:paraId="4180AEBA" w14:textId="77777777" w:rsidR="001638CA" w:rsidRPr="009F0F3C" w:rsidRDefault="001638CA">
                    <w:pPr>
                      <w:pStyle w:val="Literaturverzeichnis"/>
                      <w:rPr>
                        <w:noProof/>
                        <w:lang w:val="en-US"/>
                      </w:rPr>
                    </w:pPr>
                    <w:r w:rsidRPr="009F0F3C">
                      <w:rPr>
                        <w:noProof/>
                        <w:lang w:val="en-US"/>
                      </w:rPr>
                      <w:t>B. Williams, G. Narasimham, T. P. McNamara, T. H. Carr, J. J. Rieser und B. Bodenheimer, „Updating orientation in large virtual environments using scaled translational gain,“ 2006.</w:t>
                    </w:r>
                  </w:p>
                </w:tc>
              </w:tr>
              <w:tr w:rsidR="001638CA" w:rsidRPr="009F0F3C" w14:paraId="3A29D881" w14:textId="77777777">
                <w:trPr>
                  <w:divId w:val="583956309"/>
                  <w:tblCellSpacing w:w="15" w:type="dxa"/>
                </w:trPr>
                <w:tc>
                  <w:tcPr>
                    <w:tcW w:w="50" w:type="pct"/>
                    <w:hideMark/>
                  </w:tcPr>
                  <w:p w14:paraId="466ECEB6" w14:textId="77777777" w:rsidR="001638CA" w:rsidRDefault="001638CA">
                    <w:pPr>
                      <w:pStyle w:val="Literaturverzeichnis"/>
                      <w:rPr>
                        <w:noProof/>
                      </w:rPr>
                    </w:pPr>
                    <w:r>
                      <w:rPr>
                        <w:noProof/>
                      </w:rPr>
                      <w:t xml:space="preserve">[16] </w:t>
                    </w:r>
                  </w:p>
                </w:tc>
                <w:tc>
                  <w:tcPr>
                    <w:tcW w:w="0" w:type="auto"/>
                    <w:hideMark/>
                  </w:tcPr>
                  <w:p w14:paraId="23FCF403" w14:textId="77777777" w:rsidR="001638CA" w:rsidRPr="009F0F3C" w:rsidRDefault="001638CA">
                    <w:pPr>
                      <w:pStyle w:val="Literaturverzeichnis"/>
                      <w:rPr>
                        <w:noProof/>
                        <w:lang w:val="en-US"/>
                      </w:rPr>
                    </w:pPr>
                    <w:r w:rsidRPr="009F0F3C">
                      <w:rPr>
                        <w:noProof/>
                        <w:lang w:val="en-US"/>
                      </w:rPr>
                      <w:t>F. Steinicke, G. Bruder, J. Jerald, H. Frenz und M. Lappe, „Analyses of Human Sensitivity to Redirected Walking,“ 2008.</w:t>
                    </w:r>
                  </w:p>
                </w:tc>
              </w:tr>
              <w:tr w:rsidR="001638CA" w:rsidRPr="009F0F3C" w14:paraId="4634BE39" w14:textId="77777777">
                <w:trPr>
                  <w:divId w:val="583956309"/>
                  <w:tblCellSpacing w:w="15" w:type="dxa"/>
                </w:trPr>
                <w:tc>
                  <w:tcPr>
                    <w:tcW w:w="50" w:type="pct"/>
                    <w:hideMark/>
                  </w:tcPr>
                  <w:p w14:paraId="7263964A" w14:textId="77777777" w:rsidR="001638CA" w:rsidRDefault="001638CA">
                    <w:pPr>
                      <w:pStyle w:val="Literaturverzeichnis"/>
                      <w:rPr>
                        <w:noProof/>
                      </w:rPr>
                    </w:pPr>
                    <w:r>
                      <w:rPr>
                        <w:noProof/>
                      </w:rPr>
                      <w:lastRenderedPageBreak/>
                      <w:t xml:space="preserve">[17] </w:t>
                    </w:r>
                  </w:p>
                </w:tc>
                <w:tc>
                  <w:tcPr>
                    <w:tcW w:w="0" w:type="auto"/>
                    <w:hideMark/>
                  </w:tcPr>
                  <w:p w14:paraId="71899562" w14:textId="77777777" w:rsidR="001638CA" w:rsidRPr="009F0F3C" w:rsidRDefault="001638CA">
                    <w:pPr>
                      <w:pStyle w:val="Literaturverzeichnis"/>
                      <w:rPr>
                        <w:noProof/>
                        <w:lang w:val="en-US"/>
                      </w:rPr>
                    </w:pPr>
                    <w:r w:rsidRPr="009F0F3C">
                      <w:rPr>
                        <w:noProof/>
                        <w:lang w:val="en-US"/>
                      </w:rPr>
                      <w:t>F. Steinicke, G. Bruder, T. Ropinski und K. Hinrichs, „Moving Towards Generally Applicable Redirected Walking,“ 2008.</w:t>
                    </w:r>
                  </w:p>
                </w:tc>
              </w:tr>
              <w:tr w:rsidR="001638CA" w:rsidRPr="009F0F3C" w14:paraId="7678F760" w14:textId="77777777">
                <w:trPr>
                  <w:divId w:val="583956309"/>
                  <w:tblCellSpacing w:w="15" w:type="dxa"/>
                </w:trPr>
                <w:tc>
                  <w:tcPr>
                    <w:tcW w:w="50" w:type="pct"/>
                    <w:hideMark/>
                  </w:tcPr>
                  <w:p w14:paraId="707260A7" w14:textId="77777777" w:rsidR="001638CA" w:rsidRDefault="001638CA">
                    <w:pPr>
                      <w:pStyle w:val="Literaturverzeichnis"/>
                      <w:rPr>
                        <w:noProof/>
                      </w:rPr>
                    </w:pPr>
                    <w:r>
                      <w:rPr>
                        <w:noProof/>
                      </w:rPr>
                      <w:t xml:space="preserve">[18] </w:t>
                    </w:r>
                  </w:p>
                </w:tc>
                <w:tc>
                  <w:tcPr>
                    <w:tcW w:w="0" w:type="auto"/>
                    <w:hideMark/>
                  </w:tcPr>
                  <w:p w14:paraId="6EF2DF9A" w14:textId="77777777" w:rsidR="001638CA" w:rsidRPr="009F0F3C" w:rsidRDefault="001638CA">
                    <w:pPr>
                      <w:pStyle w:val="Literaturverzeichnis"/>
                      <w:rPr>
                        <w:noProof/>
                        <w:lang w:val="en-US"/>
                      </w:rPr>
                    </w:pPr>
                    <w:r w:rsidRPr="009F0F3C">
                      <w:rPr>
                        <w:noProof/>
                        <w:lang w:val="en-US"/>
                      </w:rPr>
                      <w:t>V. Interrante, L. Anderson und B. Ries, „Distance Perception in Immersive Virtual Environments, Revisited,“ 2006.</w:t>
                    </w:r>
                  </w:p>
                </w:tc>
              </w:tr>
              <w:tr w:rsidR="001638CA" w14:paraId="14D6D322" w14:textId="77777777">
                <w:trPr>
                  <w:divId w:val="583956309"/>
                  <w:tblCellSpacing w:w="15" w:type="dxa"/>
                </w:trPr>
                <w:tc>
                  <w:tcPr>
                    <w:tcW w:w="50" w:type="pct"/>
                    <w:hideMark/>
                  </w:tcPr>
                  <w:p w14:paraId="19B71563" w14:textId="77777777" w:rsidR="001638CA" w:rsidRDefault="001638CA">
                    <w:pPr>
                      <w:pStyle w:val="Literaturverzeichnis"/>
                      <w:rPr>
                        <w:noProof/>
                      </w:rPr>
                    </w:pPr>
                    <w:r>
                      <w:rPr>
                        <w:noProof/>
                      </w:rPr>
                      <w:t xml:space="preserve">[19] </w:t>
                    </w:r>
                  </w:p>
                </w:tc>
                <w:tc>
                  <w:tcPr>
                    <w:tcW w:w="0" w:type="auto"/>
                    <w:hideMark/>
                  </w:tcPr>
                  <w:p w14:paraId="1FBC4604" w14:textId="77777777" w:rsidR="001638CA" w:rsidRDefault="001638CA">
                    <w:pPr>
                      <w:pStyle w:val="Literaturverzeichnis"/>
                      <w:rPr>
                        <w:noProof/>
                      </w:rPr>
                    </w:pPr>
                    <w:r>
                      <w:rPr>
                        <w:noProof/>
                      </w:rPr>
                      <w:t>G. Bruder, F. Steinicke und P. Wieland, „Self-Motion Illusions in Immersive Virtual Reality Environments,“ 2011.</w:t>
                    </w:r>
                  </w:p>
                </w:tc>
              </w:tr>
              <w:tr w:rsidR="001638CA" w:rsidRPr="009F0F3C" w14:paraId="63DC03BE" w14:textId="77777777">
                <w:trPr>
                  <w:divId w:val="583956309"/>
                  <w:tblCellSpacing w:w="15" w:type="dxa"/>
                </w:trPr>
                <w:tc>
                  <w:tcPr>
                    <w:tcW w:w="50" w:type="pct"/>
                    <w:hideMark/>
                  </w:tcPr>
                  <w:p w14:paraId="106E845D" w14:textId="77777777" w:rsidR="001638CA" w:rsidRDefault="001638CA">
                    <w:pPr>
                      <w:pStyle w:val="Literaturverzeichnis"/>
                      <w:rPr>
                        <w:noProof/>
                      </w:rPr>
                    </w:pPr>
                    <w:r>
                      <w:rPr>
                        <w:noProof/>
                      </w:rPr>
                      <w:t xml:space="preserve">[20] </w:t>
                    </w:r>
                  </w:p>
                </w:tc>
                <w:tc>
                  <w:tcPr>
                    <w:tcW w:w="0" w:type="auto"/>
                    <w:hideMark/>
                  </w:tcPr>
                  <w:p w14:paraId="7AD8A26C" w14:textId="77777777" w:rsidR="001638CA" w:rsidRPr="009F0F3C" w:rsidRDefault="001638CA">
                    <w:pPr>
                      <w:pStyle w:val="Literaturverzeichnis"/>
                      <w:rPr>
                        <w:noProof/>
                        <w:lang w:val="en-US"/>
                      </w:rPr>
                    </w:pPr>
                    <w:r w:rsidRPr="009F0F3C">
                      <w:rPr>
                        <w:noProof/>
                        <w:lang w:val="en-US"/>
                      </w:rPr>
                      <w:t>F. Steinicke, G. Bruder, J. Jerald, H. Frenz und M. Lappe, „Estimation of Detection Thresholds for Redirected Walking Techniques,“ 2009.</w:t>
                    </w:r>
                  </w:p>
                </w:tc>
              </w:tr>
              <w:tr w:rsidR="001638CA" w:rsidRPr="009F0F3C" w14:paraId="2BC78545" w14:textId="77777777">
                <w:trPr>
                  <w:divId w:val="583956309"/>
                  <w:tblCellSpacing w:w="15" w:type="dxa"/>
                </w:trPr>
                <w:tc>
                  <w:tcPr>
                    <w:tcW w:w="50" w:type="pct"/>
                    <w:hideMark/>
                  </w:tcPr>
                  <w:p w14:paraId="0A886944" w14:textId="77777777" w:rsidR="001638CA" w:rsidRDefault="001638CA">
                    <w:pPr>
                      <w:pStyle w:val="Literaturverzeichnis"/>
                      <w:rPr>
                        <w:noProof/>
                      </w:rPr>
                    </w:pPr>
                    <w:r>
                      <w:rPr>
                        <w:noProof/>
                      </w:rPr>
                      <w:t xml:space="preserve">[21] </w:t>
                    </w:r>
                  </w:p>
                </w:tc>
                <w:tc>
                  <w:tcPr>
                    <w:tcW w:w="0" w:type="auto"/>
                    <w:hideMark/>
                  </w:tcPr>
                  <w:p w14:paraId="2E3B15FE" w14:textId="77777777" w:rsidR="001638CA" w:rsidRPr="009F0F3C" w:rsidRDefault="001638CA">
                    <w:pPr>
                      <w:pStyle w:val="Literaturverzeichnis"/>
                      <w:rPr>
                        <w:noProof/>
                        <w:lang w:val="en-US"/>
                      </w:rPr>
                    </w:pPr>
                    <w:r w:rsidRPr="009F0F3C">
                      <w:rPr>
                        <w:noProof/>
                        <w:lang w:val="en-US"/>
                      </w:rPr>
                      <w:t>F. Steinicke, G. Bruder, K. Hinrichs und A. Steed, „Gradual transitions and their effects on presence and distance estimation,“ 2009.</w:t>
                    </w:r>
                  </w:p>
                </w:tc>
              </w:tr>
              <w:tr w:rsidR="001638CA" w:rsidRPr="009F0F3C" w14:paraId="19682B5A" w14:textId="77777777">
                <w:trPr>
                  <w:divId w:val="583956309"/>
                  <w:tblCellSpacing w:w="15" w:type="dxa"/>
                </w:trPr>
                <w:tc>
                  <w:tcPr>
                    <w:tcW w:w="50" w:type="pct"/>
                    <w:hideMark/>
                  </w:tcPr>
                  <w:p w14:paraId="2050734C" w14:textId="77777777" w:rsidR="001638CA" w:rsidRDefault="001638CA">
                    <w:pPr>
                      <w:pStyle w:val="Literaturverzeichnis"/>
                      <w:rPr>
                        <w:noProof/>
                      </w:rPr>
                    </w:pPr>
                    <w:r>
                      <w:rPr>
                        <w:noProof/>
                      </w:rPr>
                      <w:t xml:space="preserve">[22] </w:t>
                    </w:r>
                  </w:p>
                </w:tc>
                <w:tc>
                  <w:tcPr>
                    <w:tcW w:w="0" w:type="auto"/>
                    <w:hideMark/>
                  </w:tcPr>
                  <w:p w14:paraId="4963EC2C" w14:textId="77777777" w:rsidR="001638CA" w:rsidRPr="009F0F3C" w:rsidRDefault="001638CA">
                    <w:pPr>
                      <w:pStyle w:val="Literaturverzeichnis"/>
                      <w:rPr>
                        <w:noProof/>
                        <w:lang w:val="en-US"/>
                      </w:rPr>
                    </w:pPr>
                    <w:r w:rsidRPr="009F0F3C">
                      <w:rPr>
                        <w:noProof/>
                        <w:lang w:val="en-US"/>
                      </w:rPr>
                      <w:t>B. Williams, G. Narasimham, B. Rump und T. McNamara, „Exploring Large Virtual Environments with an HMD when Physical Space is Limited,“ 2007.</w:t>
                    </w:r>
                  </w:p>
                </w:tc>
              </w:tr>
              <w:tr w:rsidR="001638CA" w:rsidRPr="009F0F3C" w14:paraId="7515A207" w14:textId="77777777">
                <w:trPr>
                  <w:divId w:val="583956309"/>
                  <w:tblCellSpacing w:w="15" w:type="dxa"/>
                </w:trPr>
                <w:tc>
                  <w:tcPr>
                    <w:tcW w:w="50" w:type="pct"/>
                    <w:hideMark/>
                  </w:tcPr>
                  <w:p w14:paraId="4C53ED97" w14:textId="77777777" w:rsidR="001638CA" w:rsidRDefault="001638CA">
                    <w:pPr>
                      <w:pStyle w:val="Literaturverzeichnis"/>
                      <w:rPr>
                        <w:noProof/>
                      </w:rPr>
                    </w:pPr>
                    <w:r>
                      <w:rPr>
                        <w:noProof/>
                      </w:rPr>
                      <w:t xml:space="preserve">[23] </w:t>
                    </w:r>
                  </w:p>
                </w:tc>
                <w:tc>
                  <w:tcPr>
                    <w:tcW w:w="0" w:type="auto"/>
                    <w:hideMark/>
                  </w:tcPr>
                  <w:p w14:paraId="4ACEA826" w14:textId="77777777" w:rsidR="001638CA" w:rsidRPr="009F0F3C" w:rsidRDefault="001638CA">
                    <w:pPr>
                      <w:pStyle w:val="Literaturverzeichnis"/>
                      <w:rPr>
                        <w:noProof/>
                        <w:lang w:val="en-US"/>
                      </w:rPr>
                    </w:pPr>
                    <w:r w:rsidRPr="009F0F3C">
                      <w:rPr>
                        <w:noProof/>
                        <w:lang w:val="en-US"/>
                      </w:rPr>
                      <w:t>E. Suma, S. Clark, S. Finkelstein und Z. Wartell, „Leveraging Change Blindness for Redirection in Virtual Environments,“ 2011.</w:t>
                    </w:r>
                  </w:p>
                </w:tc>
              </w:tr>
              <w:tr w:rsidR="001638CA" w:rsidRPr="009F0F3C" w14:paraId="6132EC7E" w14:textId="77777777">
                <w:trPr>
                  <w:divId w:val="583956309"/>
                  <w:tblCellSpacing w:w="15" w:type="dxa"/>
                </w:trPr>
                <w:tc>
                  <w:tcPr>
                    <w:tcW w:w="50" w:type="pct"/>
                    <w:hideMark/>
                  </w:tcPr>
                  <w:p w14:paraId="59F5D9C8" w14:textId="77777777" w:rsidR="001638CA" w:rsidRDefault="001638CA">
                    <w:pPr>
                      <w:pStyle w:val="Literaturverzeichnis"/>
                      <w:rPr>
                        <w:noProof/>
                      </w:rPr>
                    </w:pPr>
                    <w:r>
                      <w:rPr>
                        <w:noProof/>
                      </w:rPr>
                      <w:t xml:space="preserve">[24] </w:t>
                    </w:r>
                  </w:p>
                </w:tc>
                <w:tc>
                  <w:tcPr>
                    <w:tcW w:w="0" w:type="auto"/>
                    <w:hideMark/>
                  </w:tcPr>
                  <w:p w14:paraId="47B0B595" w14:textId="77777777" w:rsidR="001638CA" w:rsidRPr="009F0F3C" w:rsidRDefault="001638CA">
                    <w:pPr>
                      <w:pStyle w:val="Literaturverzeichnis"/>
                      <w:rPr>
                        <w:noProof/>
                        <w:lang w:val="en-US"/>
                      </w:rPr>
                    </w:pPr>
                    <w:r w:rsidRPr="009F0F3C">
                      <w:rPr>
                        <w:noProof/>
                        <w:lang w:val="en-US"/>
                      </w:rPr>
                      <w:t>D. Simons, „Current Approaches to Change Blindness,“ 2000.</w:t>
                    </w:r>
                  </w:p>
                </w:tc>
              </w:tr>
              <w:tr w:rsidR="001638CA" w:rsidRPr="009F0F3C" w14:paraId="306F4FC1" w14:textId="77777777">
                <w:trPr>
                  <w:divId w:val="583956309"/>
                  <w:tblCellSpacing w:w="15" w:type="dxa"/>
                </w:trPr>
                <w:tc>
                  <w:tcPr>
                    <w:tcW w:w="50" w:type="pct"/>
                    <w:hideMark/>
                  </w:tcPr>
                  <w:p w14:paraId="79A79608" w14:textId="77777777" w:rsidR="001638CA" w:rsidRDefault="001638CA">
                    <w:pPr>
                      <w:pStyle w:val="Literaturverzeichnis"/>
                      <w:rPr>
                        <w:noProof/>
                      </w:rPr>
                    </w:pPr>
                    <w:r>
                      <w:rPr>
                        <w:noProof/>
                      </w:rPr>
                      <w:t xml:space="preserve">[25] </w:t>
                    </w:r>
                  </w:p>
                </w:tc>
                <w:tc>
                  <w:tcPr>
                    <w:tcW w:w="0" w:type="auto"/>
                    <w:hideMark/>
                  </w:tcPr>
                  <w:p w14:paraId="2D339F34" w14:textId="77777777" w:rsidR="001638CA" w:rsidRPr="009F0F3C" w:rsidRDefault="001638CA">
                    <w:pPr>
                      <w:pStyle w:val="Literaturverzeichnis"/>
                      <w:rPr>
                        <w:noProof/>
                        <w:lang w:val="en-US"/>
                      </w:rPr>
                    </w:pPr>
                    <w:r w:rsidRPr="009F0F3C">
                      <w:rPr>
                        <w:noProof/>
                        <w:lang w:val="en-US"/>
                      </w:rPr>
                      <w:t>N. C. Nilsson, S. Serafin, M. H. Laursen, R. Nordahl, K. S. Pedersen und E. Sikström, „Tapping-In-Place: Increasing the Naturalness of Immersive Walking-In-Place Locomotion Through Novel Gestural Input,“ 2013.</w:t>
                    </w:r>
                  </w:p>
                </w:tc>
              </w:tr>
              <w:tr w:rsidR="001638CA" w:rsidRPr="009F0F3C" w14:paraId="7521195D" w14:textId="77777777">
                <w:trPr>
                  <w:divId w:val="583956309"/>
                  <w:tblCellSpacing w:w="15" w:type="dxa"/>
                </w:trPr>
                <w:tc>
                  <w:tcPr>
                    <w:tcW w:w="50" w:type="pct"/>
                    <w:hideMark/>
                  </w:tcPr>
                  <w:p w14:paraId="39536BFE" w14:textId="77777777" w:rsidR="001638CA" w:rsidRDefault="001638CA">
                    <w:pPr>
                      <w:pStyle w:val="Literaturverzeichnis"/>
                      <w:rPr>
                        <w:noProof/>
                      </w:rPr>
                    </w:pPr>
                    <w:r>
                      <w:rPr>
                        <w:noProof/>
                      </w:rPr>
                      <w:t xml:space="preserve">[26] </w:t>
                    </w:r>
                  </w:p>
                </w:tc>
                <w:tc>
                  <w:tcPr>
                    <w:tcW w:w="0" w:type="auto"/>
                    <w:hideMark/>
                  </w:tcPr>
                  <w:p w14:paraId="5062B0AF" w14:textId="77777777" w:rsidR="001638CA" w:rsidRPr="009F0F3C" w:rsidRDefault="001638CA">
                    <w:pPr>
                      <w:pStyle w:val="Literaturverzeichnis"/>
                      <w:rPr>
                        <w:noProof/>
                        <w:lang w:val="en-US"/>
                      </w:rPr>
                    </w:pPr>
                    <w:r w:rsidRPr="009F0F3C">
                      <w:rPr>
                        <w:noProof/>
                        <w:lang w:val="en-US"/>
                      </w:rPr>
                      <w:t>B. Williams, S. Bailey, G. Narasimham, M. Li und B. Bodenheimer, „Evaluation of Walking in Place on a Wii Balance Board to Explore a Virtual Environment,“ 2011.</w:t>
                    </w:r>
                  </w:p>
                </w:tc>
              </w:tr>
              <w:tr w:rsidR="001638CA" w:rsidRPr="009F0F3C" w14:paraId="7935C7F3" w14:textId="77777777">
                <w:trPr>
                  <w:divId w:val="583956309"/>
                  <w:tblCellSpacing w:w="15" w:type="dxa"/>
                </w:trPr>
                <w:tc>
                  <w:tcPr>
                    <w:tcW w:w="50" w:type="pct"/>
                    <w:hideMark/>
                  </w:tcPr>
                  <w:p w14:paraId="11D7054A" w14:textId="77777777" w:rsidR="001638CA" w:rsidRDefault="001638CA">
                    <w:pPr>
                      <w:pStyle w:val="Literaturverzeichnis"/>
                      <w:rPr>
                        <w:noProof/>
                      </w:rPr>
                    </w:pPr>
                    <w:r>
                      <w:rPr>
                        <w:noProof/>
                      </w:rPr>
                      <w:t xml:space="preserve">[27] </w:t>
                    </w:r>
                  </w:p>
                </w:tc>
                <w:tc>
                  <w:tcPr>
                    <w:tcW w:w="0" w:type="auto"/>
                    <w:hideMark/>
                  </w:tcPr>
                  <w:p w14:paraId="00F2AF25" w14:textId="77777777" w:rsidR="001638CA" w:rsidRPr="009F0F3C" w:rsidRDefault="001638CA">
                    <w:pPr>
                      <w:pStyle w:val="Literaturverzeichnis"/>
                      <w:rPr>
                        <w:noProof/>
                        <w:lang w:val="en-US"/>
                      </w:rPr>
                    </w:pPr>
                    <w:r w:rsidRPr="009F0F3C">
                      <w:rPr>
                        <w:noProof/>
                        <w:lang w:val="en-US"/>
                      </w:rPr>
                      <w:t>M. Slater, M. Usoh und A. Steed, „Taking Steps: The Influence of a Walking´Technique on Presence in Virtual Reality,“ 1995.</w:t>
                    </w:r>
                  </w:p>
                </w:tc>
              </w:tr>
              <w:tr w:rsidR="001638CA" w:rsidRPr="009F0F3C" w14:paraId="1402CE2E" w14:textId="77777777">
                <w:trPr>
                  <w:divId w:val="583956309"/>
                  <w:tblCellSpacing w:w="15" w:type="dxa"/>
                </w:trPr>
                <w:tc>
                  <w:tcPr>
                    <w:tcW w:w="50" w:type="pct"/>
                    <w:hideMark/>
                  </w:tcPr>
                  <w:p w14:paraId="1F44A73F" w14:textId="77777777" w:rsidR="001638CA" w:rsidRDefault="001638CA">
                    <w:pPr>
                      <w:pStyle w:val="Literaturverzeichnis"/>
                      <w:rPr>
                        <w:noProof/>
                      </w:rPr>
                    </w:pPr>
                    <w:r>
                      <w:rPr>
                        <w:noProof/>
                      </w:rPr>
                      <w:t xml:space="preserve">[28] </w:t>
                    </w:r>
                  </w:p>
                </w:tc>
                <w:tc>
                  <w:tcPr>
                    <w:tcW w:w="0" w:type="auto"/>
                    <w:hideMark/>
                  </w:tcPr>
                  <w:p w14:paraId="27D0E58B" w14:textId="77777777" w:rsidR="001638CA" w:rsidRPr="009F0F3C" w:rsidRDefault="001638CA">
                    <w:pPr>
                      <w:pStyle w:val="Literaturverzeichnis"/>
                      <w:rPr>
                        <w:noProof/>
                        <w:lang w:val="en-US"/>
                      </w:rPr>
                    </w:pPr>
                    <w:r w:rsidRPr="009F0F3C">
                      <w:rPr>
                        <w:noProof/>
                        <w:lang w:val="en-US"/>
                      </w:rPr>
                      <w:t>D. Zielinski, R. McMahan und R. Brady, „Shadow Walking: an Unencumbered Locomotion Technique for Systems with Under-floor Projection,“ 2011.</w:t>
                    </w:r>
                  </w:p>
                </w:tc>
              </w:tr>
              <w:tr w:rsidR="001638CA" w:rsidRPr="009F0F3C" w14:paraId="215509D9" w14:textId="77777777">
                <w:trPr>
                  <w:divId w:val="583956309"/>
                  <w:tblCellSpacing w:w="15" w:type="dxa"/>
                </w:trPr>
                <w:tc>
                  <w:tcPr>
                    <w:tcW w:w="50" w:type="pct"/>
                    <w:hideMark/>
                  </w:tcPr>
                  <w:p w14:paraId="4AAC7588" w14:textId="77777777" w:rsidR="001638CA" w:rsidRDefault="001638CA">
                    <w:pPr>
                      <w:pStyle w:val="Literaturverzeichnis"/>
                      <w:rPr>
                        <w:noProof/>
                      </w:rPr>
                    </w:pPr>
                    <w:r>
                      <w:rPr>
                        <w:noProof/>
                      </w:rPr>
                      <w:t xml:space="preserve">[29] </w:t>
                    </w:r>
                  </w:p>
                </w:tc>
                <w:tc>
                  <w:tcPr>
                    <w:tcW w:w="0" w:type="auto"/>
                    <w:hideMark/>
                  </w:tcPr>
                  <w:p w14:paraId="5525AC6F" w14:textId="77777777" w:rsidR="001638CA" w:rsidRPr="009F0F3C" w:rsidRDefault="001638CA">
                    <w:pPr>
                      <w:pStyle w:val="Literaturverzeichnis"/>
                      <w:rPr>
                        <w:noProof/>
                        <w:lang w:val="en-US"/>
                      </w:rPr>
                    </w:pPr>
                    <w:r w:rsidRPr="009F0F3C">
                      <w:rPr>
                        <w:noProof/>
                        <w:lang w:val="en-US"/>
                      </w:rPr>
                      <w:t>J. Lee, S. C. Ahn und J. Hwang, „A Walking-in-Place Method for Virtual Reality Using Position and Orientation Tracking,“ 2018.</w:t>
                    </w:r>
                  </w:p>
                </w:tc>
              </w:tr>
              <w:tr w:rsidR="001638CA" w:rsidRPr="009F0F3C" w14:paraId="6BAED445" w14:textId="77777777">
                <w:trPr>
                  <w:divId w:val="583956309"/>
                  <w:tblCellSpacing w:w="15" w:type="dxa"/>
                </w:trPr>
                <w:tc>
                  <w:tcPr>
                    <w:tcW w:w="50" w:type="pct"/>
                    <w:hideMark/>
                  </w:tcPr>
                  <w:p w14:paraId="56679668" w14:textId="77777777" w:rsidR="001638CA" w:rsidRDefault="001638CA">
                    <w:pPr>
                      <w:pStyle w:val="Literaturverzeichnis"/>
                      <w:rPr>
                        <w:noProof/>
                      </w:rPr>
                    </w:pPr>
                    <w:r>
                      <w:rPr>
                        <w:noProof/>
                      </w:rPr>
                      <w:t xml:space="preserve">[30] </w:t>
                    </w:r>
                  </w:p>
                </w:tc>
                <w:tc>
                  <w:tcPr>
                    <w:tcW w:w="0" w:type="auto"/>
                    <w:hideMark/>
                  </w:tcPr>
                  <w:p w14:paraId="5F02060C" w14:textId="77777777" w:rsidR="001638CA" w:rsidRPr="009F0F3C" w:rsidRDefault="001638CA">
                    <w:pPr>
                      <w:pStyle w:val="Literaturverzeichnis"/>
                      <w:rPr>
                        <w:noProof/>
                        <w:lang w:val="en-US"/>
                      </w:rPr>
                    </w:pPr>
                    <w:r w:rsidRPr="009F0F3C">
                      <w:rPr>
                        <w:noProof/>
                        <w:lang w:val="en-US"/>
                      </w:rPr>
                      <w:t>F. Buttussi und L. Chittaro, „Locomotion in Place in Virtual Reality: A Comparative Evaluation of Joystick, Teleport, and Leaning,“ 2020.</w:t>
                    </w:r>
                  </w:p>
                </w:tc>
              </w:tr>
              <w:tr w:rsidR="001638CA" w:rsidRPr="009F0F3C" w14:paraId="53B768AB" w14:textId="77777777">
                <w:trPr>
                  <w:divId w:val="583956309"/>
                  <w:tblCellSpacing w:w="15" w:type="dxa"/>
                </w:trPr>
                <w:tc>
                  <w:tcPr>
                    <w:tcW w:w="50" w:type="pct"/>
                    <w:hideMark/>
                  </w:tcPr>
                  <w:p w14:paraId="2D125A12" w14:textId="77777777" w:rsidR="001638CA" w:rsidRDefault="001638CA">
                    <w:pPr>
                      <w:pStyle w:val="Literaturverzeichnis"/>
                      <w:rPr>
                        <w:noProof/>
                      </w:rPr>
                    </w:pPr>
                    <w:r>
                      <w:rPr>
                        <w:noProof/>
                      </w:rPr>
                      <w:t xml:space="preserve">[31] </w:t>
                    </w:r>
                  </w:p>
                </w:tc>
                <w:tc>
                  <w:tcPr>
                    <w:tcW w:w="0" w:type="auto"/>
                    <w:hideMark/>
                  </w:tcPr>
                  <w:p w14:paraId="341639E2" w14:textId="77777777" w:rsidR="001638CA" w:rsidRPr="009F0F3C" w:rsidRDefault="001638CA">
                    <w:pPr>
                      <w:pStyle w:val="Literaturverzeichnis"/>
                      <w:rPr>
                        <w:noProof/>
                        <w:lang w:val="en-US"/>
                      </w:rPr>
                    </w:pPr>
                    <w:r w:rsidRPr="009F0F3C">
                      <w:rPr>
                        <w:noProof/>
                        <w:lang w:val="en-US"/>
                      </w:rPr>
                      <w:t>M. P. Jacob Habgood, D. Moore, D. Wilson und S. Alapont, „Rapid, Continuous Movement Between Nodes as an Accessible Virtual Reality Locomotion Technique,“ 2018.</w:t>
                    </w:r>
                  </w:p>
                </w:tc>
              </w:tr>
              <w:tr w:rsidR="001638CA" w:rsidRPr="009F0F3C" w14:paraId="2083C8C0" w14:textId="77777777">
                <w:trPr>
                  <w:divId w:val="583956309"/>
                  <w:tblCellSpacing w:w="15" w:type="dxa"/>
                </w:trPr>
                <w:tc>
                  <w:tcPr>
                    <w:tcW w:w="50" w:type="pct"/>
                    <w:hideMark/>
                  </w:tcPr>
                  <w:p w14:paraId="3E375298" w14:textId="77777777" w:rsidR="001638CA" w:rsidRDefault="001638CA">
                    <w:pPr>
                      <w:pStyle w:val="Literaturverzeichnis"/>
                      <w:rPr>
                        <w:noProof/>
                      </w:rPr>
                    </w:pPr>
                    <w:r>
                      <w:rPr>
                        <w:noProof/>
                      </w:rPr>
                      <w:t xml:space="preserve">[32] </w:t>
                    </w:r>
                  </w:p>
                </w:tc>
                <w:tc>
                  <w:tcPr>
                    <w:tcW w:w="0" w:type="auto"/>
                    <w:hideMark/>
                  </w:tcPr>
                  <w:p w14:paraId="6B686F54" w14:textId="77777777" w:rsidR="001638CA" w:rsidRPr="009F0F3C" w:rsidRDefault="001638CA">
                    <w:pPr>
                      <w:pStyle w:val="Literaturverzeichnis"/>
                      <w:rPr>
                        <w:noProof/>
                        <w:lang w:val="en-US"/>
                      </w:rPr>
                    </w:pPr>
                    <w:r w:rsidRPr="009F0F3C">
                      <w:rPr>
                        <w:noProof/>
                        <w:lang w:val="en-US"/>
                      </w:rPr>
                      <w:t>L. A. Cherep, A. Lim, J. W. Kelly und A. Ostrander, „Spatial cognitive implications of teleporting through virtual environments,“ 2020.</w:t>
                    </w:r>
                  </w:p>
                </w:tc>
              </w:tr>
              <w:tr w:rsidR="001638CA" w:rsidRPr="009F0F3C" w14:paraId="0D1D1D05" w14:textId="77777777">
                <w:trPr>
                  <w:divId w:val="583956309"/>
                  <w:tblCellSpacing w:w="15" w:type="dxa"/>
                </w:trPr>
                <w:tc>
                  <w:tcPr>
                    <w:tcW w:w="50" w:type="pct"/>
                    <w:hideMark/>
                  </w:tcPr>
                  <w:p w14:paraId="7AB9427E" w14:textId="77777777" w:rsidR="001638CA" w:rsidRDefault="001638CA">
                    <w:pPr>
                      <w:pStyle w:val="Literaturverzeichnis"/>
                      <w:rPr>
                        <w:noProof/>
                      </w:rPr>
                    </w:pPr>
                    <w:r>
                      <w:rPr>
                        <w:noProof/>
                      </w:rPr>
                      <w:t xml:space="preserve">[33] </w:t>
                    </w:r>
                  </w:p>
                </w:tc>
                <w:tc>
                  <w:tcPr>
                    <w:tcW w:w="0" w:type="auto"/>
                    <w:hideMark/>
                  </w:tcPr>
                  <w:p w14:paraId="3038C653" w14:textId="77777777" w:rsidR="001638CA" w:rsidRPr="009F0F3C" w:rsidRDefault="001638CA">
                    <w:pPr>
                      <w:pStyle w:val="Literaturverzeichnis"/>
                      <w:rPr>
                        <w:noProof/>
                        <w:lang w:val="en-US"/>
                      </w:rPr>
                    </w:pPr>
                    <w:r w:rsidRPr="009F0F3C">
                      <w:rPr>
                        <w:noProof/>
                        <w:lang w:val="en-US"/>
                      </w:rPr>
                      <w:t>M. P. J. Habgood, D. Moore, D. WIlson und S. Alapont, „Rapid, Continuous Movement Between Nodes as an Accessible Virtual Reality Locomotion Technique,“ 2018.</w:t>
                    </w:r>
                  </w:p>
                </w:tc>
              </w:tr>
              <w:tr w:rsidR="001638CA" w:rsidRPr="009F0F3C" w14:paraId="5686FA90" w14:textId="77777777">
                <w:trPr>
                  <w:divId w:val="583956309"/>
                  <w:tblCellSpacing w:w="15" w:type="dxa"/>
                </w:trPr>
                <w:tc>
                  <w:tcPr>
                    <w:tcW w:w="50" w:type="pct"/>
                    <w:hideMark/>
                  </w:tcPr>
                  <w:p w14:paraId="30EF0B81" w14:textId="77777777" w:rsidR="001638CA" w:rsidRDefault="001638CA">
                    <w:pPr>
                      <w:pStyle w:val="Literaturverzeichnis"/>
                      <w:rPr>
                        <w:noProof/>
                      </w:rPr>
                    </w:pPr>
                    <w:r>
                      <w:rPr>
                        <w:noProof/>
                      </w:rPr>
                      <w:lastRenderedPageBreak/>
                      <w:t xml:space="preserve">[34] </w:t>
                    </w:r>
                  </w:p>
                </w:tc>
                <w:tc>
                  <w:tcPr>
                    <w:tcW w:w="0" w:type="auto"/>
                    <w:hideMark/>
                  </w:tcPr>
                  <w:p w14:paraId="5D9920AA" w14:textId="77777777" w:rsidR="001638CA" w:rsidRPr="009F0F3C" w:rsidRDefault="001638CA">
                    <w:pPr>
                      <w:pStyle w:val="Literaturverzeichnis"/>
                      <w:rPr>
                        <w:noProof/>
                        <w:lang w:val="en-US"/>
                      </w:rPr>
                    </w:pPr>
                    <w:r w:rsidRPr="009F0F3C">
                      <w:rPr>
                        <w:noProof/>
                        <w:lang w:val="en-US"/>
                      </w:rPr>
                      <w:t>F. Buttussi und L. Chittaro, „Locomotion in Place in Virtual Reality: A Comparative Evaluation of Joystick, Teleport, and Leaning,“ 2019.</w:t>
                    </w:r>
                  </w:p>
                </w:tc>
              </w:tr>
              <w:tr w:rsidR="001638CA" w:rsidRPr="009F0F3C" w14:paraId="1AF3A873" w14:textId="77777777">
                <w:trPr>
                  <w:divId w:val="583956309"/>
                  <w:tblCellSpacing w:w="15" w:type="dxa"/>
                </w:trPr>
                <w:tc>
                  <w:tcPr>
                    <w:tcW w:w="50" w:type="pct"/>
                    <w:hideMark/>
                  </w:tcPr>
                  <w:p w14:paraId="13475A3B" w14:textId="77777777" w:rsidR="001638CA" w:rsidRDefault="001638CA">
                    <w:pPr>
                      <w:pStyle w:val="Literaturverzeichnis"/>
                      <w:rPr>
                        <w:noProof/>
                      </w:rPr>
                    </w:pPr>
                    <w:r>
                      <w:rPr>
                        <w:noProof/>
                      </w:rPr>
                      <w:t xml:space="preserve">[35] </w:t>
                    </w:r>
                  </w:p>
                </w:tc>
                <w:tc>
                  <w:tcPr>
                    <w:tcW w:w="0" w:type="auto"/>
                    <w:hideMark/>
                  </w:tcPr>
                  <w:p w14:paraId="335D3CD6" w14:textId="77777777" w:rsidR="001638CA" w:rsidRPr="009F0F3C" w:rsidRDefault="001638CA">
                    <w:pPr>
                      <w:pStyle w:val="Literaturverzeichnis"/>
                      <w:rPr>
                        <w:noProof/>
                        <w:lang w:val="en-US"/>
                      </w:rPr>
                    </w:pPr>
                    <w:r w:rsidRPr="009F0F3C">
                      <w:rPr>
                        <w:noProof/>
                        <w:lang w:val="en-US"/>
                      </w:rPr>
                      <w:t>P. T. Wilson, W. Kalescky, A. MacLaughlin und B. Williams, „VR Locomotion: Walking&gt;Walking in Place&gt;Arm Swinging,“ 2016.</w:t>
                    </w:r>
                  </w:p>
                </w:tc>
              </w:tr>
              <w:tr w:rsidR="001638CA" w:rsidRPr="009F0F3C" w14:paraId="75F3F08C" w14:textId="77777777">
                <w:trPr>
                  <w:divId w:val="583956309"/>
                  <w:tblCellSpacing w:w="15" w:type="dxa"/>
                </w:trPr>
                <w:tc>
                  <w:tcPr>
                    <w:tcW w:w="50" w:type="pct"/>
                    <w:hideMark/>
                  </w:tcPr>
                  <w:p w14:paraId="1091FAEE" w14:textId="77777777" w:rsidR="001638CA" w:rsidRDefault="001638CA">
                    <w:pPr>
                      <w:pStyle w:val="Literaturverzeichnis"/>
                      <w:rPr>
                        <w:noProof/>
                      </w:rPr>
                    </w:pPr>
                    <w:r>
                      <w:rPr>
                        <w:noProof/>
                      </w:rPr>
                      <w:t xml:space="preserve">[36] </w:t>
                    </w:r>
                  </w:p>
                </w:tc>
                <w:tc>
                  <w:tcPr>
                    <w:tcW w:w="0" w:type="auto"/>
                    <w:hideMark/>
                  </w:tcPr>
                  <w:p w14:paraId="4B5423F3" w14:textId="77777777" w:rsidR="001638CA" w:rsidRPr="009F0F3C" w:rsidRDefault="001638CA">
                    <w:pPr>
                      <w:pStyle w:val="Literaturverzeichnis"/>
                      <w:rPr>
                        <w:noProof/>
                        <w:lang w:val="en-US"/>
                      </w:rPr>
                    </w:pPr>
                    <w:r w:rsidRPr="009F0F3C">
                      <w:rPr>
                        <w:noProof/>
                        <w:lang w:val="en-US"/>
                      </w:rPr>
                      <w:t>D. Zielasko, S. Horn, S. Freitag, B. Weyers und T. Kuhlen, „Evaluation of Hands-Free HMD-Based Navigation Techniques for Immersive Data Analysis,“ 2016.</w:t>
                    </w:r>
                  </w:p>
                </w:tc>
              </w:tr>
              <w:tr w:rsidR="001638CA" w:rsidRPr="009F0F3C" w14:paraId="50D54677" w14:textId="77777777">
                <w:trPr>
                  <w:divId w:val="583956309"/>
                  <w:tblCellSpacing w:w="15" w:type="dxa"/>
                </w:trPr>
                <w:tc>
                  <w:tcPr>
                    <w:tcW w:w="50" w:type="pct"/>
                    <w:hideMark/>
                  </w:tcPr>
                  <w:p w14:paraId="2A6031CF" w14:textId="77777777" w:rsidR="001638CA" w:rsidRDefault="001638CA">
                    <w:pPr>
                      <w:pStyle w:val="Literaturverzeichnis"/>
                      <w:rPr>
                        <w:noProof/>
                      </w:rPr>
                    </w:pPr>
                    <w:r>
                      <w:rPr>
                        <w:noProof/>
                      </w:rPr>
                      <w:t xml:space="preserve">[37] </w:t>
                    </w:r>
                  </w:p>
                </w:tc>
                <w:tc>
                  <w:tcPr>
                    <w:tcW w:w="0" w:type="auto"/>
                    <w:hideMark/>
                  </w:tcPr>
                  <w:p w14:paraId="47638AEB" w14:textId="77777777" w:rsidR="001638CA" w:rsidRPr="009F0F3C" w:rsidRDefault="001638CA">
                    <w:pPr>
                      <w:pStyle w:val="Literaturverzeichnis"/>
                      <w:rPr>
                        <w:noProof/>
                        <w:lang w:val="en-US"/>
                      </w:rPr>
                    </w:pPr>
                    <w:r w:rsidRPr="009F0F3C">
                      <w:rPr>
                        <w:noProof/>
                        <w:lang w:val="en-US"/>
                      </w:rPr>
                      <w:t>A. Harris, K. Nguyen, P. T. Wilson, M. Jackoski und B. Williams, „Human Joystick: Wii-Leaning to Translate in Large Virtual Environments,“ 2014.</w:t>
                    </w:r>
                  </w:p>
                </w:tc>
              </w:tr>
              <w:tr w:rsidR="001638CA" w:rsidRPr="009F0F3C" w14:paraId="0777EFC5" w14:textId="77777777">
                <w:trPr>
                  <w:divId w:val="583956309"/>
                  <w:tblCellSpacing w:w="15" w:type="dxa"/>
                </w:trPr>
                <w:tc>
                  <w:tcPr>
                    <w:tcW w:w="50" w:type="pct"/>
                    <w:hideMark/>
                  </w:tcPr>
                  <w:p w14:paraId="20FD2F0E" w14:textId="77777777" w:rsidR="001638CA" w:rsidRDefault="001638CA">
                    <w:pPr>
                      <w:pStyle w:val="Literaturverzeichnis"/>
                      <w:rPr>
                        <w:noProof/>
                      </w:rPr>
                    </w:pPr>
                    <w:r>
                      <w:rPr>
                        <w:noProof/>
                      </w:rPr>
                      <w:t xml:space="preserve">[38] </w:t>
                    </w:r>
                  </w:p>
                </w:tc>
                <w:tc>
                  <w:tcPr>
                    <w:tcW w:w="0" w:type="auto"/>
                    <w:hideMark/>
                  </w:tcPr>
                  <w:p w14:paraId="2C02EE2D" w14:textId="77777777" w:rsidR="001638CA" w:rsidRPr="009F0F3C" w:rsidRDefault="001638CA">
                    <w:pPr>
                      <w:pStyle w:val="Literaturverzeichnis"/>
                      <w:rPr>
                        <w:noProof/>
                        <w:lang w:val="en-US"/>
                      </w:rPr>
                    </w:pPr>
                    <w:r w:rsidRPr="009F0F3C">
                      <w:rPr>
                        <w:noProof/>
                        <w:lang w:val="en-US"/>
                      </w:rPr>
                      <w:t>A. Kitson, A. M. Hashemian, E. R. Stepanova, E. Kruijf und B. E. Riecke, „Comparing Leaning-Based Motion Cueing Interfaces for Virtual Reality Locomotion,“ 2017.</w:t>
                    </w:r>
                  </w:p>
                </w:tc>
              </w:tr>
              <w:tr w:rsidR="001638CA" w:rsidRPr="009F0F3C" w14:paraId="7D23D036" w14:textId="77777777">
                <w:trPr>
                  <w:divId w:val="583956309"/>
                  <w:tblCellSpacing w:w="15" w:type="dxa"/>
                </w:trPr>
                <w:tc>
                  <w:tcPr>
                    <w:tcW w:w="50" w:type="pct"/>
                    <w:hideMark/>
                  </w:tcPr>
                  <w:p w14:paraId="1F360D9E" w14:textId="77777777" w:rsidR="001638CA" w:rsidRDefault="001638CA">
                    <w:pPr>
                      <w:pStyle w:val="Literaturverzeichnis"/>
                      <w:rPr>
                        <w:noProof/>
                      </w:rPr>
                    </w:pPr>
                    <w:r>
                      <w:rPr>
                        <w:noProof/>
                      </w:rPr>
                      <w:t xml:space="preserve">[39] </w:t>
                    </w:r>
                  </w:p>
                </w:tc>
                <w:tc>
                  <w:tcPr>
                    <w:tcW w:w="0" w:type="auto"/>
                    <w:hideMark/>
                  </w:tcPr>
                  <w:p w14:paraId="77B530F3" w14:textId="77777777" w:rsidR="001638CA" w:rsidRPr="009F0F3C" w:rsidRDefault="001638CA">
                    <w:pPr>
                      <w:pStyle w:val="Literaturverzeichnis"/>
                      <w:rPr>
                        <w:noProof/>
                        <w:lang w:val="en-US"/>
                      </w:rPr>
                    </w:pPr>
                    <w:r w:rsidRPr="009F0F3C">
                      <w:rPr>
                        <w:noProof/>
                        <w:lang w:val="en-US"/>
                      </w:rPr>
                      <w:t>Z. Wang, H. Wei, K. Zhang und L. Xie, „Real Walking in Place: HEX-CORE-PROTOTYPE Omnidirectional Treadmill,“ 2020.</w:t>
                    </w:r>
                  </w:p>
                </w:tc>
              </w:tr>
              <w:tr w:rsidR="001638CA" w:rsidRPr="009F0F3C" w14:paraId="3AAA5FE0" w14:textId="77777777">
                <w:trPr>
                  <w:divId w:val="583956309"/>
                  <w:tblCellSpacing w:w="15" w:type="dxa"/>
                </w:trPr>
                <w:tc>
                  <w:tcPr>
                    <w:tcW w:w="50" w:type="pct"/>
                    <w:hideMark/>
                  </w:tcPr>
                  <w:p w14:paraId="61F7A439" w14:textId="77777777" w:rsidR="001638CA" w:rsidRDefault="001638CA">
                    <w:pPr>
                      <w:pStyle w:val="Literaturverzeichnis"/>
                      <w:rPr>
                        <w:noProof/>
                      </w:rPr>
                    </w:pPr>
                    <w:r>
                      <w:rPr>
                        <w:noProof/>
                      </w:rPr>
                      <w:t xml:space="preserve">[40] </w:t>
                    </w:r>
                  </w:p>
                </w:tc>
                <w:tc>
                  <w:tcPr>
                    <w:tcW w:w="0" w:type="auto"/>
                    <w:hideMark/>
                  </w:tcPr>
                  <w:p w14:paraId="7463FB3E" w14:textId="77777777" w:rsidR="001638CA" w:rsidRPr="009F0F3C" w:rsidRDefault="001638CA">
                    <w:pPr>
                      <w:pStyle w:val="Literaturverzeichnis"/>
                      <w:rPr>
                        <w:noProof/>
                        <w:lang w:val="en-US"/>
                      </w:rPr>
                    </w:pPr>
                    <w:r w:rsidRPr="009F0F3C">
                      <w:rPr>
                        <w:noProof/>
                        <w:lang w:val="en-US"/>
                      </w:rPr>
                      <w:t>L. E. Warren und D. A. Bowman, „User Experience with Semi-Natural Locomotion Techniques in Virtual Reality: The Case of the Virtuix Omni,“ 2017.</w:t>
                    </w:r>
                  </w:p>
                </w:tc>
              </w:tr>
              <w:tr w:rsidR="001638CA" w14:paraId="219DAA10" w14:textId="77777777">
                <w:trPr>
                  <w:divId w:val="583956309"/>
                  <w:tblCellSpacing w:w="15" w:type="dxa"/>
                </w:trPr>
                <w:tc>
                  <w:tcPr>
                    <w:tcW w:w="50" w:type="pct"/>
                    <w:hideMark/>
                  </w:tcPr>
                  <w:p w14:paraId="352CF303" w14:textId="77777777" w:rsidR="001638CA" w:rsidRDefault="001638CA">
                    <w:pPr>
                      <w:pStyle w:val="Literaturverzeichnis"/>
                      <w:rPr>
                        <w:noProof/>
                      </w:rPr>
                    </w:pPr>
                    <w:r>
                      <w:rPr>
                        <w:noProof/>
                      </w:rPr>
                      <w:t xml:space="preserve">[41] </w:t>
                    </w:r>
                  </w:p>
                </w:tc>
                <w:tc>
                  <w:tcPr>
                    <w:tcW w:w="0" w:type="auto"/>
                    <w:hideMark/>
                  </w:tcPr>
                  <w:p w14:paraId="18737D61" w14:textId="77777777" w:rsidR="001638CA" w:rsidRDefault="001638CA">
                    <w:pPr>
                      <w:pStyle w:val="Literaturverzeichnis"/>
                      <w:rPr>
                        <w:noProof/>
                      </w:rPr>
                    </w:pPr>
                    <w:r>
                      <w:rPr>
                        <w:noProof/>
                      </w:rPr>
                      <w:t xml:space="preserve">J. Wolter und E. Walther, 26 10 2016. </w:t>
                    </w:r>
                    <w:r w:rsidRPr="009F0F3C">
                      <w:rPr>
                        <w:noProof/>
                        <w:lang w:val="en-US"/>
                      </w:rPr>
                      <w:t xml:space="preserve">[Online]. Available: https://dorsch.hogrefe.com/stichwort/konditionierung-klassische. </w:t>
                    </w:r>
                    <w:r>
                      <w:rPr>
                        <w:noProof/>
                      </w:rPr>
                      <w:t>[Zugriff am 06 05 2021].</w:t>
                    </w:r>
                  </w:p>
                </w:tc>
              </w:tr>
              <w:tr w:rsidR="001638CA" w:rsidRPr="009F0F3C" w14:paraId="10D79BF0" w14:textId="77777777">
                <w:trPr>
                  <w:divId w:val="583956309"/>
                  <w:tblCellSpacing w:w="15" w:type="dxa"/>
                </w:trPr>
                <w:tc>
                  <w:tcPr>
                    <w:tcW w:w="50" w:type="pct"/>
                    <w:hideMark/>
                  </w:tcPr>
                  <w:p w14:paraId="3891E7A7" w14:textId="77777777" w:rsidR="001638CA" w:rsidRDefault="001638CA">
                    <w:pPr>
                      <w:pStyle w:val="Literaturverzeichnis"/>
                      <w:rPr>
                        <w:noProof/>
                      </w:rPr>
                    </w:pPr>
                    <w:r>
                      <w:rPr>
                        <w:noProof/>
                      </w:rPr>
                      <w:t xml:space="preserve">[42] </w:t>
                    </w:r>
                  </w:p>
                </w:tc>
                <w:tc>
                  <w:tcPr>
                    <w:tcW w:w="0" w:type="auto"/>
                    <w:hideMark/>
                  </w:tcPr>
                  <w:p w14:paraId="5070C237" w14:textId="77777777" w:rsidR="001638CA" w:rsidRPr="009F0F3C" w:rsidRDefault="001638CA">
                    <w:pPr>
                      <w:pStyle w:val="Literaturverzeichnis"/>
                      <w:rPr>
                        <w:noProof/>
                        <w:lang w:val="en-US"/>
                      </w:rPr>
                    </w:pPr>
                    <w:r w:rsidRPr="009F0F3C">
                      <w:rPr>
                        <w:noProof/>
                        <w:lang w:val="en-US"/>
                      </w:rPr>
                      <w:t>E. Glotzbach, H. Ewald, M. Andreatta, P. Pauli und A. Mühlberger, „Contextual fear conditioning predicts subsequent avoidance behaviour in a virtual reality environment,“ 2012.</w:t>
                    </w:r>
                  </w:p>
                </w:tc>
              </w:tr>
              <w:tr w:rsidR="001638CA" w:rsidRPr="009F0F3C" w14:paraId="59A37013" w14:textId="77777777">
                <w:trPr>
                  <w:divId w:val="583956309"/>
                  <w:tblCellSpacing w:w="15" w:type="dxa"/>
                </w:trPr>
                <w:tc>
                  <w:tcPr>
                    <w:tcW w:w="50" w:type="pct"/>
                    <w:hideMark/>
                  </w:tcPr>
                  <w:p w14:paraId="3A860581" w14:textId="77777777" w:rsidR="001638CA" w:rsidRDefault="001638CA">
                    <w:pPr>
                      <w:pStyle w:val="Literaturverzeichnis"/>
                      <w:rPr>
                        <w:noProof/>
                      </w:rPr>
                    </w:pPr>
                    <w:r>
                      <w:rPr>
                        <w:noProof/>
                      </w:rPr>
                      <w:t xml:space="preserve">[43] </w:t>
                    </w:r>
                  </w:p>
                </w:tc>
                <w:tc>
                  <w:tcPr>
                    <w:tcW w:w="0" w:type="auto"/>
                    <w:hideMark/>
                  </w:tcPr>
                  <w:p w14:paraId="428DEBFF" w14:textId="77777777" w:rsidR="001638CA" w:rsidRPr="009F0F3C" w:rsidRDefault="001638CA">
                    <w:pPr>
                      <w:pStyle w:val="Literaturverzeichnis"/>
                      <w:rPr>
                        <w:noProof/>
                        <w:lang w:val="en-US"/>
                      </w:rPr>
                    </w:pPr>
                    <w:r w:rsidRPr="009F0F3C">
                      <w:rPr>
                        <w:noProof/>
                        <w:lang w:val="en-US"/>
                      </w:rPr>
                      <w:t>M. C. W. Kroes, J. E. Dunsmoor, W. E. Mackey, M. McClay und E. A, „Context conditioning in humans using commercially available immersive Virtual Reality,“ 2017.</w:t>
                    </w:r>
                  </w:p>
                </w:tc>
              </w:tr>
              <w:tr w:rsidR="001638CA" w14:paraId="79663AAD" w14:textId="77777777">
                <w:trPr>
                  <w:divId w:val="583956309"/>
                  <w:tblCellSpacing w:w="15" w:type="dxa"/>
                </w:trPr>
                <w:tc>
                  <w:tcPr>
                    <w:tcW w:w="50" w:type="pct"/>
                    <w:hideMark/>
                  </w:tcPr>
                  <w:p w14:paraId="6E0F6BF4" w14:textId="77777777" w:rsidR="001638CA" w:rsidRDefault="001638CA">
                    <w:pPr>
                      <w:pStyle w:val="Literaturverzeichnis"/>
                      <w:rPr>
                        <w:noProof/>
                      </w:rPr>
                    </w:pPr>
                    <w:r>
                      <w:rPr>
                        <w:noProof/>
                      </w:rPr>
                      <w:t xml:space="preserve">[44] </w:t>
                    </w:r>
                  </w:p>
                </w:tc>
                <w:tc>
                  <w:tcPr>
                    <w:tcW w:w="0" w:type="auto"/>
                    <w:hideMark/>
                  </w:tcPr>
                  <w:p w14:paraId="60AD74C9" w14:textId="77777777" w:rsidR="001638CA" w:rsidRDefault="001638CA">
                    <w:pPr>
                      <w:pStyle w:val="Literaturverzeichnis"/>
                      <w:rPr>
                        <w:noProof/>
                      </w:rPr>
                    </w:pPr>
                    <w:r>
                      <w:rPr>
                        <w:noProof/>
                      </w:rPr>
                      <w:t xml:space="preserve">G. Halbeisen und T. Glaser, 07 05 2019. </w:t>
                    </w:r>
                    <w:r w:rsidRPr="009F0F3C">
                      <w:rPr>
                        <w:noProof/>
                        <w:lang w:val="en-US"/>
                      </w:rPr>
                      <w:t xml:space="preserve">[Online]. Available: https://dorsch.hogrefe.com/stichwort/konditionierung-operante#search=4b7c74baa316eec7a5887db2deea308f&amp;offset=0. </w:t>
                    </w:r>
                    <w:r>
                      <w:rPr>
                        <w:noProof/>
                      </w:rPr>
                      <w:t>[Zugriff am 06 05 2021].</w:t>
                    </w:r>
                  </w:p>
                </w:tc>
              </w:tr>
              <w:tr w:rsidR="001638CA" w:rsidRPr="009F0F3C" w14:paraId="35B05C99" w14:textId="77777777">
                <w:trPr>
                  <w:divId w:val="583956309"/>
                  <w:tblCellSpacing w:w="15" w:type="dxa"/>
                </w:trPr>
                <w:tc>
                  <w:tcPr>
                    <w:tcW w:w="50" w:type="pct"/>
                    <w:hideMark/>
                  </w:tcPr>
                  <w:p w14:paraId="61E6021F" w14:textId="77777777" w:rsidR="001638CA" w:rsidRDefault="001638CA">
                    <w:pPr>
                      <w:pStyle w:val="Literaturverzeichnis"/>
                      <w:rPr>
                        <w:noProof/>
                      </w:rPr>
                    </w:pPr>
                    <w:r>
                      <w:rPr>
                        <w:noProof/>
                      </w:rPr>
                      <w:t xml:space="preserve">[45] </w:t>
                    </w:r>
                  </w:p>
                </w:tc>
                <w:tc>
                  <w:tcPr>
                    <w:tcW w:w="0" w:type="auto"/>
                    <w:hideMark/>
                  </w:tcPr>
                  <w:p w14:paraId="4FEC4217" w14:textId="77777777" w:rsidR="001638CA" w:rsidRPr="009F0F3C" w:rsidRDefault="001638CA">
                    <w:pPr>
                      <w:pStyle w:val="Literaturverzeichnis"/>
                      <w:rPr>
                        <w:noProof/>
                        <w:lang w:val="en-US"/>
                      </w:rPr>
                    </w:pPr>
                    <w:r w:rsidRPr="009F0F3C">
                      <w:rPr>
                        <w:noProof/>
                        <w:lang w:val="en-US"/>
                      </w:rPr>
                      <w:t>D. Kumar, N. Sinha und U. Lahiri, „Virtual reality</w:t>
                    </w:r>
                    <w:r w:rsidRPr="009F0F3C">
                      <w:rPr>
                        <w:noProof/>
                        <w:lang w:val="en-US"/>
                      </w:rPr>
                      <w:noBreakHyphen/>
                      <w:t>based balance training system augmented with operant conditioning paradigm,“ 2019.</w:t>
                    </w:r>
                  </w:p>
                </w:tc>
              </w:tr>
              <w:tr w:rsidR="001638CA" w14:paraId="26CD5735" w14:textId="77777777">
                <w:trPr>
                  <w:divId w:val="583956309"/>
                  <w:tblCellSpacing w:w="15" w:type="dxa"/>
                </w:trPr>
                <w:tc>
                  <w:tcPr>
                    <w:tcW w:w="50" w:type="pct"/>
                    <w:hideMark/>
                  </w:tcPr>
                  <w:p w14:paraId="49DD372B" w14:textId="77777777" w:rsidR="001638CA" w:rsidRDefault="001638CA">
                    <w:pPr>
                      <w:pStyle w:val="Literaturverzeichnis"/>
                      <w:rPr>
                        <w:noProof/>
                      </w:rPr>
                    </w:pPr>
                    <w:r>
                      <w:rPr>
                        <w:noProof/>
                      </w:rPr>
                      <w:t xml:space="preserve">[46] </w:t>
                    </w:r>
                  </w:p>
                </w:tc>
                <w:tc>
                  <w:tcPr>
                    <w:tcW w:w="0" w:type="auto"/>
                    <w:hideMark/>
                  </w:tcPr>
                  <w:p w14:paraId="469A4171" w14:textId="77777777" w:rsidR="001638CA" w:rsidRDefault="001638CA">
                    <w:pPr>
                      <w:pStyle w:val="Literaturverzeichnis"/>
                      <w:rPr>
                        <w:noProof/>
                      </w:rPr>
                    </w:pPr>
                    <w:r w:rsidRPr="009F0F3C">
                      <w:rPr>
                        <w:noProof/>
                        <w:lang w:val="en-US"/>
                      </w:rPr>
                      <w:t xml:space="preserve">C. Tröger, H. Ewald, E. Glotzbach, P. Pauli und A. Mühlberger, „Does pre-exposure inhibit fear context conditioning? </w:t>
                    </w:r>
                    <w:r>
                      <w:rPr>
                        <w:noProof/>
                      </w:rPr>
                      <w:t>A Virtual Reality Study,“ 2012.</w:t>
                    </w:r>
                  </w:p>
                </w:tc>
              </w:tr>
              <w:tr w:rsidR="001638CA" w14:paraId="3448F150" w14:textId="77777777">
                <w:trPr>
                  <w:divId w:val="583956309"/>
                  <w:tblCellSpacing w:w="15" w:type="dxa"/>
                </w:trPr>
                <w:tc>
                  <w:tcPr>
                    <w:tcW w:w="50" w:type="pct"/>
                    <w:hideMark/>
                  </w:tcPr>
                  <w:p w14:paraId="2E9746D9" w14:textId="77777777" w:rsidR="001638CA" w:rsidRDefault="001638CA">
                    <w:pPr>
                      <w:pStyle w:val="Literaturverzeichnis"/>
                      <w:rPr>
                        <w:noProof/>
                      </w:rPr>
                    </w:pPr>
                    <w:r>
                      <w:rPr>
                        <w:noProof/>
                      </w:rPr>
                      <w:t xml:space="preserve">[47] </w:t>
                    </w:r>
                  </w:p>
                </w:tc>
                <w:tc>
                  <w:tcPr>
                    <w:tcW w:w="0" w:type="auto"/>
                    <w:hideMark/>
                  </w:tcPr>
                  <w:p w14:paraId="7C85CE51" w14:textId="77777777" w:rsidR="001638CA" w:rsidRDefault="001638CA">
                    <w:pPr>
                      <w:pStyle w:val="Literaturverzeichnis"/>
                      <w:rPr>
                        <w:noProof/>
                      </w:rPr>
                    </w:pPr>
                    <w:r w:rsidRPr="009F0F3C">
                      <w:rPr>
                        <w:noProof/>
                        <w:lang w:val="en-US"/>
                      </w:rPr>
                      <w:t xml:space="preserve">[Online]. Available: https://unity.com/de. </w:t>
                    </w:r>
                    <w:r>
                      <w:rPr>
                        <w:noProof/>
                      </w:rPr>
                      <w:t>[Zugriff am 23 02 2021].</w:t>
                    </w:r>
                  </w:p>
                </w:tc>
              </w:tr>
              <w:tr w:rsidR="001638CA" w:rsidRPr="009F0F3C" w14:paraId="3C3C1D63" w14:textId="77777777">
                <w:trPr>
                  <w:divId w:val="583956309"/>
                  <w:tblCellSpacing w:w="15" w:type="dxa"/>
                </w:trPr>
                <w:tc>
                  <w:tcPr>
                    <w:tcW w:w="50" w:type="pct"/>
                    <w:hideMark/>
                  </w:tcPr>
                  <w:p w14:paraId="6D5E5583" w14:textId="77777777" w:rsidR="001638CA" w:rsidRDefault="001638CA">
                    <w:pPr>
                      <w:pStyle w:val="Literaturverzeichnis"/>
                      <w:rPr>
                        <w:noProof/>
                      </w:rPr>
                    </w:pPr>
                    <w:r>
                      <w:rPr>
                        <w:noProof/>
                      </w:rPr>
                      <w:t xml:space="preserve">[48] </w:t>
                    </w:r>
                  </w:p>
                </w:tc>
                <w:tc>
                  <w:tcPr>
                    <w:tcW w:w="0" w:type="auto"/>
                    <w:hideMark/>
                  </w:tcPr>
                  <w:p w14:paraId="57037F6B" w14:textId="77777777" w:rsidR="001638CA" w:rsidRPr="009F0F3C" w:rsidRDefault="001638CA">
                    <w:pPr>
                      <w:pStyle w:val="Literaturverzeichnis"/>
                      <w:rPr>
                        <w:noProof/>
                        <w:lang w:val="en-US"/>
                      </w:rPr>
                    </w:pPr>
                    <w:r w:rsidRPr="009F0F3C">
                      <w:rPr>
                        <w:noProof/>
                        <w:lang w:val="en-US"/>
                      </w:rPr>
                      <w:t>„Unity’s interface,“ [Online]. Available: https://docs.unity3d.com/Manual/UsingTheEditor.html. [Zugriff am 07 06 2021].</w:t>
                    </w:r>
                  </w:p>
                </w:tc>
              </w:tr>
              <w:tr w:rsidR="001638CA" w14:paraId="3704883B" w14:textId="77777777">
                <w:trPr>
                  <w:divId w:val="583956309"/>
                  <w:tblCellSpacing w:w="15" w:type="dxa"/>
                </w:trPr>
                <w:tc>
                  <w:tcPr>
                    <w:tcW w:w="50" w:type="pct"/>
                    <w:hideMark/>
                  </w:tcPr>
                  <w:p w14:paraId="69403FEB" w14:textId="77777777" w:rsidR="001638CA" w:rsidRDefault="001638CA">
                    <w:pPr>
                      <w:pStyle w:val="Literaturverzeichnis"/>
                      <w:rPr>
                        <w:noProof/>
                      </w:rPr>
                    </w:pPr>
                    <w:r>
                      <w:rPr>
                        <w:noProof/>
                      </w:rPr>
                      <w:t xml:space="preserve">[49] </w:t>
                    </w:r>
                  </w:p>
                </w:tc>
                <w:tc>
                  <w:tcPr>
                    <w:tcW w:w="0" w:type="auto"/>
                    <w:hideMark/>
                  </w:tcPr>
                  <w:p w14:paraId="60E11C38" w14:textId="77777777" w:rsidR="001638CA" w:rsidRDefault="001638CA">
                    <w:pPr>
                      <w:pStyle w:val="Literaturverzeichnis"/>
                      <w:rPr>
                        <w:noProof/>
                      </w:rPr>
                    </w:pPr>
                    <w:r>
                      <w:rPr>
                        <w:noProof/>
                      </w:rPr>
                      <w:t xml:space="preserve">D. Ziesecke, „Alle Infos zur Oculus Quest – technische Daten, Preis und Laufzeit,“ 03 03 2019. </w:t>
                    </w:r>
                    <w:r w:rsidRPr="009F0F3C">
                      <w:rPr>
                        <w:noProof/>
                        <w:lang w:val="en-US"/>
                      </w:rPr>
                      <w:t xml:space="preserve">[Online]. Available: https://vr-legion.de/news/alle-infos-zur-oculus-quest-technische-daten-preis-und-laufzeit/. </w:t>
                    </w:r>
                    <w:r>
                      <w:rPr>
                        <w:noProof/>
                      </w:rPr>
                      <w:t>[Zugriff am 23 02 2021].</w:t>
                    </w:r>
                  </w:p>
                </w:tc>
              </w:tr>
              <w:tr w:rsidR="001638CA" w14:paraId="3F7EA7D4" w14:textId="77777777">
                <w:trPr>
                  <w:divId w:val="583956309"/>
                  <w:tblCellSpacing w:w="15" w:type="dxa"/>
                </w:trPr>
                <w:tc>
                  <w:tcPr>
                    <w:tcW w:w="50" w:type="pct"/>
                    <w:hideMark/>
                  </w:tcPr>
                  <w:p w14:paraId="43EB0AE3" w14:textId="77777777" w:rsidR="001638CA" w:rsidRDefault="001638CA">
                    <w:pPr>
                      <w:pStyle w:val="Literaturverzeichnis"/>
                      <w:rPr>
                        <w:noProof/>
                      </w:rPr>
                    </w:pPr>
                    <w:r>
                      <w:rPr>
                        <w:noProof/>
                      </w:rPr>
                      <w:lastRenderedPageBreak/>
                      <w:t xml:space="preserve">[50] </w:t>
                    </w:r>
                  </w:p>
                </w:tc>
                <w:tc>
                  <w:tcPr>
                    <w:tcW w:w="0" w:type="auto"/>
                    <w:hideMark/>
                  </w:tcPr>
                  <w:p w14:paraId="2B0D7CEF" w14:textId="77777777" w:rsidR="001638CA" w:rsidRDefault="001638CA">
                    <w:pPr>
                      <w:pStyle w:val="Literaturverzeichnis"/>
                      <w:rPr>
                        <w:noProof/>
                      </w:rPr>
                    </w:pPr>
                    <w:r w:rsidRPr="009F0F3C">
                      <w:rPr>
                        <w:noProof/>
                        <w:lang w:val="en-US"/>
                      </w:rPr>
                      <w:t xml:space="preserve">C. Spinger, „Oculus Quest im Test: Virtual Reality für die Masse,“ 30 04 2019. [Online]. Available: https://www.vrnerds.de/oculus-quest-im-test-virtual-reality-fuer-die-masse/. </w:t>
                    </w:r>
                    <w:r>
                      <w:rPr>
                        <w:noProof/>
                      </w:rPr>
                      <w:t>[Zugriff am 27 02 2021].</w:t>
                    </w:r>
                  </w:p>
                </w:tc>
              </w:tr>
              <w:tr w:rsidR="001638CA" w14:paraId="0B7394DA" w14:textId="77777777">
                <w:trPr>
                  <w:divId w:val="583956309"/>
                  <w:tblCellSpacing w:w="15" w:type="dxa"/>
                </w:trPr>
                <w:tc>
                  <w:tcPr>
                    <w:tcW w:w="50" w:type="pct"/>
                    <w:hideMark/>
                  </w:tcPr>
                  <w:p w14:paraId="78F94308" w14:textId="77777777" w:rsidR="001638CA" w:rsidRDefault="001638CA">
                    <w:pPr>
                      <w:pStyle w:val="Literaturverzeichnis"/>
                      <w:rPr>
                        <w:noProof/>
                      </w:rPr>
                    </w:pPr>
                    <w:r>
                      <w:rPr>
                        <w:noProof/>
                      </w:rPr>
                      <w:t xml:space="preserve">[51] </w:t>
                    </w:r>
                  </w:p>
                </w:tc>
                <w:tc>
                  <w:tcPr>
                    <w:tcW w:w="0" w:type="auto"/>
                    <w:hideMark/>
                  </w:tcPr>
                  <w:p w14:paraId="0D8D9401" w14:textId="77777777" w:rsidR="001638CA" w:rsidRDefault="001638CA">
                    <w:pPr>
                      <w:pStyle w:val="Literaturverzeichnis"/>
                      <w:rPr>
                        <w:noProof/>
                      </w:rPr>
                    </w:pPr>
                    <w:r w:rsidRPr="009F0F3C">
                      <w:rPr>
                        <w:noProof/>
                        <w:lang w:val="en-US"/>
                      </w:rPr>
                      <w:t xml:space="preserve">„Unveiling the Vive Consumer Edition and Pre-order Information,“ [Online]. Available: https://blog.vive.com/us/2016/02/21/unveiling-the-vive-consumer-edition-and-pre-order-information/. </w:t>
                    </w:r>
                    <w:r>
                      <w:rPr>
                        <w:noProof/>
                      </w:rPr>
                      <w:t>[Zugriff am 10 06 2021].</w:t>
                    </w:r>
                  </w:p>
                </w:tc>
              </w:tr>
              <w:tr w:rsidR="001638CA" w14:paraId="032EB08C" w14:textId="77777777">
                <w:trPr>
                  <w:divId w:val="583956309"/>
                  <w:tblCellSpacing w:w="15" w:type="dxa"/>
                </w:trPr>
                <w:tc>
                  <w:tcPr>
                    <w:tcW w:w="50" w:type="pct"/>
                    <w:hideMark/>
                  </w:tcPr>
                  <w:p w14:paraId="6C22224B" w14:textId="77777777" w:rsidR="001638CA" w:rsidRDefault="001638CA">
                    <w:pPr>
                      <w:pStyle w:val="Literaturverzeichnis"/>
                      <w:rPr>
                        <w:noProof/>
                      </w:rPr>
                    </w:pPr>
                    <w:r>
                      <w:rPr>
                        <w:noProof/>
                      </w:rPr>
                      <w:t xml:space="preserve">[52] </w:t>
                    </w:r>
                  </w:p>
                </w:tc>
                <w:tc>
                  <w:tcPr>
                    <w:tcW w:w="0" w:type="auto"/>
                    <w:hideMark/>
                  </w:tcPr>
                  <w:p w14:paraId="748A92CD" w14:textId="77777777" w:rsidR="001638CA" w:rsidRDefault="001638CA">
                    <w:pPr>
                      <w:pStyle w:val="Literaturverzeichnis"/>
                      <w:rPr>
                        <w:noProof/>
                      </w:rPr>
                    </w:pPr>
                    <w:r w:rsidRPr="009F0F3C">
                      <w:rPr>
                        <w:noProof/>
                        <w:lang w:val="en-US"/>
                      </w:rPr>
                      <w:t xml:space="preserve">„HTC Vive Pro gegen HTC Vive Pro Eye gegen HTC Vive Pro 2,“ [Online]. Available: https://www.pocket-lint.com/de-de/ar-vr/kaufberatung/htc/143271-htc-vive-pro-vs-htc-vive-was-ist-der-unterschied. </w:t>
                    </w:r>
                    <w:r>
                      <w:rPr>
                        <w:noProof/>
                      </w:rPr>
                      <w:t>[Zugriff am 13 06 2021].</w:t>
                    </w:r>
                  </w:p>
                </w:tc>
              </w:tr>
              <w:tr w:rsidR="001638CA" w14:paraId="4EE7E0CD" w14:textId="77777777">
                <w:trPr>
                  <w:divId w:val="583956309"/>
                  <w:tblCellSpacing w:w="15" w:type="dxa"/>
                </w:trPr>
                <w:tc>
                  <w:tcPr>
                    <w:tcW w:w="50" w:type="pct"/>
                    <w:hideMark/>
                  </w:tcPr>
                  <w:p w14:paraId="313797E4" w14:textId="77777777" w:rsidR="001638CA" w:rsidRDefault="001638CA">
                    <w:pPr>
                      <w:pStyle w:val="Literaturverzeichnis"/>
                      <w:rPr>
                        <w:noProof/>
                      </w:rPr>
                    </w:pPr>
                    <w:r>
                      <w:rPr>
                        <w:noProof/>
                      </w:rPr>
                      <w:t xml:space="preserve">[53] </w:t>
                    </w:r>
                  </w:p>
                </w:tc>
                <w:tc>
                  <w:tcPr>
                    <w:tcW w:w="0" w:type="auto"/>
                    <w:hideMark/>
                  </w:tcPr>
                  <w:p w14:paraId="3CCAE60A" w14:textId="77777777" w:rsidR="001638CA" w:rsidRDefault="001638CA">
                    <w:pPr>
                      <w:pStyle w:val="Literaturverzeichnis"/>
                      <w:rPr>
                        <w:noProof/>
                      </w:rPr>
                    </w:pPr>
                    <w:r w:rsidRPr="009F0F3C">
                      <w:rPr>
                        <w:noProof/>
                        <w:lang w:val="en-US"/>
                      </w:rPr>
                      <w:t xml:space="preserve">[Online]. Available: https://business.vive.com/de/product/vive-pro-eye-office/. </w:t>
                    </w:r>
                    <w:r>
                      <w:rPr>
                        <w:noProof/>
                      </w:rPr>
                      <w:t>[Zugriff am 10 06 2021].</w:t>
                    </w:r>
                  </w:p>
                </w:tc>
              </w:tr>
              <w:tr w:rsidR="001638CA" w14:paraId="5CBE66EA" w14:textId="77777777">
                <w:trPr>
                  <w:divId w:val="583956309"/>
                  <w:tblCellSpacing w:w="15" w:type="dxa"/>
                </w:trPr>
                <w:tc>
                  <w:tcPr>
                    <w:tcW w:w="50" w:type="pct"/>
                    <w:hideMark/>
                  </w:tcPr>
                  <w:p w14:paraId="30A80A24" w14:textId="77777777" w:rsidR="001638CA" w:rsidRDefault="001638CA">
                    <w:pPr>
                      <w:pStyle w:val="Literaturverzeichnis"/>
                      <w:rPr>
                        <w:noProof/>
                      </w:rPr>
                    </w:pPr>
                    <w:r>
                      <w:rPr>
                        <w:noProof/>
                      </w:rPr>
                      <w:t xml:space="preserve">[54] </w:t>
                    </w:r>
                  </w:p>
                </w:tc>
                <w:tc>
                  <w:tcPr>
                    <w:tcW w:w="0" w:type="auto"/>
                    <w:hideMark/>
                  </w:tcPr>
                  <w:p w14:paraId="3999CF9C" w14:textId="77777777" w:rsidR="001638CA" w:rsidRDefault="001638CA">
                    <w:pPr>
                      <w:pStyle w:val="Literaturverzeichnis"/>
                      <w:rPr>
                        <w:noProof/>
                      </w:rPr>
                    </w:pPr>
                    <w:r w:rsidRPr="009F0F3C">
                      <w:rPr>
                        <w:noProof/>
                        <w:lang w:val="en-US"/>
                      </w:rPr>
                      <w:t xml:space="preserve">[Online]. Available: https://www.vive.com/de/product/vive-pro-eye/overview/. </w:t>
                    </w:r>
                    <w:r>
                      <w:rPr>
                        <w:noProof/>
                      </w:rPr>
                      <w:t>[Zugriff am 13 06 2021].</w:t>
                    </w:r>
                  </w:p>
                </w:tc>
              </w:tr>
              <w:tr w:rsidR="001638CA" w14:paraId="30312551" w14:textId="77777777">
                <w:trPr>
                  <w:divId w:val="583956309"/>
                  <w:tblCellSpacing w:w="15" w:type="dxa"/>
                </w:trPr>
                <w:tc>
                  <w:tcPr>
                    <w:tcW w:w="50" w:type="pct"/>
                    <w:hideMark/>
                  </w:tcPr>
                  <w:p w14:paraId="0F7F17A5" w14:textId="77777777" w:rsidR="001638CA" w:rsidRDefault="001638CA">
                    <w:pPr>
                      <w:pStyle w:val="Literaturverzeichnis"/>
                      <w:rPr>
                        <w:noProof/>
                      </w:rPr>
                    </w:pPr>
                    <w:r>
                      <w:rPr>
                        <w:noProof/>
                      </w:rPr>
                      <w:t xml:space="preserve">[55] </w:t>
                    </w:r>
                  </w:p>
                </w:tc>
                <w:tc>
                  <w:tcPr>
                    <w:tcW w:w="0" w:type="auto"/>
                    <w:hideMark/>
                  </w:tcPr>
                  <w:p w14:paraId="19BAD95B" w14:textId="77777777" w:rsidR="001638CA" w:rsidRDefault="001638CA">
                    <w:pPr>
                      <w:pStyle w:val="Literaturverzeichnis"/>
                      <w:rPr>
                        <w:noProof/>
                      </w:rPr>
                    </w:pPr>
                    <w:r>
                      <w:rPr>
                        <w:noProof/>
                      </w:rPr>
                      <w:t>„Über die VIVE Controller (2018),“ [Online]. Available: https://www.vive.com/de/support/vive-pro/category_howto/about-the-controllers---2018.html. [Zugriff am 13 06 2021].</w:t>
                    </w:r>
                  </w:p>
                </w:tc>
              </w:tr>
              <w:tr w:rsidR="001638CA" w14:paraId="6D531C72" w14:textId="77777777">
                <w:trPr>
                  <w:divId w:val="583956309"/>
                  <w:tblCellSpacing w:w="15" w:type="dxa"/>
                </w:trPr>
                <w:tc>
                  <w:tcPr>
                    <w:tcW w:w="50" w:type="pct"/>
                    <w:hideMark/>
                  </w:tcPr>
                  <w:p w14:paraId="6871632C" w14:textId="77777777" w:rsidR="001638CA" w:rsidRDefault="001638CA">
                    <w:pPr>
                      <w:pStyle w:val="Literaturverzeichnis"/>
                      <w:rPr>
                        <w:noProof/>
                      </w:rPr>
                    </w:pPr>
                    <w:r>
                      <w:rPr>
                        <w:noProof/>
                      </w:rPr>
                      <w:t xml:space="preserve">[56] </w:t>
                    </w:r>
                  </w:p>
                </w:tc>
                <w:tc>
                  <w:tcPr>
                    <w:tcW w:w="0" w:type="auto"/>
                    <w:hideMark/>
                  </w:tcPr>
                  <w:p w14:paraId="60F68B83" w14:textId="77777777" w:rsidR="001638CA" w:rsidRDefault="001638CA">
                    <w:pPr>
                      <w:pStyle w:val="Literaturverzeichnis"/>
                      <w:rPr>
                        <w:noProof/>
                      </w:rPr>
                    </w:pPr>
                    <w:r>
                      <w:rPr>
                        <w:noProof/>
                      </w:rPr>
                      <w:t>„Über SteamVR Basisstation 2.0,“ [Online]. Available: https://www.vive.com/de/support/vive-pro/category_howto/about-the-base-stations.html. [Zugriff am 13 06 2021].</w:t>
                    </w:r>
                  </w:p>
                </w:tc>
              </w:tr>
              <w:tr w:rsidR="001638CA" w14:paraId="36724BCE" w14:textId="77777777">
                <w:trPr>
                  <w:divId w:val="583956309"/>
                  <w:tblCellSpacing w:w="15" w:type="dxa"/>
                </w:trPr>
                <w:tc>
                  <w:tcPr>
                    <w:tcW w:w="50" w:type="pct"/>
                    <w:hideMark/>
                  </w:tcPr>
                  <w:p w14:paraId="287724EC" w14:textId="77777777" w:rsidR="001638CA" w:rsidRDefault="001638CA">
                    <w:pPr>
                      <w:pStyle w:val="Literaturverzeichnis"/>
                      <w:rPr>
                        <w:noProof/>
                      </w:rPr>
                    </w:pPr>
                    <w:r>
                      <w:rPr>
                        <w:noProof/>
                      </w:rPr>
                      <w:t xml:space="preserve">[57] </w:t>
                    </w:r>
                  </w:p>
                </w:tc>
                <w:tc>
                  <w:tcPr>
                    <w:tcW w:w="0" w:type="auto"/>
                    <w:hideMark/>
                  </w:tcPr>
                  <w:p w14:paraId="7DD02D99" w14:textId="77777777" w:rsidR="001638CA" w:rsidRDefault="001638CA">
                    <w:pPr>
                      <w:pStyle w:val="Literaturverzeichnis"/>
                      <w:rPr>
                        <w:noProof/>
                      </w:rPr>
                    </w:pPr>
                    <w:r w:rsidRPr="009F0F3C">
                      <w:rPr>
                        <w:noProof/>
                        <w:lang w:val="en-US"/>
                      </w:rPr>
                      <w:t xml:space="preserve">[Online]. Available: https://partner.steamgames.com/vrlicensing. </w:t>
                    </w:r>
                    <w:r>
                      <w:rPr>
                        <w:noProof/>
                      </w:rPr>
                      <w:t>[Zugriff am 13 06 2021].</w:t>
                    </w:r>
                  </w:p>
                </w:tc>
              </w:tr>
              <w:tr w:rsidR="001638CA" w14:paraId="2AE676E5" w14:textId="77777777">
                <w:trPr>
                  <w:divId w:val="583956309"/>
                  <w:tblCellSpacing w:w="15" w:type="dxa"/>
                </w:trPr>
                <w:tc>
                  <w:tcPr>
                    <w:tcW w:w="50" w:type="pct"/>
                    <w:hideMark/>
                  </w:tcPr>
                  <w:p w14:paraId="59D2F62D" w14:textId="77777777" w:rsidR="001638CA" w:rsidRDefault="001638CA">
                    <w:pPr>
                      <w:pStyle w:val="Literaturverzeichnis"/>
                      <w:rPr>
                        <w:noProof/>
                      </w:rPr>
                    </w:pPr>
                    <w:r>
                      <w:rPr>
                        <w:noProof/>
                      </w:rPr>
                      <w:t xml:space="preserve">[58] </w:t>
                    </w:r>
                  </w:p>
                </w:tc>
                <w:tc>
                  <w:tcPr>
                    <w:tcW w:w="0" w:type="auto"/>
                    <w:hideMark/>
                  </w:tcPr>
                  <w:p w14:paraId="0D3AFC1C" w14:textId="77777777" w:rsidR="001638CA" w:rsidRDefault="001638CA">
                    <w:pPr>
                      <w:pStyle w:val="Literaturverzeichnis"/>
                      <w:rPr>
                        <w:noProof/>
                      </w:rPr>
                    </w:pPr>
                    <w:r w:rsidRPr="009F0F3C">
                      <w:rPr>
                        <w:noProof/>
                        <w:lang w:val="en-US"/>
                      </w:rPr>
                      <w:t xml:space="preserve">[Online]. Available: https://www.vive.com/de/accessory/wireless-adapter/. </w:t>
                    </w:r>
                    <w:r>
                      <w:rPr>
                        <w:noProof/>
                      </w:rPr>
                      <w:t>[Zugriff am 15 07 2021].</w:t>
                    </w:r>
                  </w:p>
                </w:tc>
              </w:tr>
              <w:tr w:rsidR="001638CA" w14:paraId="1027120A" w14:textId="77777777">
                <w:trPr>
                  <w:divId w:val="583956309"/>
                  <w:tblCellSpacing w:w="15" w:type="dxa"/>
                </w:trPr>
                <w:tc>
                  <w:tcPr>
                    <w:tcW w:w="50" w:type="pct"/>
                    <w:hideMark/>
                  </w:tcPr>
                  <w:p w14:paraId="666BF5EC" w14:textId="77777777" w:rsidR="001638CA" w:rsidRDefault="001638CA">
                    <w:pPr>
                      <w:pStyle w:val="Literaturverzeichnis"/>
                      <w:rPr>
                        <w:noProof/>
                      </w:rPr>
                    </w:pPr>
                    <w:r>
                      <w:rPr>
                        <w:noProof/>
                      </w:rPr>
                      <w:t xml:space="preserve">[59] </w:t>
                    </w:r>
                  </w:p>
                </w:tc>
                <w:tc>
                  <w:tcPr>
                    <w:tcW w:w="0" w:type="auto"/>
                    <w:hideMark/>
                  </w:tcPr>
                  <w:p w14:paraId="56C64A8E" w14:textId="77777777" w:rsidR="001638CA" w:rsidRDefault="001638CA">
                    <w:pPr>
                      <w:pStyle w:val="Literaturverzeichnis"/>
                      <w:rPr>
                        <w:noProof/>
                      </w:rPr>
                    </w:pPr>
                    <w:r w:rsidRPr="009F0F3C">
                      <w:rPr>
                        <w:noProof/>
                        <w:lang w:val="en-US"/>
                      </w:rPr>
                      <w:t xml:space="preserve">„VIVE WLAN Adapter (VIVE/VIVE Pro),“ [Online]. </w:t>
                    </w:r>
                    <w:r>
                      <w:rPr>
                        <w:noProof/>
                      </w:rPr>
                      <w:t>Available: https://www.vive.com/de/support/wireless-adapter/category_howto/vive-wireless-adapter.html. [Zugriff am 15 07 2021].</w:t>
                    </w:r>
                  </w:p>
                </w:tc>
              </w:tr>
              <w:tr w:rsidR="001638CA" w14:paraId="13958C46" w14:textId="77777777">
                <w:trPr>
                  <w:divId w:val="583956309"/>
                  <w:tblCellSpacing w:w="15" w:type="dxa"/>
                </w:trPr>
                <w:tc>
                  <w:tcPr>
                    <w:tcW w:w="50" w:type="pct"/>
                    <w:hideMark/>
                  </w:tcPr>
                  <w:p w14:paraId="45EBC50D" w14:textId="77777777" w:rsidR="001638CA" w:rsidRDefault="001638CA">
                    <w:pPr>
                      <w:pStyle w:val="Literaturverzeichnis"/>
                      <w:rPr>
                        <w:noProof/>
                      </w:rPr>
                    </w:pPr>
                    <w:r>
                      <w:rPr>
                        <w:noProof/>
                      </w:rPr>
                      <w:t xml:space="preserve">[60] </w:t>
                    </w:r>
                  </w:p>
                </w:tc>
                <w:tc>
                  <w:tcPr>
                    <w:tcW w:w="0" w:type="auto"/>
                    <w:hideMark/>
                  </w:tcPr>
                  <w:p w14:paraId="00F35F24" w14:textId="77777777" w:rsidR="001638CA" w:rsidRDefault="001638CA">
                    <w:pPr>
                      <w:pStyle w:val="Literaturverzeichnis"/>
                      <w:rPr>
                        <w:noProof/>
                      </w:rPr>
                    </w:pPr>
                    <w:r w:rsidRPr="009F0F3C">
                      <w:rPr>
                        <w:noProof/>
                        <w:lang w:val="en-US"/>
                      </w:rPr>
                      <w:t xml:space="preserve">„Understand Oculus Integration Package Components,“ [Online]. Available: https://developer.oculus.com/documentation/unity/unity-utilities-overview/. </w:t>
                    </w:r>
                    <w:r>
                      <w:rPr>
                        <w:noProof/>
                      </w:rPr>
                      <w:t>[Zugriff am 17 05 2021].</w:t>
                    </w:r>
                  </w:p>
                </w:tc>
              </w:tr>
              <w:tr w:rsidR="001638CA" w14:paraId="58938845" w14:textId="77777777">
                <w:trPr>
                  <w:divId w:val="583956309"/>
                  <w:tblCellSpacing w:w="15" w:type="dxa"/>
                </w:trPr>
                <w:tc>
                  <w:tcPr>
                    <w:tcW w:w="50" w:type="pct"/>
                    <w:hideMark/>
                  </w:tcPr>
                  <w:p w14:paraId="6B3302A4" w14:textId="77777777" w:rsidR="001638CA" w:rsidRDefault="001638CA">
                    <w:pPr>
                      <w:pStyle w:val="Literaturverzeichnis"/>
                      <w:rPr>
                        <w:noProof/>
                      </w:rPr>
                    </w:pPr>
                    <w:r>
                      <w:rPr>
                        <w:noProof/>
                      </w:rPr>
                      <w:t xml:space="preserve">[61] </w:t>
                    </w:r>
                  </w:p>
                </w:tc>
                <w:tc>
                  <w:tcPr>
                    <w:tcW w:w="0" w:type="auto"/>
                    <w:hideMark/>
                  </w:tcPr>
                  <w:p w14:paraId="1EF92F2D" w14:textId="77777777" w:rsidR="001638CA" w:rsidRDefault="001638CA">
                    <w:pPr>
                      <w:pStyle w:val="Literaturverzeichnis"/>
                      <w:rPr>
                        <w:noProof/>
                      </w:rPr>
                    </w:pPr>
                    <w:r w:rsidRPr="009F0F3C">
                      <w:rPr>
                        <w:noProof/>
                        <w:lang w:val="en-US"/>
                      </w:rPr>
                      <w:t xml:space="preserve">„SteamVR Unity Plugin,“ [Online]. Available: https://valvesoftware.github.io/steamvr_unity_plugin/. </w:t>
                    </w:r>
                    <w:r>
                      <w:rPr>
                        <w:noProof/>
                      </w:rPr>
                      <w:t>[Zugriff am 17 05 2021].</w:t>
                    </w:r>
                  </w:p>
                </w:tc>
              </w:tr>
              <w:tr w:rsidR="001638CA" w:rsidRPr="009F0F3C" w14:paraId="4673150C" w14:textId="77777777">
                <w:trPr>
                  <w:divId w:val="583956309"/>
                  <w:tblCellSpacing w:w="15" w:type="dxa"/>
                </w:trPr>
                <w:tc>
                  <w:tcPr>
                    <w:tcW w:w="50" w:type="pct"/>
                    <w:hideMark/>
                  </w:tcPr>
                  <w:p w14:paraId="2EDF9E60" w14:textId="77777777" w:rsidR="001638CA" w:rsidRDefault="001638CA">
                    <w:pPr>
                      <w:pStyle w:val="Literaturverzeichnis"/>
                      <w:rPr>
                        <w:noProof/>
                      </w:rPr>
                    </w:pPr>
                    <w:r>
                      <w:rPr>
                        <w:noProof/>
                      </w:rPr>
                      <w:t xml:space="preserve">[62] </w:t>
                    </w:r>
                  </w:p>
                </w:tc>
                <w:tc>
                  <w:tcPr>
                    <w:tcW w:w="0" w:type="auto"/>
                    <w:hideMark/>
                  </w:tcPr>
                  <w:p w14:paraId="53CBA483" w14:textId="77777777" w:rsidR="001638CA" w:rsidRPr="009F0F3C" w:rsidRDefault="001638CA">
                    <w:pPr>
                      <w:pStyle w:val="Literaturverzeichnis"/>
                      <w:rPr>
                        <w:noProof/>
                        <w:lang w:val="en-US"/>
                      </w:rPr>
                    </w:pPr>
                    <w:r w:rsidRPr="009F0F3C">
                      <w:rPr>
                        <w:noProof/>
                        <w:lang w:val="en-US"/>
                      </w:rPr>
                      <w:t>„Colliders,“ [Online]. Available: https://docs.unity3d.com/Manual/CollidersOverview.html. [Zugriff am 21 05 2021].</w:t>
                    </w:r>
                  </w:p>
                </w:tc>
              </w:tr>
              <w:tr w:rsidR="001638CA" w14:paraId="717FF7F4" w14:textId="77777777">
                <w:trPr>
                  <w:divId w:val="583956309"/>
                  <w:tblCellSpacing w:w="15" w:type="dxa"/>
                </w:trPr>
                <w:tc>
                  <w:tcPr>
                    <w:tcW w:w="50" w:type="pct"/>
                    <w:hideMark/>
                  </w:tcPr>
                  <w:p w14:paraId="47FB56EF" w14:textId="77777777" w:rsidR="001638CA" w:rsidRDefault="001638CA">
                    <w:pPr>
                      <w:pStyle w:val="Literaturverzeichnis"/>
                      <w:rPr>
                        <w:noProof/>
                      </w:rPr>
                    </w:pPr>
                    <w:r>
                      <w:rPr>
                        <w:noProof/>
                      </w:rPr>
                      <w:t xml:space="preserve">[63] </w:t>
                    </w:r>
                  </w:p>
                </w:tc>
                <w:tc>
                  <w:tcPr>
                    <w:tcW w:w="0" w:type="auto"/>
                    <w:hideMark/>
                  </w:tcPr>
                  <w:p w14:paraId="1042E60B" w14:textId="77777777" w:rsidR="001638CA" w:rsidRDefault="001638CA">
                    <w:pPr>
                      <w:pStyle w:val="Literaturverzeichnis"/>
                      <w:rPr>
                        <w:noProof/>
                      </w:rPr>
                    </w:pPr>
                    <w:r>
                      <w:rPr>
                        <w:noProof/>
                      </w:rPr>
                      <w:t>„Tags,“ [Online]. Available: https://docs.unity3d.com/Manual/Tags.html. [Zugriff am 15 07 2021].</w:t>
                    </w:r>
                  </w:p>
                </w:tc>
              </w:tr>
              <w:tr w:rsidR="001638CA" w:rsidRPr="009F0F3C" w14:paraId="44D8F550" w14:textId="77777777">
                <w:trPr>
                  <w:divId w:val="583956309"/>
                  <w:tblCellSpacing w:w="15" w:type="dxa"/>
                </w:trPr>
                <w:tc>
                  <w:tcPr>
                    <w:tcW w:w="50" w:type="pct"/>
                    <w:hideMark/>
                  </w:tcPr>
                  <w:p w14:paraId="5558422D" w14:textId="77777777" w:rsidR="001638CA" w:rsidRDefault="001638CA">
                    <w:pPr>
                      <w:pStyle w:val="Literaturverzeichnis"/>
                      <w:rPr>
                        <w:noProof/>
                      </w:rPr>
                    </w:pPr>
                    <w:r>
                      <w:rPr>
                        <w:noProof/>
                      </w:rPr>
                      <w:t xml:space="preserve">[64] </w:t>
                    </w:r>
                  </w:p>
                </w:tc>
                <w:tc>
                  <w:tcPr>
                    <w:tcW w:w="0" w:type="auto"/>
                    <w:hideMark/>
                  </w:tcPr>
                  <w:p w14:paraId="35EF9FF9" w14:textId="77777777" w:rsidR="001638CA" w:rsidRPr="009F0F3C" w:rsidRDefault="001638CA">
                    <w:pPr>
                      <w:pStyle w:val="Literaturverzeichnis"/>
                      <w:rPr>
                        <w:noProof/>
                        <w:lang w:val="en-US"/>
                      </w:rPr>
                    </w:pPr>
                    <w:r w:rsidRPr="009F0F3C">
                      <w:rPr>
                        <w:noProof/>
                        <w:lang w:val="en-US"/>
                      </w:rPr>
                      <w:t>„Animation State Machines,“ [Online]. Available: https://docs.unity3d.com/Manual/AnimationStateMachines.html. [Zugriff am 19 05 2021].</w:t>
                    </w:r>
                  </w:p>
                </w:tc>
              </w:tr>
              <w:tr w:rsidR="001638CA" w14:paraId="2E56C3C8" w14:textId="77777777">
                <w:trPr>
                  <w:divId w:val="583956309"/>
                  <w:tblCellSpacing w:w="15" w:type="dxa"/>
                </w:trPr>
                <w:tc>
                  <w:tcPr>
                    <w:tcW w:w="50" w:type="pct"/>
                    <w:hideMark/>
                  </w:tcPr>
                  <w:p w14:paraId="5247E071" w14:textId="77777777" w:rsidR="001638CA" w:rsidRDefault="001638CA">
                    <w:pPr>
                      <w:pStyle w:val="Literaturverzeichnis"/>
                      <w:rPr>
                        <w:noProof/>
                      </w:rPr>
                    </w:pPr>
                    <w:r>
                      <w:rPr>
                        <w:noProof/>
                      </w:rPr>
                      <w:t xml:space="preserve">[65] </w:t>
                    </w:r>
                  </w:p>
                </w:tc>
                <w:tc>
                  <w:tcPr>
                    <w:tcW w:w="0" w:type="auto"/>
                    <w:hideMark/>
                  </w:tcPr>
                  <w:p w14:paraId="2A7A3BD9" w14:textId="77777777" w:rsidR="001638CA" w:rsidRDefault="001638CA">
                    <w:pPr>
                      <w:pStyle w:val="Literaturverzeichnis"/>
                      <w:rPr>
                        <w:noProof/>
                      </w:rPr>
                    </w:pPr>
                    <w:r>
                      <w:rPr>
                        <w:noProof/>
                      </w:rPr>
                      <w:t>A. States. [Online]. Available: https://docs.unity3d.com/Manual/class-State.html. [Zugriff am 31 05 2021].</w:t>
                    </w:r>
                  </w:p>
                </w:tc>
              </w:tr>
              <w:tr w:rsidR="001638CA" w14:paraId="6FF84531" w14:textId="77777777">
                <w:trPr>
                  <w:divId w:val="583956309"/>
                  <w:tblCellSpacing w:w="15" w:type="dxa"/>
                </w:trPr>
                <w:tc>
                  <w:tcPr>
                    <w:tcW w:w="50" w:type="pct"/>
                    <w:hideMark/>
                  </w:tcPr>
                  <w:p w14:paraId="51A1A23A" w14:textId="77777777" w:rsidR="001638CA" w:rsidRDefault="001638CA">
                    <w:pPr>
                      <w:pStyle w:val="Literaturverzeichnis"/>
                      <w:rPr>
                        <w:noProof/>
                      </w:rPr>
                    </w:pPr>
                    <w:r>
                      <w:rPr>
                        <w:noProof/>
                      </w:rPr>
                      <w:lastRenderedPageBreak/>
                      <w:t xml:space="preserve">[66] </w:t>
                    </w:r>
                  </w:p>
                </w:tc>
                <w:tc>
                  <w:tcPr>
                    <w:tcW w:w="0" w:type="auto"/>
                    <w:hideMark/>
                  </w:tcPr>
                  <w:p w14:paraId="40D96B5A" w14:textId="77777777" w:rsidR="001638CA" w:rsidRDefault="001638CA">
                    <w:pPr>
                      <w:pStyle w:val="Literaturverzeichnis"/>
                      <w:rPr>
                        <w:noProof/>
                      </w:rPr>
                    </w:pPr>
                    <w:r w:rsidRPr="009F0F3C">
                      <w:rPr>
                        <w:noProof/>
                        <w:lang w:val="en-US"/>
                      </w:rPr>
                      <w:t xml:space="preserve">„Koroutine,“ [Online]. Available: https://de-academic.com/dic.nsf/dewiki/792872. </w:t>
                    </w:r>
                    <w:r>
                      <w:rPr>
                        <w:noProof/>
                      </w:rPr>
                      <w:t>[Zugriff am 20 07 2021].</w:t>
                    </w:r>
                  </w:p>
                </w:tc>
              </w:tr>
              <w:tr w:rsidR="001638CA" w14:paraId="2D14A987" w14:textId="77777777">
                <w:trPr>
                  <w:divId w:val="583956309"/>
                  <w:tblCellSpacing w:w="15" w:type="dxa"/>
                </w:trPr>
                <w:tc>
                  <w:tcPr>
                    <w:tcW w:w="50" w:type="pct"/>
                    <w:hideMark/>
                  </w:tcPr>
                  <w:p w14:paraId="22835F6A" w14:textId="77777777" w:rsidR="001638CA" w:rsidRDefault="001638CA">
                    <w:pPr>
                      <w:pStyle w:val="Literaturverzeichnis"/>
                      <w:rPr>
                        <w:noProof/>
                      </w:rPr>
                    </w:pPr>
                    <w:r>
                      <w:rPr>
                        <w:noProof/>
                      </w:rPr>
                      <w:t xml:space="preserve">[67] </w:t>
                    </w:r>
                  </w:p>
                </w:tc>
                <w:tc>
                  <w:tcPr>
                    <w:tcW w:w="0" w:type="auto"/>
                    <w:hideMark/>
                  </w:tcPr>
                  <w:p w14:paraId="24F02DAA" w14:textId="77777777" w:rsidR="001638CA" w:rsidRDefault="001638CA">
                    <w:pPr>
                      <w:pStyle w:val="Literaturverzeichnis"/>
                      <w:rPr>
                        <w:noProof/>
                      </w:rPr>
                    </w:pPr>
                    <w:r>
                      <w:rPr>
                        <w:noProof/>
                      </w:rPr>
                      <w:t xml:space="preserve">„Erstellen eines Formulars mit Microsoft Forms,“ [Online]. </w:t>
                    </w:r>
                    <w:r w:rsidRPr="009F0F3C">
                      <w:rPr>
                        <w:noProof/>
                        <w:lang w:val="en-US"/>
                      </w:rPr>
                      <w:t xml:space="preserve">Available: https://support.microsoft.com/de-de/office/erstellen-eines-formulars-mit-microsoft-forms-4ffb64cc-7d5d-402f-b82e-b1d49418fd9d. </w:t>
                    </w:r>
                    <w:r>
                      <w:rPr>
                        <w:noProof/>
                      </w:rPr>
                      <w:t>[Zugriff am 17 08 2021].</w:t>
                    </w:r>
                  </w:p>
                </w:tc>
              </w:tr>
              <w:tr w:rsidR="001638CA" w14:paraId="454E4A46" w14:textId="77777777">
                <w:trPr>
                  <w:divId w:val="583956309"/>
                  <w:tblCellSpacing w:w="15" w:type="dxa"/>
                </w:trPr>
                <w:tc>
                  <w:tcPr>
                    <w:tcW w:w="50" w:type="pct"/>
                    <w:hideMark/>
                  </w:tcPr>
                  <w:p w14:paraId="0CB8608F" w14:textId="77777777" w:rsidR="001638CA" w:rsidRDefault="001638CA">
                    <w:pPr>
                      <w:pStyle w:val="Literaturverzeichnis"/>
                      <w:rPr>
                        <w:noProof/>
                      </w:rPr>
                    </w:pPr>
                    <w:r>
                      <w:rPr>
                        <w:noProof/>
                      </w:rPr>
                      <w:t xml:space="preserve">[68] </w:t>
                    </w:r>
                  </w:p>
                </w:tc>
                <w:tc>
                  <w:tcPr>
                    <w:tcW w:w="0" w:type="auto"/>
                    <w:hideMark/>
                  </w:tcPr>
                  <w:p w14:paraId="185D107D" w14:textId="77777777" w:rsidR="001638CA" w:rsidRDefault="001638CA">
                    <w:pPr>
                      <w:pStyle w:val="Literaturverzeichnis"/>
                      <w:rPr>
                        <w:noProof/>
                      </w:rPr>
                    </w:pPr>
                    <w:r>
                      <w:rPr>
                        <w:noProof/>
                      </w:rPr>
                      <w:t xml:space="preserve">S. Augsten, „Definition „Git SCM“ - Was ist Git?,“ 27 08 2019. </w:t>
                    </w:r>
                    <w:r w:rsidRPr="009F0F3C">
                      <w:rPr>
                        <w:noProof/>
                        <w:lang w:val="en-US"/>
                      </w:rPr>
                      <w:t xml:space="preserve">[Online]. Available: https://www.dev-insider.de/was-ist-git-a-850847/. </w:t>
                    </w:r>
                    <w:r>
                      <w:rPr>
                        <w:noProof/>
                      </w:rPr>
                      <w:t>[Zugriff am 24 03 2021].</w:t>
                    </w:r>
                  </w:p>
                </w:tc>
              </w:tr>
              <w:tr w:rsidR="001638CA" w14:paraId="403E6CDB" w14:textId="77777777">
                <w:trPr>
                  <w:divId w:val="583956309"/>
                  <w:tblCellSpacing w:w="15" w:type="dxa"/>
                </w:trPr>
                <w:tc>
                  <w:tcPr>
                    <w:tcW w:w="50" w:type="pct"/>
                    <w:hideMark/>
                  </w:tcPr>
                  <w:p w14:paraId="6784487A" w14:textId="77777777" w:rsidR="001638CA" w:rsidRDefault="001638CA">
                    <w:pPr>
                      <w:pStyle w:val="Literaturverzeichnis"/>
                      <w:rPr>
                        <w:noProof/>
                      </w:rPr>
                    </w:pPr>
                    <w:r>
                      <w:rPr>
                        <w:noProof/>
                      </w:rPr>
                      <w:t xml:space="preserve">[69] </w:t>
                    </w:r>
                  </w:p>
                </w:tc>
                <w:tc>
                  <w:tcPr>
                    <w:tcW w:w="0" w:type="auto"/>
                    <w:hideMark/>
                  </w:tcPr>
                  <w:p w14:paraId="58DD637C" w14:textId="77777777" w:rsidR="001638CA" w:rsidRDefault="001638CA">
                    <w:pPr>
                      <w:pStyle w:val="Literaturverzeichnis"/>
                      <w:rPr>
                        <w:noProof/>
                      </w:rPr>
                    </w:pPr>
                    <w:r w:rsidRPr="009F0F3C">
                      <w:rPr>
                        <w:noProof/>
                        <w:lang w:val="en-US"/>
                      </w:rPr>
                      <w:t xml:space="preserve">TerryGLee, „Neues in Visual Studio 2019,“ 10 11 2020. [Online]. Available: https://docs.microsoft.com/de-de/visualstudio/ide/whats-new-visual-studio-2019?view=vs-2019. </w:t>
                    </w:r>
                    <w:r>
                      <w:rPr>
                        <w:noProof/>
                      </w:rPr>
                      <w:t>[Zugriff am 22 02 2021].</w:t>
                    </w:r>
                  </w:p>
                </w:tc>
              </w:tr>
              <w:tr w:rsidR="001638CA" w14:paraId="27D0B3E5" w14:textId="77777777">
                <w:trPr>
                  <w:divId w:val="583956309"/>
                  <w:tblCellSpacing w:w="15" w:type="dxa"/>
                </w:trPr>
                <w:tc>
                  <w:tcPr>
                    <w:tcW w:w="50" w:type="pct"/>
                    <w:hideMark/>
                  </w:tcPr>
                  <w:p w14:paraId="35E2DB1C" w14:textId="77777777" w:rsidR="001638CA" w:rsidRDefault="001638CA">
                    <w:pPr>
                      <w:pStyle w:val="Literaturverzeichnis"/>
                      <w:rPr>
                        <w:noProof/>
                      </w:rPr>
                    </w:pPr>
                    <w:r>
                      <w:rPr>
                        <w:noProof/>
                      </w:rPr>
                      <w:t xml:space="preserve">[70] </w:t>
                    </w:r>
                  </w:p>
                </w:tc>
                <w:tc>
                  <w:tcPr>
                    <w:tcW w:w="0" w:type="auto"/>
                    <w:hideMark/>
                  </w:tcPr>
                  <w:p w14:paraId="5AFC9AEF" w14:textId="77777777" w:rsidR="001638CA" w:rsidRDefault="001638CA">
                    <w:pPr>
                      <w:pStyle w:val="Literaturverzeichnis"/>
                      <w:rPr>
                        <w:noProof/>
                      </w:rPr>
                    </w:pPr>
                    <w:r>
                      <w:rPr>
                        <w:noProof/>
                      </w:rPr>
                      <w:t xml:space="preserve">B. Wagner, „Überblick über C#,“ 28 01 2021. </w:t>
                    </w:r>
                    <w:r w:rsidRPr="009F0F3C">
                      <w:rPr>
                        <w:noProof/>
                        <w:lang w:val="en-US"/>
                      </w:rPr>
                      <w:t xml:space="preserve">[Online]. Available: https://docs.microsoft.com/de-de/dotnet/csharp/tour-of-csharp/. </w:t>
                    </w:r>
                    <w:r>
                      <w:rPr>
                        <w:noProof/>
                      </w:rPr>
                      <w:t>[Zugriff am 23 02 2021].</w:t>
                    </w:r>
                  </w:p>
                </w:tc>
              </w:tr>
              <w:tr w:rsidR="001638CA" w14:paraId="2E2C39C8" w14:textId="77777777">
                <w:trPr>
                  <w:divId w:val="583956309"/>
                  <w:tblCellSpacing w:w="15" w:type="dxa"/>
                </w:trPr>
                <w:tc>
                  <w:tcPr>
                    <w:tcW w:w="50" w:type="pct"/>
                    <w:hideMark/>
                  </w:tcPr>
                  <w:p w14:paraId="0C920F58" w14:textId="77777777" w:rsidR="001638CA" w:rsidRDefault="001638CA">
                    <w:pPr>
                      <w:pStyle w:val="Literaturverzeichnis"/>
                      <w:rPr>
                        <w:noProof/>
                      </w:rPr>
                    </w:pPr>
                    <w:r>
                      <w:rPr>
                        <w:noProof/>
                      </w:rPr>
                      <w:t xml:space="preserve">[71] </w:t>
                    </w:r>
                  </w:p>
                </w:tc>
                <w:tc>
                  <w:tcPr>
                    <w:tcW w:w="0" w:type="auto"/>
                    <w:hideMark/>
                  </w:tcPr>
                  <w:p w14:paraId="5A634A74" w14:textId="77777777" w:rsidR="001638CA" w:rsidRDefault="001638CA">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1638CA" w14:paraId="75EF24BA" w14:textId="77777777">
                <w:trPr>
                  <w:divId w:val="583956309"/>
                  <w:tblCellSpacing w:w="15" w:type="dxa"/>
                </w:trPr>
                <w:tc>
                  <w:tcPr>
                    <w:tcW w:w="50" w:type="pct"/>
                    <w:hideMark/>
                  </w:tcPr>
                  <w:p w14:paraId="71B167DF" w14:textId="77777777" w:rsidR="001638CA" w:rsidRDefault="001638CA">
                    <w:pPr>
                      <w:pStyle w:val="Literaturverzeichnis"/>
                      <w:rPr>
                        <w:noProof/>
                      </w:rPr>
                    </w:pPr>
                    <w:r>
                      <w:rPr>
                        <w:noProof/>
                      </w:rPr>
                      <w:t xml:space="preserve">[72] </w:t>
                    </w:r>
                  </w:p>
                </w:tc>
                <w:tc>
                  <w:tcPr>
                    <w:tcW w:w="0" w:type="auto"/>
                    <w:hideMark/>
                  </w:tcPr>
                  <w:p w14:paraId="3DEADB62" w14:textId="77777777" w:rsidR="001638CA" w:rsidRDefault="001638CA">
                    <w:pPr>
                      <w:pStyle w:val="Literaturverzeichnis"/>
                      <w:rPr>
                        <w:noProof/>
                      </w:rPr>
                    </w:pPr>
                    <w:r w:rsidRPr="009F0F3C">
                      <w:rPr>
                        <w:noProof/>
                        <w:lang w:val="en-US"/>
                      </w:rPr>
                      <w:t xml:space="preserve">[Online]. Available: https://evasys.de/evasys/. </w:t>
                    </w:r>
                    <w:r>
                      <w:rPr>
                        <w:noProof/>
                      </w:rPr>
                      <w:t>[Zugriff am 28 02 2021].</w:t>
                    </w:r>
                  </w:p>
                </w:tc>
              </w:tr>
              <w:tr w:rsidR="001638CA" w:rsidRPr="009F0F3C" w14:paraId="7CFD1EE0" w14:textId="77777777">
                <w:trPr>
                  <w:divId w:val="583956309"/>
                  <w:tblCellSpacing w:w="15" w:type="dxa"/>
                </w:trPr>
                <w:tc>
                  <w:tcPr>
                    <w:tcW w:w="50" w:type="pct"/>
                    <w:hideMark/>
                  </w:tcPr>
                  <w:p w14:paraId="7260E383" w14:textId="77777777" w:rsidR="001638CA" w:rsidRDefault="001638CA">
                    <w:pPr>
                      <w:pStyle w:val="Literaturverzeichnis"/>
                      <w:rPr>
                        <w:noProof/>
                      </w:rPr>
                    </w:pPr>
                    <w:r>
                      <w:rPr>
                        <w:noProof/>
                      </w:rPr>
                      <w:t xml:space="preserve">[73] </w:t>
                    </w:r>
                  </w:p>
                </w:tc>
                <w:tc>
                  <w:tcPr>
                    <w:tcW w:w="0" w:type="auto"/>
                    <w:hideMark/>
                  </w:tcPr>
                  <w:p w14:paraId="0A0500D2" w14:textId="77777777" w:rsidR="001638CA" w:rsidRPr="009F0F3C" w:rsidRDefault="001638CA">
                    <w:pPr>
                      <w:pStyle w:val="Literaturverzeichnis"/>
                      <w:rPr>
                        <w:noProof/>
                        <w:lang w:val="en-US"/>
                      </w:rPr>
                    </w:pPr>
                    <w:r w:rsidRPr="009F0F3C">
                      <w:rPr>
                        <w:noProof/>
                        <w:lang w:val="en-US"/>
                      </w:rPr>
                      <w:t>J. N. Templeman, D. P. S. und L. E. Sibert, „Virtual Locomotion: Walking in Place through Virtual Env ironments,“ Dezember 1999.</w:t>
                    </w:r>
                  </w:p>
                </w:tc>
              </w:tr>
              <w:tr w:rsidR="001638CA" w:rsidRPr="009F0F3C" w14:paraId="1C9C134C" w14:textId="77777777">
                <w:trPr>
                  <w:divId w:val="583956309"/>
                  <w:tblCellSpacing w:w="15" w:type="dxa"/>
                </w:trPr>
                <w:tc>
                  <w:tcPr>
                    <w:tcW w:w="50" w:type="pct"/>
                    <w:hideMark/>
                  </w:tcPr>
                  <w:p w14:paraId="1596661F" w14:textId="77777777" w:rsidR="001638CA" w:rsidRDefault="001638CA">
                    <w:pPr>
                      <w:pStyle w:val="Literaturverzeichnis"/>
                      <w:rPr>
                        <w:noProof/>
                      </w:rPr>
                    </w:pPr>
                    <w:r>
                      <w:rPr>
                        <w:noProof/>
                      </w:rPr>
                      <w:t xml:space="preserve">[74] </w:t>
                    </w:r>
                  </w:p>
                </w:tc>
                <w:tc>
                  <w:tcPr>
                    <w:tcW w:w="0" w:type="auto"/>
                    <w:hideMark/>
                  </w:tcPr>
                  <w:p w14:paraId="45D878B8" w14:textId="77777777" w:rsidR="001638CA" w:rsidRPr="009F0F3C" w:rsidRDefault="001638CA">
                    <w:pPr>
                      <w:pStyle w:val="Literaturverzeichnis"/>
                      <w:rPr>
                        <w:noProof/>
                        <w:lang w:val="en-US"/>
                      </w:rPr>
                    </w:pPr>
                    <w:r w:rsidRPr="009F0F3C">
                      <w:rPr>
                        <w:noProof/>
                        <w:lang w:val="en-US"/>
                      </w:rPr>
                      <w:t>A. L. Simeone, E. Velloso und H. Gellersen, „Substitutional Reality: Using the physical environment to design virtual reality experiences,“ Januar 2015.</w:t>
                    </w:r>
                  </w:p>
                </w:tc>
              </w:tr>
              <w:tr w:rsidR="001638CA" w:rsidRPr="009F0F3C" w14:paraId="5C40228E" w14:textId="77777777">
                <w:trPr>
                  <w:divId w:val="583956309"/>
                  <w:tblCellSpacing w:w="15" w:type="dxa"/>
                </w:trPr>
                <w:tc>
                  <w:tcPr>
                    <w:tcW w:w="50" w:type="pct"/>
                    <w:hideMark/>
                  </w:tcPr>
                  <w:p w14:paraId="2A9D0607" w14:textId="77777777" w:rsidR="001638CA" w:rsidRDefault="001638CA">
                    <w:pPr>
                      <w:pStyle w:val="Literaturverzeichnis"/>
                      <w:rPr>
                        <w:noProof/>
                      </w:rPr>
                    </w:pPr>
                    <w:r>
                      <w:rPr>
                        <w:noProof/>
                      </w:rPr>
                      <w:t xml:space="preserve">[75] </w:t>
                    </w:r>
                  </w:p>
                </w:tc>
                <w:tc>
                  <w:tcPr>
                    <w:tcW w:w="0" w:type="auto"/>
                    <w:hideMark/>
                  </w:tcPr>
                  <w:p w14:paraId="64FD15F4" w14:textId="77777777" w:rsidR="001638CA" w:rsidRPr="009F0F3C" w:rsidRDefault="001638CA">
                    <w:pPr>
                      <w:pStyle w:val="Literaturverzeichnis"/>
                      <w:rPr>
                        <w:noProof/>
                        <w:lang w:val="en-US"/>
                      </w:rPr>
                    </w:pPr>
                    <w:r w:rsidRPr="009F0F3C">
                      <w:rPr>
                        <w:noProof/>
                        <w:lang w:val="en-US"/>
                      </w:rPr>
                      <w:t>P. Fink, P. Foo und W. H. Warren, „Obstacle avoidance during walking in real and virtual environments,“ Januar 2007.</w:t>
                    </w:r>
                  </w:p>
                </w:tc>
              </w:tr>
              <w:tr w:rsidR="001638CA" w:rsidRPr="009F0F3C" w14:paraId="5E970B74" w14:textId="77777777">
                <w:trPr>
                  <w:divId w:val="583956309"/>
                  <w:tblCellSpacing w:w="15" w:type="dxa"/>
                </w:trPr>
                <w:tc>
                  <w:tcPr>
                    <w:tcW w:w="50" w:type="pct"/>
                    <w:hideMark/>
                  </w:tcPr>
                  <w:p w14:paraId="237A9786" w14:textId="77777777" w:rsidR="001638CA" w:rsidRDefault="001638CA">
                    <w:pPr>
                      <w:pStyle w:val="Literaturverzeichnis"/>
                      <w:rPr>
                        <w:noProof/>
                      </w:rPr>
                    </w:pPr>
                    <w:r>
                      <w:rPr>
                        <w:noProof/>
                      </w:rPr>
                      <w:t xml:space="preserve">[76] </w:t>
                    </w:r>
                  </w:p>
                </w:tc>
                <w:tc>
                  <w:tcPr>
                    <w:tcW w:w="0" w:type="auto"/>
                    <w:hideMark/>
                  </w:tcPr>
                  <w:p w14:paraId="3113C5C6" w14:textId="77777777" w:rsidR="001638CA" w:rsidRPr="009F0F3C" w:rsidRDefault="001638CA">
                    <w:pPr>
                      <w:pStyle w:val="Literaturverzeichnis"/>
                      <w:rPr>
                        <w:noProof/>
                        <w:lang w:val="en-US"/>
                      </w:rPr>
                    </w:pPr>
                    <w:r w:rsidRPr="009F0F3C">
                      <w:rPr>
                        <w:noProof/>
                        <w:lang w:val="en-US"/>
                      </w:rPr>
                      <w:t>S. Razzaque, D. Swapp, M. Slater, M. C. Whitton und A. Steed, „Redirected Walking in Place,“ 2002.</w:t>
                    </w:r>
                  </w:p>
                </w:tc>
              </w:tr>
              <w:tr w:rsidR="001638CA" w:rsidRPr="009F0F3C" w14:paraId="474646D4" w14:textId="77777777">
                <w:trPr>
                  <w:divId w:val="583956309"/>
                  <w:tblCellSpacing w:w="15" w:type="dxa"/>
                </w:trPr>
                <w:tc>
                  <w:tcPr>
                    <w:tcW w:w="50" w:type="pct"/>
                    <w:hideMark/>
                  </w:tcPr>
                  <w:p w14:paraId="639F48C4" w14:textId="77777777" w:rsidR="001638CA" w:rsidRDefault="001638CA">
                    <w:pPr>
                      <w:pStyle w:val="Literaturverzeichnis"/>
                      <w:rPr>
                        <w:noProof/>
                      </w:rPr>
                    </w:pPr>
                    <w:r>
                      <w:rPr>
                        <w:noProof/>
                      </w:rPr>
                      <w:t xml:space="preserve">[77] </w:t>
                    </w:r>
                  </w:p>
                </w:tc>
                <w:tc>
                  <w:tcPr>
                    <w:tcW w:w="0" w:type="auto"/>
                    <w:hideMark/>
                  </w:tcPr>
                  <w:p w14:paraId="70B7690F" w14:textId="77777777" w:rsidR="001638CA" w:rsidRPr="009F0F3C" w:rsidRDefault="001638CA">
                    <w:pPr>
                      <w:pStyle w:val="Literaturverzeichnis"/>
                      <w:rPr>
                        <w:noProof/>
                        <w:lang w:val="en-US"/>
                      </w:rPr>
                    </w:pPr>
                    <w:r w:rsidRPr="009F0F3C">
                      <w:rPr>
                        <w:noProof/>
                        <w:lang w:val="en-US"/>
                      </w:rPr>
                      <w:t>J. N. Templeman, P. S. Denbrook und L. E. Sibert, „Virtual locomotion: Walking in place through virtual environments,“ Dezember 1999.</w:t>
                    </w:r>
                  </w:p>
                </w:tc>
              </w:tr>
              <w:tr w:rsidR="001638CA" w:rsidRPr="009F0F3C" w14:paraId="5076640D" w14:textId="77777777">
                <w:trPr>
                  <w:divId w:val="583956309"/>
                  <w:tblCellSpacing w:w="15" w:type="dxa"/>
                </w:trPr>
                <w:tc>
                  <w:tcPr>
                    <w:tcW w:w="50" w:type="pct"/>
                    <w:hideMark/>
                  </w:tcPr>
                  <w:p w14:paraId="6E181FE2" w14:textId="77777777" w:rsidR="001638CA" w:rsidRDefault="001638CA">
                    <w:pPr>
                      <w:pStyle w:val="Literaturverzeichnis"/>
                      <w:rPr>
                        <w:noProof/>
                      </w:rPr>
                    </w:pPr>
                    <w:r>
                      <w:rPr>
                        <w:noProof/>
                      </w:rPr>
                      <w:t xml:space="preserve">[78] </w:t>
                    </w:r>
                  </w:p>
                </w:tc>
                <w:tc>
                  <w:tcPr>
                    <w:tcW w:w="0" w:type="auto"/>
                    <w:hideMark/>
                  </w:tcPr>
                  <w:p w14:paraId="2E8C1E62" w14:textId="77777777" w:rsidR="001638CA" w:rsidRPr="009F0F3C" w:rsidRDefault="001638CA">
                    <w:pPr>
                      <w:pStyle w:val="Literaturverzeichnis"/>
                      <w:rPr>
                        <w:noProof/>
                        <w:lang w:val="en-US"/>
                      </w:rPr>
                    </w:pPr>
                    <w:r w:rsidRPr="009F0F3C">
                      <w:rPr>
                        <w:noProof/>
                        <w:lang w:val="en-US"/>
                      </w:rPr>
                      <w:t>D. A. Bowman, D. Koller und L. F. Hodges, „Travel in Immersive Virtual Environments: An Evaluation of Viewpoint,“ 1997.</w:t>
                    </w:r>
                  </w:p>
                </w:tc>
              </w:tr>
              <w:tr w:rsidR="001638CA" w:rsidRPr="009F0F3C" w14:paraId="206111FD" w14:textId="77777777">
                <w:trPr>
                  <w:divId w:val="583956309"/>
                  <w:tblCellSpacing w:w="15" w:type="dxa"/>
                </w:trPr>
                <w:tc>
                  <w:tcPr>
                    <w:tcW w:w="50" w:type="pct"/>
                    <w:hideMark/>
                  </w:tcPr>
                  <w:p w14:paraId="68E92761" w14:textId="77777777" w:rsidR="001638CA" w:rsidRDefault="001638CA">
                    <w:pPr>
                      <w:pStyle w:val="Literaturverzeichnis"/>
                      <w:rPr>
                        <w:noProof/>
                      </w:rPr>
                    </w:pPr>
                    <w:r>
                      <w:rPr>
                        <w:noProof/>
                      </w:rPr>
                      <w:t xml:space="preserve">[79] </w:t>
                    </w:r>
                  </w:p>
                </w:tc>
                <w:tc>
                  <w:tcPr>
                    <w:tcW w:w="0" w:type="auto"/>
                    <w:hideMark/>
                  </w:tcPr>
                  <w:p w14:paraId="53989A37" w14:textId="77777777" w:rsidR="001638CA" w:rsidRPr="009F0F3C" w:rsidRDefault="001638CA">
                    <w:pPr>
                      <w:pStyle w:val="Literaturverzeichnis"/>
                      <w:rPr>
                        <w:noProof/>
                        <w:lang w:val="en-US"/>
                      </w:rPr>
                    </w:pPr>
                    <w:r w:rsidRPr="009F0F3C">
                      <w:rPr>
                        <w:noProof/>
                        <w:lang w:val="en-US"/>
                      </w:rPr>
                      <w:t>E. A. Suma, S. L. Finkelstein, M. Reid, S. V. Babu, A. C. Ulinski und L. F. Hodges, „Evaluation of the Cognitive Effects of Travel Technique in Complex Real and Virtual Environments,“ 2010.</w:t>
                    </w:r>
                  </w:p>
                </w:tc>
              </w:tr>
              <w:tr w:rsidR="001638CA" w:rsidRPr="009F0F3C" w14:paraId="1F52A2CE" w14:textId="77777777">
                <w:trPr>
                  <w:divId w:val="583956309"/>
                  <w:tblCellSpacing w:w="15" w:type="dxa"/>
                </w:trPr>
                <w:tc>
                  <w:tcPr>
                    <w:tcW w:w="50" w:type="pct"/>
                    <w:hideMark/>
                  </w:tcPr>
                  <w:p w14:paraId="46FBE0DD" w14:textId="77777777" w:rsidR="001638CA" w:rsidRDefault="001638CA">
                    <w:pPr>
                      <w:pStyle w:val="Literaturverzeichnis"/>
                      <w:rPr>
                        <w:noProof/>
                      </w:rPr>
                    </w:pPr>
                    <w:r>
                      <w:rPr>
                        <w:noProof/>
                      </w:rPr>
                      <w:t xml:space="preserve">[80] </w:t>
                    </w:r>
                  </w:p>
                </w:tc>
                <w:tc>
                  <w:tcPr>
                    <w:tcW w:w="0" w:type="auto"/>
                    <w:hideMark/>
                  </w:tcPr>
                  <w:p w14:paraId="47EE62D7" w14:textId="77777777" w:rsidR="001638CA" w:rsidRPr="009F0F3C" w:rsidRDefault="001638CA">
                    <w:pPr>
                      <w:pStyle w:val="Literaturverzeichnis"/>
                      <w:rPr>
                        <w:noProof/>
                        <w:lang w:val="en-US"/>
                      </w:rPr>
                    </w:pPr>
                    <w:r w:rsidRPr="009F0F3C">
                      <w:rPr>
                        <w:noProof/>
                        <w:lang w:val="en-US"/>
                      </w:rPr>
                      <w:t>V. Interrante, B. Ries und L. Anderson, „Seven League Boots: A New Metaphor for Augmented Locomotion through Moderately Large Scale Immersive Virtual Environments,“ 2007.</w:t>
                    </w:r>
                  </w:p>
                </w:tc>
              </w:tr>
              <w:tr w:rsidR="001638CA" w:rsidRPr="009F0F3C" w14:paraId="07376E98" w14:textId="77777777">
                <w:trPr>
                  <w:divId w:val="583956309"/>
                  <w:tblCellSpacing w:w="15" w:type="dxa"/>
                </w:trPr>
                <w:tc>
                  <w:tcPr>
                    <w:tcW w:w="50" w:type="pct"/>
                    <w:hideMark/>
                  </w:tcPr>
                  <w:p w14:paraId="403C845D" w14:textId="77777777" w:rsidR="001638CA" w:rsidRDefault="001638CA">
                    <w:pPr>
                      <w:pStyle w:val="Literaturverzeichnis"/>
                      <w:rPr>
                        <w:noProof/>
                      </w:rPr>
                    </w:pPr>
                    <w:r>
                      <w:rPr>
                        <w:noProof/>
                      </w:rPr>
                      <w:t xml:space="preserve">[81] </w:t>
                    </w:r>
                  </w:p>
                </w:tc>
                <w:tc>
                  <w:tcPr>
                    <w:tcW w:w="0" w:type="auto"/>
                    <w:hideMark/>
                  </w:tcPr>
                  <w:p w14:paraId="6CAEC138" w14:textId="77777777" w:rsidR="001638CA" w:rsidRPr="009F0F3C" w:rsidRDefault="001638CA">
                    <w:pPr>
                      <w:pStyle w:val="Literaturverzeichnis"/>
                      <w:rPr>
                        <w:noProof/>
                        <w:lang w:val="en-US"/>
                      </w:rPr>
                    </w:pPr>
                    <w:r w:rsidRPr="009F0F3C">
                      <w:rPr>
                        <w:noProof/>
                        <w:lang w:val="en-US"/>
                      </w:rPr>
                      <w:t>L. F. Hodges, R. Kooper, T. C. Meyer, B. O. Rothbaum, D. Opdyke, J. J. Graaff, J. S. Williford und M. M. North, „Virtual Environments for Treating the Fear of Heights,“ 1995.</w:t>
                    </w:r>
                  </w:p>
                </w:tc>
              </w:tr>
              <w:tr w:rsidR="001638CA" w14:paraId="47FDB3F7" w14:textId="77777777">
                <w:trPr>
                  <w:divId w:val="583956309"/>
                  <w:tblCellSpacing w:w="15" w:type="dxa"/>
                </w:trPr>
                <w:tc>
                  <w:tcPr>
                    <w:tcW w:w="50" w:type="pct"/>
                    <w:hideMark/>
                  </w:tcPr>
                  <w:p w14:paraId="749A6A66" w14:textId="77777777" w:rsidR="001638CA" w:rsidRDefault="001638CA">
                    <w:pPr>
                      <w:pStyle w:val="Literaturverzeichnis"/>
                      <w:rPr>
                        <w:noProof/>
                      </w:rPr>
                    </w:pPr>
                    <w:r>
                      <w:rPr>
                        <w:noProof/>
                      </w:rPr>
                      <w:lastRenderedPageBreak/>
                      <w:t xml:space="preserve">[82] </w:t>
                    </w:r>
                  </w:p>
                </w:tc>
                <w:tc>
                  <w:tcPr>
                    <w:tcW w:w="0" w:type="auto"/>
                    <w:hideMark/>
                  </w:tcPr>
                  <w:p w14:paraId="62F0B933" w14:textId="77777777" w:rsidR="001638CA" w:rsidRDefault="001638CA">
                    <w:pPr>
                      <w:pStyle w:val="Literaturverzeichnis"/>
                      <w:rPr>
                        <w:noProof/>
                      </w:rPr>
                    </w:pPr>
                    <w:r>
                      <w:rPr>
                        <w:noProof/>
                      </w:rPr>
                      <w:t>G. Bruder, F. Steinicke und K. H. Hinrichs, „Arch-Explore: A natural user interface for immersive architectural,“ 2009.</w:t>
                    </w:r>
                  </w:p>
                </w:tc>
              </w:tr>
              <w:tr w:rsidR="001638CA" w:rsidRPr="009F0F3C" w14:paraId="4B1FAE22" w14:textId="77777777">
                <w:trPr>
                  <w:divId w:val="583956309"/>
                  <w:tblCellSpacing w:w="15" w:type="dxa"/>
                </w:trPr>
                <w:tc>
                  <w:tcPr>
                    <w:tcW w:w="50" w:type="pct"/>
                    <w:hideMark/>
                  </w:tcPr>
                  <w:p w14:paraId="6AEDEDC9" w14:textId="77777777" w:rsidR="001638CA" w:rsidRDefault="001638CA">
                    <w:pPr>
                      <w:pStyle w:val="Literaturverzeichnis"/>
                      <w:rPr>
                        <w:noProof/>
                      </w:rPr>
                    </w:pPr>
                    <w:r>
                      <w:rPr>
                        <w:noProof/>
                      </w:rPr>
                      <w:t xml:space="preserve">[83] </w:t>
                    </w:r>
                  </w:p>
                </w:tc>
                <w:tc>
                  <w:tcPr>
                    <w:tcW w:w="0" w:type="auto"/>
                    <w:hideMark/>
                  </w:tcPr>
                  <w:p w14:paraId="44C816CE" w14:textId="77777777" w:rsidR="001638CA" w:rsidRPr="009F0F3C" w:rsidRDefault="001638CA">
                    <w:pPr>
                      <w:pStyle w:val="Literaturverzeichnis"/>
                      <w:rPr>
                        <w:noProof/>
                        <w:lang w:val="en-US"/>
                      </w:rPr>
                    </w:pPr>
                    <w:r w:rsidRPr="009F0F3C">
                      <w:rPr>
                        <w:noProof/>
                        <w:lang w:val="en-US"/>
                      </w:rPr>
                      <w:t>T. Peck, H. Fuchs und M. Whitton, „Evaluation of Reorientation Techniques and Distractors for Walking in Large Virtual Environments,“ 2008.</w:t>
                    </w:r>
                  </w:p>
                </w:tc>
              </w:tr>
              <w:tr w:rsidR="001638CA" w:rsidRPr="009F0F3C" w14:paraId="491E3DDD" w14:textId="77777777">
                <w:trPr>
                  <w:divId w:val="583956309"/>
                  <w:tblCellSpacing w:w="15" w:type="dxa"/>
                </w:trPr>
                <w:tc>
                  <w:tcPr>
                    <w:tcW w:w="50" w:type="pct"/>
                    <w:hideMark/>
                  </w:tcPr>
                  <w:p w14:paraId="19682B44" w14:textId="77777777" w:rsidR="001638CA" w:rsidRDefault="001638CA">
                    <w:pPr>
                      <w:pStyle w:val="Literaturverzeichnis"/>
                      <w:rPr>
                        <w:noProof/>
                      </w:rPr>
                    </w:pPr>
                    <w:r>
                      <w:rPr>
                        <w:noProof/>
                      </w:rPr>
                      <w:t xml:space="preserve">[84] </w:t>
                    </w:r>
                  </w:p>
                </w:tc>
                <w:tc>
                  <w:tcPr>
                    <w:tcW w:w="0" w:type="auto"/>
                    <w:hideMark/>
                  </w:tcPr>
                  <w:p w14:paraId="4C508C2B" w14:textId="77777777" w:rsidR="001638CA" w:rsidRPr="009F0F3C" w:rsidRDefault="001638CA">
                    <w:pPr>
                      <w:pStyle w:val="Literaturverzeichnis"/>
                      <w:rPr>
                        <w:noProof/>
                        <w:lang w:val="en-US"/>
                      </w:rPr>
                    </w:pPr>
                    <w:r w:rsidRPr="009F0F3C">
                      <w:rPr>
                        <w:noProof/>
                        <w:lang w:val="en-US"/>
                      </w:rPr>
                      <w:t>N. C. Huff, J. A. Hernandez, M. E. Fecteau, D. J. Zielinski, R. Brady und K. S. LaBar, „Revealing context-specific conditioned fear memories with full immersion virtual reality,“ 2011.</w:t>
                    </w:r>
                  </w:p>
                </w:tc>
              </w:tr>
            </w:tbl>
            <w:p w14:paraId="283824DF" w14:textId="77777777" w:rsidR="001638CA" w:rsidRPr="009F0F3C" w:rsidRDefault="001638CA">
              <w:pPr>
                <w:divId w:val="583956309"/>
                <w:rPr>
                  <w:noProof/>
                  <w:lang w:val="en-US"/>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932" w:name="_Toc82686303"/>
      <w:bookmarkStart w:id="933" w:name="_Toc87517111"/>
      <w:bookmarkStart w:id="934" w:name="_Toc90042192"/>
      <w:r w:rsidRPr="005F4571">
        <w:lastRenderedPageBreak/>
        <w:t>Eidesstattliche Erklärung</w:t>
      </w:r>
      <w:bookmarkEnd w:id="932"/>
      <w:bookmarkEnd w:id="933"/>
      <w:bookmarkEnd w:id="934"/>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67405938" w:rsidR="00E04AC6" w:rsidRDefault="001B52A8" w:rsidP="002D4A3B">
      <w:r>
        <w:t>Heilbronn</w:t>
      </w:r>
      <w:r w:rsidR="001D5D3A">
        <w:t xml:space="preserve">, </w:t>
      </w:r>
      <w:r w:rsidR="001638CA" w:rsidRPr="001638CA">
        <w:t>14</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935" w:name="_Toc82686304"/>
      <w:bookmarkStart w:id="936" w:name="_Toc87517112"/>
      <w:bookmarkStart w:id="937" w:name="_Toc90042193"/>
      <w:r>
        <w:lastRenderedPageBreak/>
        <w:t>Anhang</w:t>
      </w:r>
      <w:bookmarkEnd w:id="935"/>
      <w:bookmarkEnd w:id="936"/>
      <w:bookmarkEnd w:id="937"/>
    </w:p>
    <w:p w14:paraId="278CE4F3" w14:textId="1725236F" w:rsidR="002E5F1C"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042064" w:history="1">
        <w:r w:rsidR="002E5F1C" w:rsidRPr="001836E1">
          <w:rPr>
            <w:rStyle w:val="Hyperlink"/>
            <w:noProof/>
          </w:rPr>
          <w:t>Anhang 1: Vorgehensweise der Evaluation</w:t>
        </w:r>
        <w:r w:rsidR="002E5F1C">
          <w:rPr>
            <w:noProof/>
            <w:webHidden/>
          </w:rPr>
          <w:tab/>
        </w:r>
        <w:r w:rsidR="002E5F1C">
          <w:rPr>
            <w:noProof/>
            <w:webHidden/>
          </w:rPr>
          <w:fldChar w:fldCharType="begin"/>
        </w:r>
        <w:r w:rsidR="002E5F1C">
          <w:rPr>
            <w:noProof/>
            <w:webHidden/>
          </w:rPr>
          <w:instrText xml:space="preserve"> PAGEREF _Toc90042064 \h </w:instrText>
        </w:r>
        <w:r w:rsidR="002E5F1C">
          <w:rPr>
            <w:noProof/>
            <w:webHidden/>
          </w:rPr>
        </w:r>
        <w:r w:rsidR="002E5F1C">
          <w:rPr>
            <w:noProof/>
            <w:webHidden/>
          </w:rPr>
          <w:fldChar w:fldCharType="separate"/>
        </w:r>
        <w:r w:rsidR="002E5F1C">
          <w:rPr>
            <w:noProof/>
            <w:webHidden/>
          </w:rPr>
          <w:t>85</w:t>
        </w:r>
        <w:r w:rsidR="002E5F1C">
          <w:rPr>
            <w:noProof/>
            <w:webHidden/>
          </w:rPr>
          <w:fldChar w:fldCharType="end"/>
        </w:r>
      </w:hyperlink>
    </w:p>
    <w:p w14:paraId="6337F978" w14:textId="2E9EA7E4" w:rsidR="002E5F1C" w:rsidRDefault="009F0F3C">
      <w:pPr>
        <w:pStyle w:val="Verzeichnis1"/>
        <w:tabs>
          <w:tab w:val="right" w:leader="dot" w:pos="9344"/>
        </w:tabs>
        <w:rPr>
          <w:rFonts w:asciiTheme="minorHAnsi" w:eastAsiaTheme="minorEastAsia" w:hAnsiTheme="minorHAnsi" w:cstheme="minorBidi"/>
          <w:b w:val="0"/>
          <w:noProof/>
          <w:szCs w:val="22"/>
        </w:rPr>
      </w:pPr>
      <w:hyperlink w:anchor="_Toc90042065" w:history="1">
        <w:r w:rsidR="002E5F1C" w:rsidRPr="001836E1">
          <w:rPr>
            <w:rStyle w:val="Hyperlink"/>
            <w:noProof/>
          </w:rPr>
          <w:t>Anhang 2: Ergebnisse der T-Tests für Szenario 1</w:t>
        </w:r>
        <w:r w:rsidR="002E5F1C">
          <w:rPr>
            <w:noProof/>
            <w:webHidden/>
          </w:rPr>
          <w:tab/>
        </w:r>
        <w:r w:rsidR="002E5F1C">
          <w:rPr>
            <w:noProof/>
            <w:webHidden/>
          </w:rPr>
          <w:fldChar w:fldCharType="begin"/>
        </w:r>
        <w:r w:rsidR="002E5F1C">
          <w:rPr>
            <w:noProof/>
            <w:webHidden/>
          </w:rPr>
          <w:instrText xml:space="preserve"> PAGEREF _Toc90042065 \h </w:instrText>
        </w:r>
        <w:r w:rsidR="002E5F1C">
          <w:rPr>
            <w:noProof/>
            <w:webHidden/>
          </w:rPr>
        </w:r>
        <w:r w:rsidR="002E5F1C">
          <w:rPr>
            <w:noProof/>
            <w:webHidden/>
          </w:rPr>
          <w:fldChar w:fldCharType="separate"/>
        </w:r>
        <w:r w:rsidR="002E5F1C">
          <w:rPr>
            <w:noProof/>
            <w:webHidden/>
          </w:rPr>
          <w:t>86</w:t>
        </w:r>
        <w:r w:rsidR="002E5F1C">
          <w:rPr>
            <w:noProof/>
            <w:webHidden/>
          </w:rPr>
          <w:fldChar w:fldCharType="end"/>
        </w:r>
      </w:hyperlink>
    </w:p>
    <w:p w14:paraId="756A5D76" w14:textId="4F261725" w:rsidR="002E5F1C" w:rsidRDefault="009F0F3C">
      <w:pPr>
        <w:pStyle w:val="Verzeichnis1"/>
        <w:tabs>
          <w:tab w:val="right" w:leader="dot" w:pos="9344"/>
        </w:tabs>
        <w:rPr>
          <w:rFonts w:asciiTheme="minorHAnsi" w:eastAsiaTheme="minorEastAsia" w:hAnsiTheme="minorHAnsi" w:cstheme="minorBidi"/>
          <w:b w:val="0"/>
          <w:noProof/>
          <w:szCs w:val="22"/>
        </w:rPr>
      </w:pPr>
      <w:hyperlink w:anchor="_Toc90042066" w:history="1">
        <w:r w:rsidR="002E5F1C" w:rsidRPr="001836E1">
          <w:rPr>
            <w:rStyle w:val="Hyperlink"/>
            <w:noProof/>
          </w:rPr>
          <w:t>Anhang 3: Ergebnisse der T-Tests für Szenario 2</w:t>
        </w:r>
        <w:r w:rsidR="002E5F1C">
          <w:rPr>
            <w:noProof/>
            <w:webHidden/>
          </w:rPr>
          <w:tab/>
        </w:r>
        <w:r w:rsidR="002E5F1C">
          <w:rPr>
            <w:noProof/>
            <w:webHidden/>
          </w:rPr>
          <w:fldChar w:fldCharType="begin"/>
        </w:r>
        <w:r w:rsidR="002E5F1C">
          <w:rPr>
            <w:noProof/>
            <w:webHidden/>
          </w:rPr>
          <w:instrText xml:space="preserve"> PAGEREF _Toc90042066 \h </w:instrText>
        </w:r>
        <w:r w:rsidR="002E5F1C">
          <w:rPr>
            <w:noProof/>
            <w:webHidden/>
          </w:rPr>
        </w:r>
        <w:r w:rsidR="002E5F1C">
          <w:rPr>
            <w:noProof/>
            <w:webHidden/>
          </w:rPr>
          <w:fldChar w:fldCharType="separate"/>
        </w:r>
        <w:r w:rsidR="002E5F1C">
          <w:rPr>
            <w:noProof/>
            <w:webHidden/>
          </w:rPr>
          <w:t>88</w:t>
        </w:r>
        <w:r w:rsidR="002E5F1C">
          <w:rPr>
            <w:noProof/>
            <w:webHidden/>
          </w:rPr>
          <w:fldChar w:fldCharType="end"/>
        </w:r>
      </w:hyperlink>
    </w:p>
    <w:p w14:paraId="0C907527" w14:textId="65EC0EC7" w:rsidR="002E5F1C" w:rsidRDefault="009F0F3C">
      <w:pPr>
        <w:pStyle w:val="Verzeichnis1"/>
        <w:tabs>
          <w:tab w:val="right" w:leader="dot" w:pos="9344"/>
        </w:tabs>
        <w:rPr>
          <w:rFonts w:asciiTheme="minorHAnsi" w:eastAsiaTheme="minorEastAsia" w:hAnsiTheme="minorHAnsi" w:cstheme="minorBidi"/>
          <w:b w:val="0"/>
          <w:noProof/>
          <w:szCs w:val="22"/>
        </w:rPr>
      </w:pPr>
      <w:hyperlink w:anchor="_Toc90042067" w:history="1">
        <w:r w:rsidR="002E5F1C" w:rsidRPr="001836E1">
          <w:rPr>
            <w:rStyle w:val="Hyperlink"/>
            <w:noProof/>
          </w:rPr>
          <w:t>Anhang 4: Antworten des Feedbackbogens</w:t>
        </w:r>
        <w:r w:rsidR="002E5F1C">
          <w:rPr>
            <w:noProof/>
            <w:webHidden/>
          </w:rPr>
          <w:tab/>
        </w:r>
        <w:r w:rsidR="002E5F1C">
          <w:rPr>
            <w:noProof/>
            <w:webHidden/>
          </w:rPr>
          <w:fldChar w:fldCharType="begin"/>
        </w:r>
        <w:r w:rsidR="002E5F1C">
          <w:rPr>
            <w:noProof/>
            <w:webHidden/>
          </w:rPr>
          <w:instrText xml:space="preserve"> PAGEREF _Toc90042067 \h </w:instrText>
        </w:r>
        <w:r w:rsidR="002E5F1C">
          <w:rPr>
            <w:noProof/>
            <w:webHidden/>
          </w:rPr>
        </w:r>
        <w:r w:rsidR="002E5F1C">
          <w:rPr>
            <w:noProof/>
            <w:webHidden/>
          </w:rPr>
          <w:fldChar w:fldCharType="separate"/>
        </w:r>
        <w:r w:rsidR="002E5F1C">
          <w:rPr>
            <w:noProof/>
            <w:webHidden/>
          </w:rPr>
          <w:t>90</w:t>
        </w:r>
        <w:r w:rsidR="002E5F1C">
          <w:rPr>
            <w:noProof/>
            <w:webHidden/>
          </w:rPr>
          <w:fldChar w:fldCharType="end"/>
        </w:r>
      </w:hyperlink>
    </w:p>
    <w:p w14:paraId="2939A06B" w14:textId="1CEB0142"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938" w:name="_Toc90042064"/>
      <w:r>
        <w:lastRenderedPageBreak/>
        <w:t xml:space="preserve">Anhang 1: </w:t>
      </w:r>
      <w:r w:rsidR="00267878">
        <w:t>Vorgehensweise</w:t>
      </w:r>
      <w:r>
        <w:t xml:space="preserve"> der Evaluation</w:t>
      </w:r>
      <w:bookmarkEnd w:id="938"/>
    </w:p>
    <w:p w14:paraId="1A45B663" w14:textId="3DCF1F6C" w:rsidR="004B6AB3" w:rsidRPr="004B6AB3" w:rsidRDefault="004B6AB3" w:rsidP="004B6AB3">
      <w:pPr>
        <w:jc w:val="center"/>
      </w:pPr>
      <w:r>
        <w:rPr>
          <w:noProof/>
        </w:rPr>
        <w:drawing>
          <wp:inline distT="0" distB="0" distL="0" distR="0" wp14:anchorId="23C4CEE9" wp14:editId="37BC7012">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939" w:name="_Toc90042065"/>
      <w:r>
        <w:lastRenderedPageBreak/>
        <w:t>Anhang 2: Ergebnisse der T-Tests für Szenario 1</w:t>
      </w:r>
      <w:bookmarkEnd w:id="939"/>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32435C9">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2F30324B">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940" w:name="_Toc90042066"/>
      <w:r>
        <w:lastRenderedPageBreak/>
        <w:t>Anhang 3: Ergebnisse der T-Tests für Szenario 2</w:t>
      </w:r>
      <w:bookmarkEnd w:id="940"/>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67062BA7">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72C59FA6">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941" w:name="_Toc90042067"/>
      <w:r>
        <w:lastRenderedPageBreak/>
        <w:t xml:space="preserve">Anhang </w:t>
      </w:r>
      <w:r w:rsidR="00D96882">
        <w:t>4</w:t>
      </w:r>
      <w:r>
        <w:t xml:space="preserve">: </w:t>
      </w:r>
      <w:r w:rsidR="00A9006A">
        <w:t>Antworten des Feedbackbogens</w:t>
      </w:r>
      <w:bookmarkEnd w:id="941"/>
    </w:p>
    <w:p w14:paraId="470B3566" w14:textId="06501651" w:rsidR="006F57B3" w:rsidRDefault="00A74258" w:rsidP="00A74258">
      <w:r>
        <w:rPr>
          <w:noProof/>
        </w:rPr>
        <w:drawing>
          <wp:inline distT="0" distB="0" distL="0" distR="0" wp14:anchorId="4C4B33B8" wp14:editId="228A986B">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footerReference w:type="first" r:id="rId163"/>
      <w:endnotePr>
        <w:numFmt w:val="decimal"/>
      </w:endnotePr>
      <w:pgSz w:w="11906" w:h="16838" w:code="9"/>
      <w:pgMar w:top="1418" w:right="1134" w:bottom="1134" w:left="1418" w:header="720" w:footer="720" w:gutter="0"/>
      <w:pgNumType w:start="1"/>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Norbert" w:date="2021-12-11T10:50:00Z" w:initials="N">
    <w:p w14:paraId="65348E00" w14:textId="60CBAA53" w:rsidR="00E05784" w:rsidRDefault="00E05784">
      <w:pPr>
        <w:pStyle w:val="Kommentartext"/>
      </w:pPr>
      <w:r>
        <w:rPr>
          <w:rStyle w:val="Kommentarzeichen"/>
        </w:rPr>
        <w:annotationRef/>
      </w:r>
      <w:r>
        <w:t>„es“ notwendig</w:t>
      </w:r>
    </w:p>
  </w:comment>
  <w:comment w:id="450" w:author="Norbert" w:date="2021-12-11T11:06:00Z" w:initials="N">
    <w:p w14:paraId="3B5106C3" w14:textId="41F538E0" w:rsidR="00F72580" w:rsidRDefault="00F72580">
      <w:pPr>
        <w:pStyle w:val="Kommentartext"/>
      </w:pPr>
      <w:r>
        <w:rPr>
          <w:rStyle w:val="Kommentarzeichen"/>
        </w:rPr>
        <w:annotationRef/>
      </w:r>
      <w:r>
        <w:t>„wurde“ löschen</w:t>
      </w:r>
    </w:p>
  </w:comment>
  <w:comment w:id="518" w:author="Norbert" w:date="2021-12-11T11:18:00Z" w:initials="N">
    <w:p w14:paraId="78BEDF43" w14:textId="4A4896B0" w:rsidR="00B27E5A" w:rsidRDefault="00B27E5A">
      <w:pPr>
        <w:pStyle w:val="Kommentartext"/>
      </w:pPr>
      <w:r>
        <w:rPr>
          <w:rStyle w:val="Kommentarzeichen"/>
        </w:rPr>
        <w:annotationRef/>
      </w:r>
      <w:r>
        <w:t>„des Weges“ Leerzeichen</w:t>
      </w:r>
    </w:p>
  </w:comment>
  <w:comment w:id="608" w:author="Norbert" w:date="2021-12-11T11:20:00Z" w:initials="N">
    <w:p w14:paraId="3E2A4DE6" w14:textId="2F7B57A6" w:rsidR="00B27E5A" w:rsidRDefault="00B27E5A">
      <w:pPr>
        <w:pStyle w:val="Kommentartext"/>
      </w:pPr>
      <w:r>
        <w:rPr>
          <w:rStyle w:val="Kommentarzeichen"/>
        </w:rPr>
        <w:annotationRef/>
      </w:r>
      <w:r>
        <w:t xml:space="preserve">Schriftart, Größe und </w:t>
      </w:r>
      <w:proofErr w:type="spellStart"/>
      <w:r>
        <w:t>ZeilenabstandA</w:t>
      </w:r>
      <w:proofErr w:type="spellEnd"/>
      <w:r>
        <w:t xml:space="preserve"> ändern!</w:t>
      </w:r>
    </w:p>
  </w:comment>
  <w:comment w:id="621" w:author="Norbert" w:date="2021-12-11T11:24:00Z" w:initials="N">
    <w:p w14:paraId="201A83B9" w14:textId="0040FE26" w:rsidR="00B27E5A" w:rsidRDefault="00B27E5A">
      <w:pPr>
        <w:pStyle w:val="Kommentartext"/>
      </w:pPr>
      <w:r>
        <w:rPr>
          <w:rStyle w:val="Kommentarzeichen"/>
        </w:rPr>
        <w:annotationRef/>
      </w:r>
      <w:r>
        <w:t xml:space="preserve">Frag mal Lisa: bin </w:t>
      </w:r>
      <w:proofErr w:type="spellStart"/>
      <w:r>
        <w:t>mir</w:t>
      </w:r>
      <w:proofErr w:type="spellEnd"/>
      <w:r>
        <w:t xml:space="preserve"> nicht ganz sicher über Schreibweise </w:t>
      </w:r>
    </w:p>
  </w:comment>
  <w:comment w:id="798" w:author="Norbert" w:date="2021-12-11T12:01:00Z" w:initials="N">
    <w:p w14:paraId="2AC40209" w14:textId="12ADC1C1" w:rsidR="00E82A79" w:rsidRDefault="00E82A79">
      <w:pPr>
        <w:pStyle w:val="Kommentartext"/>
      </w:pPr>
      <w:r>
        <w:rPr>
          <w:rStyle w:val="Kommentarzeichen"/>
        </w:rPr>
        <w:annotationRef/>
      </w:r>
      <w:r>
        <w:t>Überschrift so richtig???</w:t>
      </w:r>
    </w:p>
  </w:comment>
  <w:comment w:id="878" w:author="Norbert" w:date="2021-12-11T12:08:00Z" w:initials="N">
    <w:p w14:paraId="54D6FBA7" w14:textId="0CD0E8D2" w:rsidR="00E82A79" w:rsidRDefault="00E82A79">
      <w:pPr>
        <w:pStyle w:val="Kommentartext"/>
      </w:pPr>
      <w:r>
        <w:rPr>
          <w:rStyle w:val="Kommentarzeichen"/>
        </w:rPr>
        <w:annotationRef/>
      </w:r>
      <w:r>
        <w:t xml:space="preserve">Überschrift so </w:t>
      </w:r>
      <w:proofErr w:type="gramStart"/>
      <w:r>
        <w:t>belassen ????</w:t>
      </w:r>
      <w:proofErr w:type="gramEnd"/>
    </w:p>
  </w:comment>
  <w:comment w:id="897" w:author="Norbert" w:date="2021-12-11T12:10:00Z" w:initials="N">
    <w:p w14:paraId="2489DF75" w14:textId="40421FB5" w:rsidR="00BD154A" w:rsidRDefault="00BD154A">
      <w:pPr>
        <w:pStyle w:val="Kommentartext"/>
      </w:pPr>
      <w:r>
        <w:rPr>
          <w:rStyle w:val="Kommentarzeichen"/>
        </w:rPr>
        <w:annotationRef/>
      </w:r>
      <w:r>
        <w:t>die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348E00" w15:done="0"/>
  <w15:commentEx w15:paraId="3B5106C3" w15:done="0"/>
  <w15:commentEx w15:paraId="78BEDF43" w15:done="0"/>
  <w15:commentEx w15:paraId="3E2A4DE6" w15:done="0"/>
  <w15:commentEx w15:paraId="201A83B9" w15:done="0"/>
  <w15:commentEx w15:paraId="2AC40209" w15:done="0"/>
  <w15:commentEx w15:paraId="54D6FBA7" w15:done="0"/>
  <w15:commentEx w15:paraId="2489DF7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348E00" w16cid:durableId="255F00E3"/>
  <w16cid:commentId w16cid:paraId="3B5106C3" w16cid:durableId="255F04A7"/>
  <w16cid:commentId w16cid:paraId="78BEDF43" w16cid:durableId="255F0771"/>
  <w16cid:commentId w16cid:paraId="3E2A4DE6" w16cid:durableId="255F0808"/>
  <w16cid:commentId w16cid:paraId="201A83B9" w16cid:durableId="255F08DF"/>
  <w16cid:commentId w16cid:paraId="2AC40209" w16cid:durableId="255F1193"/>
  <w16cid:commentId w16cid:paraId="54D6FBA7" w16cid:durableId="255F1322"/>
  <w16cid:commentId w16cid:paraId="2489DF75" w16cid:durableId="255F13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E86F8" w14:textId="77777777" w:rsidR="00DC0B1D" w:rsidRDefault="00DC0B1D">
      <w:r>
        <w:separator/>
      </w:r>
    </w:p>
  </w:endnote>
  <w:endnote w:type="continuationSeparator" w:id="0">
    <w:p w14:paraId="0934DCC4" w14:textId="77777777" w:rsidR="00DC0B1D" w:rsidRDefault="00DC0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876681"/>
      <w:docPartObj>
        <w:docPartGallery w:val="Page Numbers (Bottom of Page)"/>
        <w:docPartUnique/>
      </w:docPartObj>
    </w:sdtPr>
    <w:sdtContent>
      <w:p w14:paraId="6B8F192C" w14:textId="7861C043" w:rsidR="009F0F3C" w:rsidRDefault="009F0F3C"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30876682"/>
      <w:docPartObj>
        <w:docPartGallery w:val="Page Numbers (Bottom of Page)"/>
        <w:docPartUnique/>
      </w:docPartObj>
    </w:sdtPr>
    <w:sdtContent>
      <w:p w14:paraId="15FA0592" w14:textId="108B829D" w:rsidR="009F0F3C" w:rsidRPr="00862308" w:rsidRDefault="009F0F3C"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43EB6" w14:textId="16684D22" w:rsidR="009F0F3C" w:rsidRPr="00862308" w:rsidRDefault="009F0F3C" w:rsidP="00862308">
    <w:pPr>
      <w:pStyle w:val="Fuzeile"/>
      <w:jc w:val="center"/>
      <w:rPr>
        <w:sz w:val="20"/>
        <w:szCs w:val="20"/>
      </w:rPr>
    </w:pPr>
    <w:sdt>
      <w:sdtPr>
        <w:rPr>
          <w:sz w:val="20"/>
          <w:szCs w:val="20"/>
        </w:rPr>
        <w:id w:val="-324827730"/>
        <w:docPartObj>
          <w:docPartGallery w:val="Page Numbers (Bottom of Page)"/>
          <w:docPartUnique/>
        </w:docPartObj>
      </w:sdt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F810F" w14:textId="6C0D65B7" w:rsidR="009F0F3C" w:rsidRPr="00862308" w:rsidRDefault="009F0F3C"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6E088B" w14:textId="77777777" w:rsidR="00DC0B1D" w:rsidRDefault="00DC0B1D">
      <w:r>
        <w:separator/>
      </w:r>
    </w:p>
  </w:footnote>
  <w:footnote w:type="continuationSeparator" w:id="0">
    <w:p w14:paraId="68909447" w14:textId="77777777" w:rsidR="00DC0B1D" w:rsidRDefault="00DC0B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FAFB72" w14:textId="1702B68C" w:rsidR="009F0F3C" w:rsidRDefault="009F0F3C" w:rsidP="00DB161D">
    <w:pPr>
      <w:pStyle w:val="Kopfzeile"/>
      <w:tabs>
        <w:tab w:val="clear" w:pos="9072"/>
        <w:tab w:val="left" w:pos="6738"/>
      </w:tabs>
    </w:pPr>
    <w:r>
      <w:rPr>
        <w:noProof/>
      </w:rPr>
      <mc:AlternateContent>
        <mc:Choice Requires="wps">
          <w:drawing>
            <wp:anchor distT="0" distB="0" distL="114300" distR="114300" simplePos="0" relativeHeight="251670528" behindDoc="0" locked="0" layoutInCell="0" allowOverlap="1" wp14:anchorId="4D14C003" wp14:editId="30170AE8">
              <wp:simplePos x="0" y="0"/>
              <wp:positionH relativeFrom="margin">
                <wp:align>left</wp:align>
              </wp:positionH>
              <wp:positionV relativeFrom="topMargin">
                <wp:align>center</wp:align>
              </wp:positionV>
              <wp:extent cx="5756275" cy="146050"/>
              <wp:effectExtent l="3810" t="0" r="0" b="127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77E" w14:textId="36D48F97" w:rsidR="009F0F3C" w:rsidRPr="0064424E" w:rsidRDefault="009F0F3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D154A">
                            <w:rPr>
                              <w:noProof/>
                              <w:sz w:val="20"/>
                              <w:szCs w:val="20"/>
                              <w:lang w:val="en-US"/>
                            </w:rPr>
                            <w:t>Anhang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14C003"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05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" o:allowincell="f" filled="f" stroked="f">
              <v:textbox style="mso-fit-shape-to-text:t" inset=",0,,0">
                <w:txbxContent>
                  <w:p w14:paraId="154CC77E" w14:textId="36D48F97" w:rsidR="009F0F3C" w:rsidRPr="0064424E" w:rsidRDefault="009F0F3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D154A">
                      <w:rPr>
                        <w:noProof/>
                        <w:sz w:val="20"/>
                        <w:szCs w:val="20"/>
                        <w:lang w:val="en-US"/>
                      </w:rPr>
                      <w:t>Anhang</w:t>
                    </w:r>
                    <w:r w:rsidRPr="00862308">
                      <w:rPr>
                        <w:sz w:val="20"/>
                        <w:szCs w:val="20"/>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B1F30" w14:textId="77777777" w:rsidR="009F0F3C" w:rsidRDefault="009F0F3C" w:rsidP="00DB161D">
    <w:pPr>
      <w:pStyle w:val="Kopfzeile"/>
      <w:tabs>
        <w:tab w:val="clear" w:pos="9072"/>
        <w:tab w:val="left" w:pos="2119"/>
      </w:tabs>
    </w:pPr>
    <w:r>
      <w:rPr>
        <w:noProof/>
      </w:rPr>
      <mc:AlternateContent>
        <mc:Choice Requires="wps">
          <w:drawing>
            <wp:anchor distT="0" distB="0" distL="114300" distR="114300" simplePos="0" relativeHeight="251667456" behindDoc="0" locked="0" layoutInCell="0" allowOverlap="1" wp14:anchorId="7F0A3B9F" wp14:editId="469E3EB1">
              <wp:simplePos x="0" y="0"/>
              <wp:positionH relativeFrom="margin">
                <wp:align>left</wp:align>
              </wp:positionH>
              <wp:positionV relativeFrom="topMargin">
                <wp:align>center</wp:align>
              </wp:positionV>
              <wp:extent cx="5756275" cy="146050"/>
              <wp:effectExtent l="3810" t="0" r="0" b="1270"/>
              <wp:wrapNone/>
              <wp:docPr id="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0A46" w14:textId="07C29E0B" w:rsidR="009F0F3C" w:rsidRPr="0064424E" w:rsidRDefault="009F0F3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D154A">
                            <w:rPr>
                              <w:noProof/>
                              <w:sz w:val="20"/>
                              <w:szCs w:val="20"/>
                              <w:lang w:val="en-US"/>
                            </w:rPr>
                            <w:t>Anhang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F0A3B9F"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" o:allowincell="f" filled="f" stroked="f">
              <v:textbox style="mso-fit-shape-to-text:t" inset=",0,,0">
                <w:txbxContent>
                  <w:p w14:paraId="098A0A46" w14:textId="07C29E0B" w:rsidR="009F0F3C" w:rsidRPr="0064424E" w:rsidRDefault="009F0F3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D154A">
                      <w:rPr>
                        <w:noProof/>
                        <w:sz w:val="20"/>
                        <w:szCs w:val="20"/>
                        <w:lang w:val="en-US"/>
                      </w:rPr>
                      <w:t>Anhang</w:t>
                    </w:r>
                    <w:r w:rsidRPr="00862308">
                      <w:rPr>
                        <w:sz w:val="20"/>
                        <w:szCs w:val="20"/>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C266A" w14:textId="77777777" w:rsidR="009F0F3C" w:rsidRDefault="009F0F3C">
    <w:pPr>
      <w:pStyle w:val="Kopfzeile"/>
    </w:pPr>
    <w:r>
      <w:rPr>
        <w:noProof/>
      </w:rPr>
      <mc:AlternateContent>
        <mc:Choice Requires="wps">
          <w:drawing>
            <wp:anchor distT="0" distB="0" distL="114300" distR="114300" simplePos="0" relativeHeight="251663360" behindDoc="0" locked="0" layoutInCell="0" allowOverlap="1" wp14:anchorId="3FD7F6ED" wp14:editId="5B28A7C8">
              <wp:simplePos x="0" y="0"/>
              <wp:positionH relativeFrom="margin">
                <wp:align>left</wp:align>
              </wp:positionH>
              <wp:positionV relativeFrom="topMargin">
                <wp:align>center</wp:align>
              </wp:positionV>
              <wp:extent cx="5756275" cy="146050"/>
              <wp:effectExtent l="3810" t="0" r="0" b="127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DCE8" w14:textId="5ABA6979" w:rsidR="009F0F3C" w:rsidRPr="0064424E" w:rsidRDefault="009F0F3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05784">
                            <w:rPr>
                              <w:noProof/>
                              <w:sz w:val="20"/>
                              <w:szCs w:val="20"/>
                              <w:lang w:val="en-US"/>
                            </w:rPr>
                            <w:t>Einleitung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FD7F6ED" id="_x0000_t202" coordsize="21600,21600" o:spt="202" path="m,l,21600r21600,l21600,xe">
              <v:stroke joinstyle="miter"/>
              <v:path gradientshapeok="t" o:connecttype="rect"/>
            </v:shapetype>
            <v:shape id="Text Box 20" o:spid="_x0000_s1049" type="#_x0000_t202" style="position:absolute;left:0;text-align:left;margin-left:0;margin-top:0;width:453.25pt;height:11.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" o:allowincell="f" filled="f" stroked="f">
              <v:textbox style="mso-fit-shape-to-text:t" inset=",0,,0">
                <w:txbxContent>
                  <w:p w14:paraId="438ADCE8" w14:textId="5ABA6979" w:rsidR="009F0F3C" w:rsidRPr="0064424E" w:rsidRDefault="009F0F3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05784">
                      <w:rPr>
                        <w:noProof/>
                        <w:sz w:val="20"/>
                        <w:szCs w:val="20"/>
                        <w:lang w:val="en-US"/>
                      </w:rPr>
                      <w:t>Einleitung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orbert">
    <w15:presenceInfo w15:providerId="None" w15:userId="Norber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activeWritingStyle w:appName="MSWord" w:lang="de-DE" w:vendorID="9" w:dllVersion="512"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BEE"/>
    <w:rsid w:val="00007C0F"/>
    <w:rsid w:val="00007EAA"/>
    <w:rsid w:val="00010222"/>
    <w:rsid w:val="00010B9B"/>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725B"/>
    <w:rsid w:val="000D72C3"/>
    <w:rsid w:val="000D72F4"/>
    <w:rsid w:val="000D7625"/>
    <w:rsid w:val="000D79EC"/>
    <w:rsid w:val="000D7FDB"/>
    <w:rsid w:val="000E0C8C"/>
    <w:rsid w:val="000E0CBB"/>
    <w:rsid w:val="000E0E9B"/>
    <w:rsid w:val="000E0F85"/>
    <w:rsid w:val="000E10A4"/>
    <w:rsid w:val="000E1E90"/>
    <w:rsid w:val="000E2345"/>
    <w:rsid w:val="000E3240"/>
    <w:rsid w:val="000E33CF"/>
    <w:rsid w:val="000E36DE"/>
    <w:rsid w:val="000E37E4"/>
    <w:rsid w:val="000E3D9C"/>
    <w:rsid w:val="000E3E84"/>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30EC"/>
    <w:rsid w:val="000F36C5"/>
    <w:rsid w:val="000F3928"/>
    <w:rsid w:val="000F3CBC"/>
    <w:rsid w:val="000F411D"/>
    <w:rsid w:val="000F5669"/>
    <w:rsid w:val="000F5830"/>
    <w:rsid w:val="000F58F4"/>
    <w:rsid w:val="000F6053"/>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F3"/>
    <w:rsid w:val="00125671"/>
    <w:rsid w:val="0012586B"/>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E47"/>
    <w:rsid w:val="00142149"/>
    <w:rsid w:val="0014250D"/>
    <w:rsid w:val="0014279A"/>
    <w:rsid w:val="00142D6C"/>
    <w:rsid w:val="00143011"/>
    <w:rsid w:val="0014359E"/>
    <w:rsid w:val="00143B2E"/>
    <w:rsid w:val="00143B94"/>
    <w:rsid w:val="00143BF6"/>
    <w:rsid w:val="00143DD6"/>
    <w:rsid w:val="0014493B"/>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D1F"/>
    <w:rsid w:val="001820E5"/>
    <w:rsid w:val="00182229"/>
    <w:rsid w:val="00182317"/>
    <w:rsid w:val="00183315"/>
    <w:rsid w:val="00183657"/>
    <w:rsid w:val="001836E9"/>
    <w:rsid w:val="0018405E"/>
    <w:rsid w:val="00184946"/>
    <w:rsid w:val="00184A99"/>
    <w:rsid w:val="00184C26"/>
    <w:rsid w:val="00184C67"/>
    <w:rsid w:val="00184C68"/>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5261"/>
    <w:rsid w:val="00195AFD"/>
    <w:rsid w:val="00195C20"/>
    <w:rsid w:val="00195FBA"/>
    <w:rsid w:val="00197540"/>
    <w:rsid w:val="00197552"/>
    <w:rsid w:val="00197A13"/>
    <w:rsid w:val="00197B90"/>
    <w:rsid w:val="00197BD7"/>
    <w:rsid w:val="00197D3D"/>
    <w:rsid w:val="001A03A2"/>
    <w:rsid w:val="001A0524"/>
    <w:rsid w:val="001A10E5"/>
    <w:rsid w:val="001A17BA"/>
    <w:rsid w:val="001A19F4"/>
    <w:rsid w:val="001A1E99"/>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77B"/>
    <w:rsid w:val="001B5CEC"/>
    <w:rsid w:val="001B6138"/>
    <w:rsid w:val="001B64E1"/>
    <w:rsid w:val="001B6C83"/>
    <w:rsid w:val="001B6F50"/>
    <w:rsid w:val="001B70F1"/>
    <w:rsid w:val="001B742D"/>
    <w:rsid w:val="001B7471"/>
    <w:rsid w:val="001B7F6D"/>
    <w:rsid w:val="001C1628"/>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6A3"/>
    <w:rsid w:val="001D06F4"/>
    <w:rsid w:val="001D086A"/>
    <w:rsid w:val="001D0CEA"/>
    <w:rsid w:val="001D0D87"/>
    <w:rsid w:val="001D1249"/>
    <w:rsid w:val="001D1556"/>
    <w:rsid w:val="001D1E1B"/>
    <w:rsid w:val="001D2440"/>
    <w:rsid w:val="001D2CC5"/>
    <w:rsid w:val="001D2FEA"/>
    <w:rsid w:val="001D33B1"/>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A55"/>
    <w:rsid w:val="001F119D"/>
    <w:rsid w:val="001F1F16"/>
    <w:rsid w:val="001F21D8"/>
    <w:rsid w:val="001F2308"/>
    <w:rsid w:val="001F30BE"/>
    <w:rsid w:val="001F3404"/>
    <w:rsid w:val="001F397A"/>
    <w:rsid w:val="001F3B29"/>
    <w:rsid w:val="001F4CED"/>
    <w:rsid w:val="001F5B07"/>
    <w:rsid w:val="001F6298"/>
    <w:rsid w:val="001F6946"/>
    <w:rsid w:val="001F6D5C"/>
    <w:rsid w:val="001F716D"/>
    <w:rsid w:val="001F7307"/>
    <w:rsid w:val="001F7C1E"/>
    <w:rsid w:val="001F7CC8"/>
    <w:rsid w:val="00200528"/>
    <w:rsid w:val="002005AD"/>
    <w:rsid w:val="00200A52"/>
    <w:rsid w:val="00200F4D"/>
    <w:rsid w:val="00201404"/>
    <w:rsid w:val="0020214A"/>
    <w:rsid w:val="00202713"/>
    <w:rsid w:val="00203881"/>
    <w:rsid w:val="00203BCD"/>
    <w:rsid w:val="0020401F"/>
    <w:rsid w:val="002044CB"/>
    <w:rsid w:val="00204989"/>
    <w:rsid w:val="00204B58"/>
    <w:rsid w:val="00204DFE"/>
    <w:rsid w:val="002050C4"/>
    <w:rsid w:val="00205AB5"/>
    <w:rsid w:val="0020763D"/>
    <w:rsid w:val="00207745"/>
    <w:rsid w:val="00207FB3"/>
    <w:rsid w:val="00210489"/>
    <w:rsid w:val="0021068D"/>
    <w:rsid w:val="00210865"/>
    <w:rsid w:val="00210BCF"/>
    <w:rsid w:val="0021150E"/>
    <w:rsid w:val="00212482"/>
    <w:rsid w:val="00212A05"/>
    <w:rsid w:val="00212E04"/>
    <w:rsid w:val="00213895"/>
    <w:rsid w:val="00213E48"/>
    <w:rsid w:val="0021405B"/>
    <w:rsid w:val="002150F7"/>
    <w:rsid w:val="00215524"/>
    <w:rsid w:val="002165EE"/>
    <w:rsid w:val="00216936"/>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B1B"/>
    <w:rsid w:val="00232E92"/>
    <w:rsid w:val="00232FE8"/>
    <w:rsid w:val="0023366E"/>
    <w:rsid w:val="002336FA"/>
    <w:rsid w:val="00234ED0"/>
    <w:rsid w:val="002352B6"/>
    <w:rsid w:val="0023542B"/>
    <w:rsid w:val="0023586C"/>
    <w:rsid w:val="002361A5"/>
    <w:rsid w:val="0023636A"/>
    <w:rsid w:val="0023647B"/>
    <w:rsid w:val="002364E4"/>
    <w:rsid w:val="002367F3"/>
    <w:rsid w:val="0023719C"/>
    <w:rsid w:val="0023728A"/>
    <w:rsid w:val="00237A56"/>
    <w:rsid w:val="002403CD"/>
    <w:rsid w:val="00240486"/>
    <w:rsid w:val="00241904"/>
    <w:rsid w:val="00241FD4"/>
    <w:rsid w:val="0024220E"/>
    <w:rsid w:val="0024237F"/>
    <w:rsid w:val="002423E4"/>
    <w:rsid w:val="00242769"/>
    <w:rsid w:val="00243631"/>
    <w:rsid w:val="002447D5"/>
    <w:rsid w:val="00244891"/>
    <w:rsid w:val="00244DA4"/>
    <w:rsid w:val="00244EA0"/>
    <w:rsid w:val="00245ECE"/>
    <w:rsid w:val="00246437"/>
    <w:rsid w:val="0024727F"/>
    <w:rsid w:val="002473EE"/>
    <w:rsid w:val="0024768A"/>
    <w:rsid w:val="00247AEF"/>
    <w:rsid w:val="00247CF8"/>
    <w:rsid w:val="00250031"/>
    <w:rsid w:val="0025014A"/>
    <w:rsid w:val="00250324"/>
    <w:rsid w:val="00250A1C"/>
    <w:rsid w:val="002512B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A37"/>
    <w:rsid w:val="00257C81"/>
    <w:rsid w:val="00257CB0"/>
    <w:rsid w:val="00257D98"/>
    <w:rsid w:val="002600AD"/>
    <w:rsid w:val="0026069B"/>
    <w:rsid w:val="00261B75"/>
    <w:rsid w:val="00262AEC"/>
    <w:rsid w:val="00262EE2"/>
    <w:rsid w:val="0026319B"/>
    <w:rsid w:val="002631AF"/>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9D"/>
    <w:rsid w:val="002834B7"/>
    <w:rsid w:val="002835B3"/>
    <w:rsid w:val="00283731"/>
    <w:rsid w:val="0028385D"/>
    <w:rsid w:val="00283E8D"/>
    <w:rsid w:val="002849BF"/>
    <w:rsid w:val="00286100"/>
    <w:rsid w:val="00286412"/>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586"/>
    <w:rsid w:val="00320BE3"/>
    <w:rsid w:val="00321008"/>
    <w:rsid w:val="003212A5"/>
    <w:rsid w:val="0032193B"/>
    <w:rsid w:val="00321C8D"/>
    <w:rsid w:val="00321F77"/>
    <w:rsid w:val="00322207"/>
    <w:rsid w:val="00322F18"/>
    <w:rsid w:val="0032355C"/>
    <w:rsid w:val="00323BE6"/>
    <w:rsid w:val="0032443E"/>
    <w:rsid w:val="003246A9"/>
    <w:rsid w:val="00325D85"/>
    <w:rsid w:val="003260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DD4"/>
    <w:rsid w:val="0035419A"/>
    <w:rsid w:val="0035478E"/>
    <w:rsid w:val="00354BE2"/>
    <w:rsid w:val="00354FA1"/>
    <w:rsid w:val="003550CD"/>
    <w:rsid w:val="003554BC"/>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41C"/>
    <w:rsid w:val="003938F9"/>
    <w:rsid w:val="003940D4"/>
    <w:rsid w:val="00394509"/>
    <w:rsid w:val="00394571"/>
    <w:rsid w:val="00394A28"/>
    <w:rsid w:val="00395471"/>
    <w:rsid w:val="00395528"/>
    <w:rsid w:val="003955F8"/>
    <w:rsid w:val="0039561B"/>
    <w:rsid w:val="0039661F"/>
    <w:rsid w:val="0039672F"/>
    <w:rsid w:val="00397655"/>
    <w:rsid w:val="00397A1A"/>
    <w:rsid w:val="00397C5E"/>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30BA"/>
    <w:rsid w:val="003C38EA"/>
    <w:rsid w:val="003C45DD"/>
    <w:rsid w:val="003C4B4B"/>
    <w:rsid w:val="003C4CEE"/>
    <w:rsid w:val="003C4DC5"/>
    <w:rsid w:val="003C529A"/>
    <w:rsid w:val="003C5D11"/>
    <w:rsid w:val="003C5E8F"/>
    <w:rsid w:val="003C610D"/>
    <w:rsid w:val="003C6714"/>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11AE"/>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734"/>
    <w:rsid w:val="003F4592"/>
    <w:rsid w:val="003F4608"/>
    <w:rsid w:val="003F46F3"/>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BD6"/>
    <w:rsid w:val="00403844"/>
    <w:rsid w:val="004039BF"/>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C6C"/>
    <w:rsid w:val="00446166"/>
    <w:rsid w:val="00446B51"/>
    <w:rsid w:val="00446E61"/>
    <w:rsid w:val="0044723C"/>
    <w:rsid w:val="004476CF"/>
    <w:rsid w:val="004478BF"/>
    <w:rsid w:val="004478E1"/>
    <w:rsid w:val="00447B29"/>
    <w:rsid w:val="00447BF5"/>
    <w:rsid w:val="00450A0A"/>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67C"/>
    <w:rsid w:val="004A0F51"/>
    <w:rsid w:val="004A246C"/>
    <w:rsid w:val="004A25DC"/>
    <w:rsid w:val="004A25F2"/>
    <w:rsid w:val="004A2941"/>
    <w:rsid w:val="004A29D2"/>
    <w:rsid w:val="004A2C16"/>
    <w:rsid w:val="004A2D8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45E"/>
    <w:rsid w:val="004B25D0"/>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2FD"/>
    <w:rsid w:val="004D6579"/>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3584"/>
    <w:rsid w:val="004F359E"/>
    <w:rsid w:val="004F3B74"/>
    <w:rsid w:val="004F3DF4"/>
    <w:rsid w:val="004F3EEA"/>
    <w:rsid w:val="004F46C4"/>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E93"/>
    <w:rsid w:val="005045DC"/>
    <w:rsid w:val="005046B2"/>
    <w:rsid w:val="005052EE"/>
    <w:rsid w:val="005053B5"/>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E24"/>
    <w:rsid w:val="00522F62"/>
    <w:rsid w:val="005234E5"/>
    <w:rsid w:val="0052386D"/>
    <w:rsid w:val="00523B91"/>
    <w:rsid w:val="00523C25"/>
    <w:rsid w:val="005245C4"/>
    <w:rsid w:val="00525035"/>
    <w:rsid w:val="00525331"/>
    <w:rsid w:val="00525D4B"/>
    <w:rsid w:val="005261B8"/>
    <w:rsid w:val="00526255"/>
    <w:rsid w:val="00526B0B"/>
    <w:rsid w:val="00526E7E"/>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7E2"/>
    <w:rsid w:val="00546996"/>
    <w:rsid w:val="005474F5"/>
    <w:rsid w:val="00547D29"/>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3F2"/>
    <w:rsid w:val="0058184E"/>
    <w:rsid w:val="0058187A"/>
    <w:rsid w:val="00581B50"/>
    <w:rsid w:val="00581C68"/>
    <w:rsid w:val="0058217A"/>
    <w:rsid w:val="005822C0"/>
    <w:rsid w:val="00582599"/>
    <w:rsid w:val="0058265D"/>
    <w:rsid w:val="00582969"/>
    <w:rsid w:val="0058376C"/>
    <w:rsid w:val="00583CCA"/>
    <w:rsid w:val="00583EDD"/>
    <w:rsid w:val="00584D8B"/>
    <w:rsid w:val="00584FB7"/>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507"/>
    <w:rsid w:val="005B2699"/>
    <w:rsid w:val="005B33CA"/>
    <w:rsid w:val="005B4A97"/>
    <w:rsid w:val="005B4BE7"/>
    <w:rsid w:val="005B5596"/>
    <w:rsid w:val="005B55D9"/>
    <w:rsid w:val="005B5D33"/>
    <w:rsid w:val="005B6321"/>
    <w:rsid w:val="005B6EEA"/>
    <w:rsid w:val="005B6FB7"/>
    <w:rsid w:val="005B724F"/>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539"/>
    <w:rsid w:val="005C3C6A"/>
    <w:rsid w:val="005C3E27"/>
    <w:rsid w:val="005C44CF"/>
    <w:rsid w:val="005C66BB"/>
    <w:rsid w:val="005C6F48"/>
    <w:rsid w:val="005C70C4"/>
    <w:rsid w:val="005C7B97"/>
    <w:rsid w:val="005C7C04"/>
    <w:rsid w:val="005C7F09"/>
    <w:rsid w:val="005D02BC"/>
    <w:rsid w:val="005D076E"/>
    <w:rsid w:val="005D09F7"/>
    <w:rsid w:val="005D0D72"/>
    <w:rsid w:val="005D11F8"/>
    <w:rsid w:val="005D2CE4"/>
    <w:rsid w:val="005D2D03"/>
    <w:rsid w:val="005D2DED"/>
    <w:rsid w:val="005D3123"/>
    <w:rsid w:val="005D445B"/>
    <w:rsid w:val="005D44CE"/>
    <w:rsid w:val="005D496F"/>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338B"/>
    <w:rsid w:val="005F33A6"/>
    <w:rsid w:val="005F363C"/>
    <w:rsid w:val="005F3A2A"/>
    <w:rsid w:val="005F4571"/>
    <w:rsid w:val="005F48C2"/>
    <w:rsid w:val="005F59B1"/>
    <w:rsid w:val="005F5C9C"/>
    <w:rsid w:val="005F6436"/>
    <w:rsid w:val="005F6880"/>
    <w:rsid w:val="005F6EC0"/>
    <w:rsid w:val="005F704A"/>
    <w:rsid w:val="005F70EA"/>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770E"/>
    <w:rsid w:val="006307B7"/>
    <w:rsid w:val="00630A7C"/>
    <w:rsid w:val="006314B7"/>
    <w:rsid w:val="006327CE"/>
    <w:rsid w:val="00632B96"/>
    <w:rsid w:val="00633613"/>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24E"/>
    <w:rsid w:val="00644A4F"/>
    <w:rsid w:val="00644B5B"/>
    <w:rsid w:val="00644BB1"/>
    <w:rsid w:val="0064562D"/>
    <w:rsid w:val="006457FC"/>
    <w:rsid w:val="00645BD6"/>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9BC"/>
    <w:rsid w:val="006E6E24"/>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72B"/>
    <w:rsid w:val="00727898"/>
    <w:rsid w:val="00727998"/>
    <w:rsid w:val="00727D9A"/>
    <w:rsid w:val="007306D8"/>
    <w:rsid w:val="00730844"/>
    <w:rsid w:val="007310EC"/>
    <w:rsid w:val="007316AB"/>
    <w:rsid w:val="00731A2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A16"/>
    <w:rsid w:val="00760353"/>
    <w:rsid w:val="007608B5"/>
    <w:rsid w:val="007619AA"/>
    <w:rsid w:val="0076203A"/>
    <w:rsid w:val="007620B3"/>
    <w:rsid w:val="00762B15"/>
    <w:rsid w:val="00762F48"/>
    <w:rsid w:val="0076334A"/>
    <w:rsid w:val="00763ABB"/>
    <w:rsid w:val="00763B7D"/>
    <w:rsid w:val="00763BB0"/>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756"/>
    <w:rsid w:val="00793855"/>
    <w:rsid w:val="00793E13"/>
    <w:rsid w:val="0079442A"/>
    <w:rsid w:val="00794F01"/>
    <w:rsid w:val="00795032"/>
    <w:rsid w:val="00795159"/>
    <w:rsid w:val="0079596D"/>
    <w:rsid w:val="00795AC0"/>
    <w:rsid w:val="00795CE3"/>
    <w:rsid w:val="0079607C"/>
    <w:rsid w:val="007967AD"/>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78D1"/>
    <w:rsid w:val="007C025D"/>
    <w:rsid w:val="007C0838"/>
    <w:rsid w:val="007C0A3E"/>
    <w:rsid w:val="007C1270"/>
    <w:rsid w:val="007C140D"/>
    <w:rsid w:val="007C1416"/>
    <w:rsid w:val="007C1AE5"/>
    <w:rsid w:val="007C3460"/>
    <w:rsid w:val="007C34D8"/>
    <w:rsid w:val="007C354D"/>
    <w:rsid w:val="007C361E"/>
    <w:rsid w:val="007C4156"/>
    <w:rsid w:val="007C458E"/>
    <w:rsid w:val="007C4B80"/>
    <w:rsid w:val="007C4CCE"/>
    <w:rsid w:val="007C57D2"/>
    <w:rsid w:val="007C5D51"/>
    <w:rsid w:val="007C5F55"/>
    <w:rsid w:val="007C7588"/>
    <w:rsid w:val="007C7595"/>
    <w:rsid w:val="007C765C"/>
    <w:rsid w:val="007C7DC8"/>
    <w:rsid w:val="007C7F58"/>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F"/>
    <w:rsid w:val="007D5142"/>
    <w:rsid w:val="007D539D"/>
    <w:rsid w:val="007D578C"/>
    <w:rsid w:val="007D5A2A"/>
    <w:rsid w:val="007D615F"/>
    <w:rsid w:val="007D6313"/>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1DD"/>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7497"/>
    <w:rsid w:val="00837D8E"/>
    <w:rsid w:val="00840294"/>
    <w:rsid w:val="00840621"/>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EFA"/>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120E"/>
    <w:rsid w:val="008C141D"/>
    <w:rsid w:val="008C1666"/>
    <w:rsid w:val="008C1934"/>
    <w:rsid w:val="008C2012"/>
    <w:rsid w:val="008C2BDC"/>
    <w:rsid w:val="008C33F1"/>
    <w:rsid w:val="008C34CB"/>
    <w:rsid w:val="008C3535"/>
    <w:rsid w:val="008C390C"/>
    <w:rsid w:val="008C3AED"/>
    <w:rsid w:val="008C45F2"/>
    <w:rsid w:val="008C6B1C"/>
    <w:rsid w:val="008C74C8"/>
    <w:rsid w:val="008D06CB"/>
    <w:rsid w:val="008D0802"/>
    <w:rsid w:val="008D09B0"/>
    <w:rsid w:val="008D0ED6"/>
    <w:rsid w:val="008D14E4"/>
    <w:rsid w:val="008D1610"/>
    <w:rsid w:val="008D228F"/>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6B4"/>
    <w:rsid w:val="00970E8A"/>
    <w:rsid w:val="00970F1A"/>
    <w:rsid w:val="0097126D"/>
    <w:rsid w:val="00971634"/>
    <w:rsid w:val="00972514"/>
    <w:rsid w:val="00972549"/>
    <w:rsid w:val="00972A94"/>
    <w:rsid w:val="00972BCD"/>
    <w:rsid w:val="00972C2D"/>
    <w:rsid w:val="00972DD6"/>
    <w:rsid w:val="009732BA"/>
    <w:rsid w:val="009733A1"/>
    <w:rsid w:val="00973992"/>
    <w:rsid w:val="00974A20"/>
    <w:rsid w:val="00975200"/>
    <w:rsid w:val="00975227"/>
    <w:rsid w:val="00975E9C"/>
    <w:rsid w:val="00976616"/>
    <w:rsid w:val="00977A1F"/>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717"/>
    <w:rsid w:val="009F0BE3"/>
    <w:rsid w:val="009F0D47"/>
    <w:rsid w:val="009F0F0E"/>
    <w:rsid w:val="009F0F3C"/>
    <w:rsid w:val="009F1A63"/>
    <w:rsid w:val="009F1B76"/>
    <w:rsid w:val="009F23EF"/>
    <w:rsid w:val="009F24E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868"/>
    <w:rsid w:val="00A22AA4"/>
    <w:rsid w:val="00A22B6C"/>
    <w:rsid w:val="00A23095"/>
    <w:rsid w:val="00A241D0"/>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7E7"/>
    <w:rsid w:val="00A47ECB"/>
    <w:rsid w:val="00A50466"/>
    <w:rsid w:val="00A50520"/>
    <w:rsid w:val="00A50906"/>
    <w:rsid w:val="00A50AB1"/>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CC"/>
    <w:rsid w:val="00A65CFF"/>
    <w:rsid w:val="00A65D65"/>
    <w:rsid w:val="00A65E33"/>
    <w:rsid w:val="00A66037"/>
    <w:rsid w:val="00A668DE"/>
    <w:rsid w:val="00A66907"/>
    <w:rsid w:val="00A66B77"/>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AAF"/>
    <w:rsid w:val="00AA0ACE"/>
    <w:rsid w:val="00AA0BDB"/>
    <w:rsid w:val="00AA0F37"/>
    <w:rsid w:val="00AA1304"/>
    <w:rsid w:val="00AA1523"/>
    <w:rsid w:val="00AA2BEB"/>
    <w:rsid w:val="00AA2CC0"/>
    <w:rsid w:val="00AA34F5"/>
    <w:rsid w:val="00AA3690"/>
    <w:rsid w:val="00AA3F5F"/>
    <w:rsid w:val="00AA3F7D"/>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BBD"/>
    <w:rsid w:val="00B00F48"/>
    <w:rsid w:val="00B011A0"/>
    <w:rsid w:val="00B023EC"/>
    <w:rsid w:val="00B026FD"/>
    <w:rsid w:val="00B042C9"/>
    <w:rsid w:val="00B0447C"/>
    <w:rsid w:val="00B0454E"/>
    <w:rsid w:val="00B04B14"/>
    <w:rsid w:val="00B05024"/>
    <w:rsid w:val="00B0509E"/>
    <w:rsid w:val="00B051BE"/>
    <w:rsid w:val="00B0570C"/>
    <w:rsid w:val="00B05CEC"/>
    <w:rsid w:val="00B06554"/>
    <w:rsid w:val="00B06582"/>
    <w:rsid w:val="00B073C4"/>
    <w:rsid w:val="00B07458"/>
    <w:rsid w:val="00B07A8C"/>
    <w:rsid w:val="00B07D77"/>
    <w:rsid w:val="00B102B8"/>
    <w:rsid w:val="00B11346"/>
    <w:rsid w:val="00B1168F"/>
    <w:rsid w:val="00B1209A"/>
    <w:rsid w:val="00B12E77"/>
    <w:rsid w:val="00B130C3"/>
    <w:rsid w:val="00B13526"/>
    <w:rsid w:val="00B1355B"/>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EE"/>
    <w:rsid w:val="00B26842"/>
    <w:rsid w:val="00B2758C"/>
    <w:rsid w:val="00B27E5A"/>
    <w:rsid w:val="00B27EF3"/>
    <w:rsid w:val="00B300D4"/>
    <w:rsid w:val="00B307D7"/>
    <w:rsid w:val="00B30EEC"/>
    <w:rsid w:val="00B3104C"/>
    <w:rsid w:val="00B31169"/>
    <w:rsid w:val="00B312BE"/>
    <w:rsid w:val="00B31824"/>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6466"/>
    <w:rsid w:val="00B665C4"/>
    <w:rsid w:val="00B67123"/>
    <w:rsid w:val="00B673D6"/>
    <w:rsid w:val="00B71879"/>
    <w:rsid w:val="00B71895"/>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5FA"/>
    <w:rsid w:val="00B86D02"/>
    <w:rsid w:val="00B86D11"/>
    <w:rsid w:val="00B86D13"/>
    <w:rsid w:val="00B86E8A"/>
    <w:rsid w:val="00B87486"/>
    <w:rsid w:val="00B879D8"/>
    <w:rsid w:val="00B87B83"/>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544"/>
    <w:rsid w:val="00B958C6"/>
    <w:rsid w:val="00B959E5"/>
    <w:rsid w:val="00B95A9C"/>
    <w:rsid w:val="00B95C73"/>
    <w:rsid w:val="00B96284"/>
    <w:rsid w:val="00B972FF"/>
    <w:rsid w:val="00B97802"/>
    <w:rsid w:val="00B97A7A"/>
    <w:rsid w:val="00B97E21"/>
    <w:rsid w:val="00BA013F"/>
    <w:rsid w:val="00BA0C00"/>
    <w:rsid w:val="00BA0C8A"/>
    <w:rsid w:val="00BA1460"/>
    <w:rsid w:val="00BA1B86"/>
    <w:rsid w:val="00BA2199"/>
    <w:rsid w:val="00BA2A6F"/>
    <w:rsid w:val="00BA321B"/>
    <w:rsid w:val="00BA35F0"/>
    <w:rsid w:val="00BA3D55"/>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55F6"/>
    <w:rsid w:val="00BB57F2"/>
    <w:rsid w:val="00BB596C"/>
    <w:rsid w:val="00BB6570"/>
    <w:rsid w:val="00BB6ACF"/>
    <w:rsid w:val="00BB706F"/>
    <w:rsid w:val="00BB7AFA"/>
    <w:rsid w:val="00BC007B"/>
    <w:rsid w:val="00BC0E0E"/>
    <w:rsid w:val="00BC0E87"/>
    <w:rsid w:val="00BC1905"/>
    <w:rsid w:val="00BC1978"/>
    <w:rsid w:val="00BC1BDD"/>
    <w:rsid w:val="00BC276D"/>
    <w:rsid w:val="00BC30A6"/>
    <w:rsid w:val="00BC3D2A"/>
    <w:rsid w:val="00BC4B39"/>
    <w:rsid w:val="00BC5123"/>
    <w:rsid w:val="00BC5147"/>
    <w:rsid w:val="00BC5D6D"/>
    <w:rsid w:val="00BC6B13"/>
    <w:rsid w:val="00BC72EB"/>
    <w:rsid w:val="00BC764B"/>
    <w:rsid w:val="00BC7BAD"/>
    <w:rsid w:val="00BC7BF7"/>
    <w:rsid w:val="00BC7C97"/>
    <w:rsid w:val="00BC7DAC"/>
    <w:rsid w:val="00BD0020"/>
    <w:rsid w:val="00BD0AE8"/>
    <w:rsid w:val="00BD0C4C"/>
    <w:rsid w:val="00BD154A"/>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6CB"/>
    <w:rsid w:val="00C41716"/>
    <w:rsid w:val="00C419F3"/>
    <w:rsid w:val="00C41E23"/>
    <w:rsid w:val="00C4291E"/>
    <w:rsid w:val="00C43396"/>
    <w:rsid w:val="00C43C47"/>
    <w:rsid w:val="00C44450"/>
    <w:rsid w:val="00C449F4"/>
    <w:rsid w:val="00C4504F"/>
    <w:rsid w:val="00C45290"/>
    <w:rsid w:val="00C4644B"/>
    <w:rsid w:val="00C46456"/>
    <w:rsid w:val="00C46E8F"/>
    <w:rsid w:val="00C50541"/>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8BA"/>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FD2"/>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7F8"/>
    <w:rsid w:val="00C82CE2"/>
    <w:rsid w:val="00C82D8D"/>
    <w:rsid w:val="00C82D97"/>
    <w:rsid w:val="00C83AD1"/>
    <w:rsid w:val="00C83FD4"/>
    <w:rsid w:val="00C8442B"/>
    <w:rsid w:val="00C84665"/>
    <w:rsid w:val="00C8470C"/>
    <w:rsid w:val="00C84764"/>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C051D"/>
    <w:rsid w:val="00CC06CC"/>
    <w:rsid w:val="00CC083B"/>
    <w:rsid w:val="00CC0D74"/>
    <w:rsid w:val="00CC187E"/>
    <w:rsid w:val="00CC3562"/>
    <w:rsid w:val="00CC465D"/>
    <w:rsid w:val="00CC4FE4"/>
    <w:rsid w:val="00CC5269"/>
    <w:rsid w:val="00CC5802"/>
    <w:rsid w:val="00CC5DEA"/>
    <w:rsid w:val="00CC6EC2"/>
    <w:rsid w:val="00CC7B27"/>
    <w:rsid w:val="00CD0091"/>
    <w:rsid w:val="00CD19ED"/>
    <w:rsid w:val="00CD1B5B"/>
    <w:rsid w:val="00CD1B61"/>
    <w:rsid w:val="00CD2569"/>
    <w:rsid w:val="00CD39B6"/>
    <w:rsid w:val="00CD3F4A"/>
    <w:rsid w:val="00CD4462"/>
    <w:rsid w:val="00CD4933"/>
    <w:rsid w:val="00CD4D60"/>
    <w:rsid w:val="00CD4DDF"/>
    <w:rsid w:val="00CD5B42"/>
    <w:rsid w:val="00CD5BDF"/>
    <w:rsid w:val="00CD6520"/>
    <w:rsid w:val="00CD686E"/>
    <w:rsid w:val="00CD6D95"/>
    <w:rsid w:val="00CD7185"/>
    <w:rsid w:val="00CD759B"/>
    <w:rsid w:val="00CE04E6"/>
    <w:rsid w:val="00CE0B7F"/>
    <w:rsid w:val="00CE0E6F"/>
    <w:rsid w:val="00CE1957"/>
    <w:rsid w:val="00CE1E22"/>
    <w:rsid w:val="00CE21BF"/>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12552"/>
    <w:rsid w:val="00D126CA"/>
    <w:rsid w:val="00D128FE"/>
    <w:rsid w:val="00D12913"/>
    <w:rsid w:val="00D13A96"/>
    <w:rsid w:val="00D13B2A"/>
    <w:rsid w:val="00D13E10"/>
    <w:rsid w:val="00D142F2"/>
    <w:rsid w:val="00D14C5E"/>
    <w:rsid w:val="00D14F4A"/>
    <w:rsid w:val="00D15094"/>
    <w:rsid w:val="00D153C3"/>
    <w:rsid w:val="00D16422"/>
    <w:rsid w:val="00D17EDF"/>
    <w:rsid w:val="00D20016"/>
    <w:rsid w:val="00D2016F"/>
    <w:rsid w:val="00D20358"/>
    <w:rsid w:val="00D2089C"/>
    <w:rsid w:val="00D21056"/>
    <w:rsid w:val="00D2334B"/>
    <w:rsid w:val="00D233AD"/>
    <w:rsid w:val="00D234C8"/>
    <w:rsid w:val="00D23832"/>
    <w:rsid w:val="00D24CC8"/>
    <w:rsid w:val="00D25468"/>
    <w:rsid w:val="00D25770"/>
    <w:rsid w:val="00D2642B"/>
    <w:rsid w:val="00D26929"/>
    <w:rsid w:val="00D26CB1"/>
    <w:rsid w:val="00D26F00"/>
    <w:rsid w:val="00D26F62"/>
    <w:rsid w:val="00D278F6"/>
    <w:rsid w:val="00D3047A"/>
    <w:rsid w:val="00D30AB2"/>
    <w:rsid w:val="00D31F1E"/>
    <w:rsid w:val="00D321B9"/>
    <w:rsid w:val="00D3287D"/>
    <w:rsid w:val="00D32ADF"/>
    <w:rsid w:val="00D32FDC"/>
    <w:rsid w:val="00D34A8B"/>
    <w:rsid w:val="00D352D9"/>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DF7"/>
    <w:rsid w:val="00D42F0E"/>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6CF"/>
    <w:rsid w:val="00D73626"/>
    <w:rsid w:val="00D736ED"/>
    <w:rsid w:val="00D73D1A"/>
    <w:rsid w:val="00D743C6"/>
    <w:rsid w:val="00D749B9"/>
    <w:rsid w:val="00D7543B"/>
    <w:rsid w:val="00D7596F"/>
    <w:rsid w:val="00D76219"/>
    <w:rsid w:val="00D76D92"/>
    <w:rsid w:val="00D7706F"/>
    <w:rsid w:val="00D77CC3"/>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C0B1D"/>
    <w:rsid w:val="00DC0DC3"/>
    <w:rsid w:val="00DC152A"/>
    <w:rsid w:val="00DC155F"/>
    <w:rsid w:val="00DC181F"/>
    <w:rsid w:val="00DC2200"/>
    <w:rsid w:val="00DC23FE"/>
    <w:rsid w:val="00DC2865"/>
    <w:rsid w:val="00DC2AF9"/>
    <w:rsid w:val="00DC311E"/>
    <w:rsid w:val="00DC323A"/>
    <w:rsid w:val="00DC40C5"/>
    <w:rsid w:val="00DC44CE"/>
    <w:rsid w:val="00DC461C"/>
    <w:rsid w:val="00DC4659"/>
    <w:rsid w:val="00DC4B9B"/>
    <w:rsid w:val="00DC52FE"/>
    <w:rsid w:val="00DC59F8"/>
    <w:rsid w:val="00DC5B58"/>
    <w:rsid w:val="00DC6594"/>
    <w:rsid w:val="00DC69A2"/>
    <w:rsid w:val="00DC6B20"/>
    <w:rsid w:val="00DC6C98"/>
    <w:rsid w:val="00DC6DDD"/>
    <w:rsid w:val="00DC7B8C"/>
    <w:rsid w:val="00DC7E3D"/>
    <w:rsid w:val="00DD0184"/>
    <w:rsid w:val="00DD0C03"/>
    <w:rsid w:val="00DD0C84"/>
    <w:rsid w:val="00DD0CB9"/>
    <w:rsid w:val="00DD0D75"/>
    <w:rsid w:val="00DD0DA2"/>
    <w:rsid w:val="00DD1061"/>
    <w:rsid w:val="00DD19D2"/>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784"/>
    <w:rsid w:val="00E05C69"/>
    <w:rsid w:val="00E06C48"/>
    <w:rsid w:val="00E07032"/>
    <w:rsid w:val="00E079B8"/>
    <w:rsid w:val="00E10969"/>
    <w:rsid w:val="00E10C0C"/>
    <w:rsid w:val="00E10DE3"/>
    <w:rsid w:val="00E111D4"/>
    <w:rsid w:val="00E11AB4"/>
    <w:rsid w:val="00E129C8"/>
    <w:rsid w:val="00E12C07"/>
    <w:rsid w:val="00E12DBE"/>
    <w:rsid w:val="00E12EB7"/>
    <w:rsid w:val="00E12FC3"/>
    <w:rsid w:val="00E1356D"/>
    <w:rsid w:val="00E148DE"/>
    <w:rsid w:val="00E14CE0"/>
    <w:rsid w:val="00E14D8C"/>
    <w:rsid w:val="00E152C0"/>
    <w:rsid w:val="00E1687B"/>
    <w:rsid w:val="00E168F8"/>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CB"/>
    <w:rsid w:val="00E27F25"/>
    <w:rsid w:val="00E30231"/>
    <w:rsid w:val="00E30443"/>
    <w:rsid w:val="00E30B22"/>
    <w:rsid w:val="00E30C92"/>
    <w:rsid w:val="00E31462"/>
    <w:rsid w:val="00E315AE"/>
    <w:rsid w:val="00E31E40"/>
    <w:rsid w:val="00E31E8A"/>
    <w:rsid w:val="00E31E9C"/>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40E2"/>
    <w:rsid w:val="00E442FA"/>
    <w:rsid w:val="00E445E1"/>
    <w:rsid w:val="00E44C94"/>
    <w:rsid w:val="00E45280"/>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10B"/>
    <w:rsid w:val="00E657F8"/>
    <w:rsid w:val="00E6592C"/>
    <w:rsid w:val="00E67AFE"/>
    <w:rsid w:val="00E7078D"/>
    <w:rsid w:val="00E71BE4"/>
    <w:rsid w:val="00E724A6"/>
    <w:rsid w:val="00E72649"/>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80D75"/>
    <w:rsid w:val="00E80DF8"/>
    <w:rsid w:val="00E812F3"/>
    <w:rsid w:val="00E8159D"/>
    <w:rsid w:val="00E81A33"/>
    <w:rsid w:val="00E81E55"/>
    <w:rsid w:val="00E81FF5"/>
    <w:rsid w:val="00E824D0"/>
    <w:rsid w:val="00E82953"/>
    <w:rsid w:val="00E829CA"/>
    <w:rsid w:val="00E82A79"/>
    <w:rsid w:val="00E82ABF"/>
    <w:rsid w:val="00E833CC"/>
    <w:rsid w:val="00E8394D"/>
    <w:rsid w:val="00E83DA3"/>
    <w:rsid w:val="00E83F1F"/>
    <w:rsid w:val="00E8414D"/>
    <w:rsid w:val="00E84801"/>
    <w:rsid w:val="00E84B4D"/>
    <w:rsid w:val="00E8544A"/>
    <w:rsid w:val="00E85C89"/>
    <w:rsid w:val="00E85D1F"/>
    <w:rsid w:val="00E866C7"/>
    <w:rsid w:val="00E86766"/>
    <w:rsid w:val="00E86A9B"/>
    <w:rsid w:val="00E879AB"/>
    <w:rsid w:val="00E87C4B"/>
    <w:rsid w:val="00E87E32"/>
    <w:rsid w:val="00E9041E"/>
    <w:rsid w:val="00E90D70"/>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E20"/>
    <w:rsid w:val="00EB5CE4"/>
    <w:rsid w:val="00EB6DFA"/>
    <w:rsid w:val="00EB70F6"/>
    <w:rsid w:val="00EC08B6"/>
    <w:rsid w:val="00EC08CB"/>
    <w:rsid w:val="00EC09E1"/>
    <w:rsid w:val="00EC0E2A"/>
    <w:rsid w:val="00EC147E"/>
    <w:rsid w:val="00EC1733"/>
    <w:rsid w:val="00EC233C"/>
    <w:rsid w:val="00EC24A6"/>
    <w:rsid w:val="00EC28AE"/>
    <w:rsid w:val="00EC2B18"/>
    <w:rsid w:val="00EC3449"/>
    <w:rsid w:val="00EC36E9"/>
    <w:rsid w:val="00EC3C3A"/>
    <w:rsid w:val="00EC3D71"/>
    <w:rsid w:val="00EC4069"/>
    <w:rsid w:val="00EC4543"/>
    <w:rsid w:val="00EC582B"/>
    <w:rsid w:val="00EC5AF6"/>
    <w:rsid w:val="00EC5ECB"/>
    <w:rsid w:val="00EC60DC"/>
    <w:rsid w:val="00EC66E7"/>
    <w:rsid w:val="00EC68F4"/>
    <w:rsid w:val="00EC7542"/>
    <w:rsid w:val="00EC7733"/>
    <w:rsid w:val="00EC78CC"/>
    <w:rsid w:val="00EC7AA5"/>
    <w:rsid w:val="00EC7F46"/>
    <w:rsid w:val="00ED0139"/>
    <w:rsid w:val="00ED06C2"/>
    <w:rsid w:val="00ED08E4"/>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5DDA"/>
    <w:rsid w:val="00EE6827"/>
    <w:rsid w:val="00EE6E28"/>
    <w:rsid w:val="00EE77C6"/>
    <w:rsid w:val="00EF001A"/>
    <w:rsid w:val="00EF05C3"/>
    <w:rsid w:val="00EF05FD"/>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509"/>
    <w:rsid w:val="00F0082F"/>
    <w:rsid w:val="00F00ADC"/>
    <w:rsid w:val="00F00B71"/>
    <w:rsid w:val="00F00E7D"/>
    <w:rsid w:val="00F01565"/>
    <w:rsid w:val="00F017B9"/>
    <w:rsid w:val="00F01C9A"/>
    <w:rsid w:val="00F01F63"/>
    <w:rsid w:val="00F0269B"/>
    <w:rsid w:val="00F02716"/>
    <w:rsid w:val="00F0288A"/>
    <w:rsid w:val="00F029FF"/>
    <w:rsid w:val="00F03515"/>
    <w:rsid w:val="00F03B21"/>
    <w:rsid w:val="00F04745"/>
    <w:rsid w:val="00F051FE"/>
    <w:rsid w:val="00F05510"/>
    <w:rsid w:val="00F05AE9"/>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91B"/>
    <w:rsid w:val="00F21C1E"/>
    <w:rsid w:val="00F22D5C"/>
    <w:rsid w:val="00F23167"/>
    <w:rsid w:val="00F2490F"/>
    <w:rsid w:val="00F24917"/>
    <w:rsid w:val="00F249DA"/>
    <w:rsid w:val="00F24E8E"/>
    <w:rsid w:val="00F24F38"/>
    <w:rsid w:val="00F25116"/>
    <w:rsid w:val="00F25719"/>
    <w:rsid w:val="00F25AA0"/>
    <w:rsid w:val="00F263BC"/>
    <w:rsid w:val="00F26430"/>
    <w:rsid w:val="00F26547"/>
    <w:rsid w:val="00F269B2"/>
    <w:rsid w:val="00F26F75"/>
    <w:rsid w:val="00F27494"/>
    <w:rsid w:val="00F27811"/>
    <w:rsid w:val="00F27879"/>
    <w:rsid w:val="00F279E2"/>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AEF"/>
    <w:rsid w:val="00F42BB1"/>
    <w:rsid w:val="00F43058"/>
    <w:rsid w:val="00F4306C"/>
    <w:rsid w:val="00F430F8"/>
    <w:rsid w:val="00F43C4D"/>
    <w:rsid w:val="00F43D2D"/>
    <w:rsid w:val="00F43DF3"/>
    <w:rsid w:val="00F44D80"/>
    <w:rsid w:val="00F450AA"/>
    <w:rsid w:val="00F4539E"/>
    <w:rsid w:val="00F46100"/>
    <w:rsid w:val="00F462B7"/>
    <w:rsid w:val="00F46A32"/>
    <w:rsid w:val="00F46E4E"/>
    <w:rsid w:val="00F4729B"/>
    <w:rsid w:val="00F50375"/>
    <w:rsid w:val="00F5156B"/>
    <w:rsid w:val="00F517F9"/>
    <w:rsid w:val="00F51C42"/>
    <w:rsid w:val="00F51D3D"/>
    <w:rsid w:val="00F51F5F"/>
    <w:rsid w:val="00F52285"/>
    <w:rsid w:val="00F52F57"/>
    <w:rsid w:val="00F53769"/>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580"/>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740"/>
    <w:rsid w:val="00F80EBD"/>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69C4"/>
    <w:rsid w:val="00F971FD"/>
    <w:rsid w:val="00F97D1E"/>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D7"/>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0.xml"/><Relationship Id="rId21" Type="http://schemas.openxmlformats.org/officeDocument/2006/relationships/hyperlink" Target="file:///C:\Users\Robert\Desktop\Studium\Thesis\Thesis_UnityLab_RobertZlomke.docx" TargetMode="External"/><Relationship Id="rId42" Type="http://schemas.openxmlformats.org/officeDocument/2006/relationships/image" Target="media/image5.jpeg"/><Relationship Id="rId63" Type="http://schemas.openxmlformats.org/officeDocument/2006/relationships/image" Target="media/image26.jpeg"/><Relationship Id="rId84" Type="http://schemas.openxmlformats.org/officeDocument/2006/relationships/image" Target="media/image47.jpeg"/><Relationship Id="rId138" Type="http://schemas.microsoft.com/office/2014/relationships/chartEx" Target="charts/chartEx16.xml"/><Relationship Id="rId159" Type="http://schemas.openxmlformats.org/officeDocument/2006/relationships/image" Target="media/image55.jpeg"/><Relationship Id="rId107" Type="http://schemas.openxmlformats.org/officeDocument/2006/relationships/image" Target="media/image58.png"/><Relationship Id="rId11" Type="http://schemas.openxmlformats.org/officeDocument/2006/relationships/hyperlink" Target="file:///C:\Users\Robert\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16.jpeg"/><Relationship Id="rId74" Type="http://schemas.openxmlformats.org/officeDocument/2006/relationships/image" Target="media/image37.jpeg"/><Relationship Id="rId128" Type="http://schemas.openxmlformats.org/officeDocument/2006/relationships/chart" Target="charts/chart15.xml"/><Relationship Id="rId149" Type="http://schemas.openxmlformats.org/officeDocument/2006/relationships/chart" Target="charts/chart22.xml"/><Relationship Id="rId5" Type="http://schemas.openxmlformats.org/officeDocument/2006/relationships/webSettings" Target="webSettings.xml"/><Relationship Id="rId95" Type="http://schemas.openxmlformats.org/officeDocument/2006/relationships/chart" Target="charts/chart2.xml"/><Relationship Id="rId160" Type="http://schemas.openxmlformats.org/officeDocument/2006/relationships/image" Target="media/image56.jpeg"/><Relationship Id="rId22" Type="http://schemas.openxmlformats.org/officeDocument/2006/relationships/hyperlink" Target="file:///C:\Users\Robert\Desktop\Studium\Thesis\Thesis_UnityLab_RobertZlomke.docx" TargetMode="External"/><Relationship Id="rId43" Type="http://schemas.openxmlformats.org/officeDocument/2006/relationships/image" Target="media/image6.jpeg"/><Relationship Id="rId64" Type="http://schemas.openxmlformats.org/officeDocument/2006/relationships/image" Target="media/image27.jpeg"/><Relationship Id="rId118" Type="http://schemas.microsoft.com/office/2014/relationships/chartEx" Target="charts/chartEx10.xml"/><Relationship Id="rId139" Type="http://schemas.openxmlformats.org/officeDocument/2006/relationships/image" Target="media/image68.png"/><Relationship Id="rId85" Type="http://schemas.openxmlformats.org/officeDocument/2006/relationships/image" Target="media/image48.jpeg"/><Relationship Id="rId150" Type="http://schemas.microsoft.com/office/2014/relationships/chartEx" Target="charts/chartEx20.xml"/><Relationship Id="rId12" Type="http://schemas.openxmlformats.org/officeDocument/2006/relationships/hyperlink" Target="file:///C:\Users\Robert\Desktop\Studium\Thesis\Thesis_UnityLab_RobertZlomke.docx" TargetMode="External"/><Relationship Id="rId17" Type="http://schemas.openxmlformats.org/officeDocument/2006/relationships/hyperlink" Target="file:///C:\Users\Robert\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4.jpeg"/><Relationship Id="rId59" Type="http://schemas.openxmlformats.org/officeDocument/2006/relationships/image" Target="media/image22.jpeg"/><Relationship Id="rId103" Type="http://schemas.openxmlformats.org/officeDocument/2006/relationships/image" Target="media/image57.png"/><Relationship Id="rId108" Type="http://schemas.openxmlformats.org/officeDocument/2006/relationships/chart" Target="charts/chart7.xml"/><Relationship Id="rId124" Type="http://schemas.openxmlformats.org/officeDocument/2006/relationships/image" Target="media/image63.png"/><Relationship Id="rId129" Type="http://schemas.microsoft.com/office/2014/relationships/chartEx" Target="charts/chartEx13.xml"/><Relationship Id="rId54" Type="http://schemas.openxmlformats.org/officeDocument/2006/relationships/image" Target="media/image17.jpeg"/><Relationship Id="rId70" Type="http://schemas.openxmlformats.org/officeDocument/2006/relationships/image" Target="media/image33.jpeg"/><Relationship Id="rId75" Type="http://schemas.openxmlformats.org/officeDocument/2006/relationships/image" Target="media/image38.jpeg"/><Relationship Id="rId91" Type="http://schemas.openxmlformats.org/officeDocument/2006/relationships/image" Target="media/image53.png"/><Relationship Id="rId96" Type="http://schemas.microsoft.com/office/2014/relationships/chartEx" Target="charts/chartEx3.xml"/><Relationship Id="rId140" Type="http://schemas.openxmlformats.org/officeDocument/2006/relationships/chart" Target="charts/chart19.xml"/><Relationship Id="rId145" Type="http://schemas.openxmlformats.org/officeDocument/2006/relationships/image" Target="media/image70.png"/><Relationship Id="rId161" Type="http://schemas.openxmlformats.org/officeDocument/2006/relationships/image" Target="media/image57.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ert\Desktop\Studium\Thesis\Thesis_UnityLab_RobertZlomke.docx" TargetMode="External"/><Relationship Id="rId28" Type="http://schemas.openxmlformats.org/officeDocument/2006/relationships/hyperlink" Target="file:///C:\Users\Robert\Desktop\Studium\Thesis\Thesis_UnityLab_RobertZlomke.docx" TargetMode="External"/><Relationship Id="rId49" Type="http://schemas.openxmlformats.org/officeDocument/2006/relationships/image" Target="media/image12.jpeg"/><Relationship Id="rId114" Type="http://schemas.openxmlformats.org/officeDocument/2006/relationships/chart" Target="charts/chart9.xml"/><Relationship Id="rId119" Type="http://schemas.openxmlformats.org/officeDocument/2006/relationships/image" Target="media/image62.png"/><Relationship Id="rId44" Type="http://schemas.openxmlformats.org/officeDocument/2006/relationships/image" Target="media/image7.jpeg"/><Relationship Id="rId60" Type="http://schemas.openxmlformats.org/officeDocument/2006/relationships/image" Target="media/image23.jpeg"/><Relationship Id="rId65" Type="http://schemas.openxmlformats.org/officeDocument/2006/relationships/image" Target="media/image28.jpeg"/><Relationship Id="rId81" Type="http://schemas.openxmlformats.org/officeDocument/2006/relationships/image" Target="media/image44.jpeg"/><Relationship Id="rId86" Type="http://schemas.openxmlformats.org/officeDocument/2006/relationships/image" Target="media/image49.jpeg"/><Relationship Id="rId130" Type="http://schemas.openxmlformats.org/officeDocument/2006/relationships/image" Target="media/image65.png"/><Relationship Id="rId135" Type="http://schemas.openxmlformats.org/officeDocument/2006/relationships/image" Target="media/image67.png"/><Relationship Id="rId151" Type="http://schemas.openxmlformats.org/officeDocument/2006/relationships/image" Target="media/image72.png"/><Relationship Id="rId156" Type="http://schemas.openxmlformats.org/officeDocument/2006/relationships/chart" Target="charts/chart25.xml"/><Relationship Id="rId13" Type="http://schemas.openxmlformats.org/officeDocument/2006/relationships/hyperlink" Target="file:///C:\Users\Robert\Desktop\Studium\Thesis\Thesis_UnityLab_RobertZlomke.docx" TargetMode="External"/><Relationship Id="rId18" Type="http://schemas.openxmlformats.org/officeDocument/2006/relationships/hyperlink" Target="file:///C:\Users\Robert\Desktop\Studium\Thesis\Thesis_UnityLab_RobertZlomke.docx" TargetMode="External"/><Relationship Id="rId39" Type="http://schemas.openxmlformats.org/officeDocument/2006/relationships/comments" Target="comments.xml"/><Relationship Id="rId109" Type="http://schemas.microsoft.com/office/2014/relationships/chartEx" Target="charts/chartEx7.xml"/><Relationship Id="rId34" Type="http://schemas.openxmlformats.org/officeDocument/2006/relationships/footer" Target="footer2.xml"/><Relationship Id="rId50" Type="http://schemas.openxmlformats.org/officeDocument/2006/relationships/image" Target="media/image13.jpeg"/><Relationship Id="rId55" Type="http://schemas.openxmlformats.org/officeDocument/2006/relationships/image" Target="media/image18.jpeg"/><Relationship Id="rId76" Type="http://schemas.openxmlformats.org/officeDocument/2006/relationships/image" Target="media/image39.jpeg"/><Relationship Id="rId97" Type="http://schemas.openxmlformats.org/officeDocument/2006/relationships/image" Target="media/image55.png"/><Relationship Id="rId104" Type="http://schemas.openxmlformats.org/officeDocument/2006/relationships/chart" Target="charts/chart5.xml"/><Relationship Id="rId120" Type="http://schemas.openxmlformats.org/officeDocument/2006/relationships/chart" Target="charts/chart11.xml"/><Relationship Id="rId125" Type="http://schemas.microsoft.com/office/2014/relationships/chartEx" Target="charts/chartEx12.xml"/><Relationship Id="rId141" Type="http://schemas.microsoft.com/office/2014/relationships/chartEx" Target="charts/chartEx17.xml"/><Relationship Id="rId146" Type="http://schemas.openxmlformats.org/officeDocument/2006/relationships/chart" Target="charts/chart21.xml"/><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chart" Target="charts/chart1.xml"/><Relationship Id="rId16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hyperlink" Target="file:///C:\Users\Robert\Desktop\Studium\Thesis\Thesis_UnityLab_RobertZlomke.docx" TargetMode="External"/><Relationship Id="rId24" Type="http://schemas.openxmlformats.org/officeDocument/2006/relationships/hyperlink" Target="file:///C:\Users\Robert\Desktop\Studium\Thesis\Thesis_UnityLab_RobertZlomke.docx" TargetMode="External"/><Relationship Id="rId40" Type="http://schemas.microsoft.com/office/2011/relationships/commentsExtended" Target="commentsExtended.xml"/><Relationship Id="rId45" Type="http://schemas.openxmlformats.org/officeDocument/2006/relationships/image" Target="media/image8.jpeg"/><Relationship Id="rId66" Type="http://schemas.openxmlformats.org/officeDocument/2006/relationships/image" Target="media/image29.jpeg"/><Relationship Id="rId87" Type="http://schemas.openxmlformats.org/officeDocument/2006/relationships/image" Target="media/image50.jpeg"/><Relationship Id="rId110" Type="http://schemas.openxmlformats.org/officeDocument/2006/relationships/image" Target="media/image59.png"/><Relationship Id="rId115" Type="http://schemas.microsoft.com/office/2014/relationships/chartEx" Target="charts/chartEx9.xml"/><Relationship Id="rId131" Type="http://schemas.microsoft.com/office/2014/relationships/chartEx" Target="charts/chartEx14.xml"/><Relationship Id="rId136" Type="http://schemas.openxmlformats.org/officeDocument/2006/relationships/chart" Target="charts/chart17.xml"/><Relationship Id="rId157" Type="http://schemas.openxmlformats.org/officeDocument/2006/relationships/image" Target="media/image53.jpeg"/><Relationship Id="rId61" Type="http://schemas.openxmlformats.org/officeDocument/2006/relationships/image" Target="media/image24.jpeg"/><Relationship Id="rId82" Type="http://schemas.openxmlformats.org/officeDocument/2006/relationships/image" Target="media/image45.jpeg"/><Relationship Id="rId152" Type="http://schemas.openxmlformats.org/officeDocument/2006/relationships/chart" Target="charts/chart23.xml"/><Relationship Id="rId19" Type="http://schemas.openxmlformats.org/officeDocument/2006/relationships/hyperlink" Target="file:///C:\Users\Robert\Desktop\Studium\Thesis\Thesis_UnityLab_RobertZlomke.docx" TargetMode="External"/><Relationship Id="rId14" Type="http://schemas.openxmlformats.org/officeDocument/2006/relationships/hyperlink" Target="file:///C:\Users\Robert\Desktop\Studium\Thesis\Thesis_UnityLab_RobertZlomke.docx" TargetMode="External"/><Relationship Id="rId30" Type="http://schemas.openxmlformats.org/officeDocument/2006/relationships/hyperlink" Target="file:///C:\Users\Robert\Desktop\Studium\Thesis\Thesis_UnityLab_RobertZlomke.docx" TargetMode="External"/><Relationship Id="rId35" Type="http://schemas.openxmlformats.org/officeDocument/2006/relationships/header" Target="header3.xml"/><Relationship Id="rId56" Type="http://schemas.openxmlformats.org/officeDocument/2006/relationships/image" Target="media/image19.jpeg"/><Relationship Id="rId77" Type="http://schemas.openxmlformats.org/officeDocument/2006/relationships/image" Target="media/image40.jpeg"/><Relationship Id="rId100" Type="http://schemas.openxmlformats.org/officeDocument/2006/relationships/image" Target="media/image56.png"/><Relationship Id="rId105" Type="http://schemas.openxmlformats.org/officeDocument/2006/relationships/chart" Target="charts/chart6.xml"/><Relationship Id="rId126" Type="http://schemas.openxmlformats.org/officeDocument/2006/relationships/image" Target="media/image64.png"/><Relationship Id="rId147" Type="http://schemas.microsoft.com/office/2014/relationships/chartEx" Target="charts/chartEx19.xml"/><Relationship Id="rId8" Type="http://schemas.openxmlformats.org/officeDocument/2006/relationships/image" Target="media/image1.jpeg"/><Relationship Id="rId51" Type="http://schemas.openxmlformats.org/officeDocument/2006/relationships/image" Target="media/image14.jpeg"/><Relationship Id="rId72" Type="http://schemas.openxmlformats.org/officeDocument/2006/relationships/image" Target="media/image35.jpeg"/><Relationship Id="rId93" Type="http://schemas.microsoft.com/office/2014/relationships/chartEx" Target="charts/chartEx2.xml"/><Relationship Id="rId98" Type="http://schemas.openxmlformats.org/officeDocument/2006/relationships/chart" Target="charts/chart3.xml"/><Relationship Id="rId121" Type="http://schemas.openxmlformats.org/officeDocument/2006/relationships/chart" Target="charts/chart12.xml"/><Relationship Id="rId142" Type="http://schemas.openxmlformats.org/officeDocument/2006/relationships/image" Target="media/image69.png"/><Relationship Id="rId163" Type="http://schemas.openxmlformats.org/officeDocument/2006/relationships/footer" Target="footer4.xml"/><Relationship Id="rId3" Type="http://schemas.openxmlformats.org/officeDocument/2006/relationships/styles" Target="styles.xml"/><Relationship Id="rId25" Type="http://schemas.openxmlformats.org/officeDocument/2006/relationships/hyperlink" Target="file:///C:\Users\Robert\Desktop\Studium\Thesis\Thesis_UnityLab_RobertZlomke.docx" TargetMode="External"/><Relationship Id="rId46" Type="http://schemas.openxmlformats.org/officeDocument/2006/relationships/image" Target="media/image9.jpeg"/><Relationship Id="rId67" Type="http://schemas.openxmlformats.org/officeDocument/2006/relationships/image" Target="media/image30.jpeg"/><Relationship Id="rId116" Type="http://schemas.openxmlformats.org/officeDocument/2006/relationships/image" Target="media/image61.png"/><Relationship Id="rId137" Type="http://schemas.openxmlformats.org/officeDocument/2006/relationships/chart" Target="charts/chart18.xml"/><Relationship Id="rId158" Type="http://schemas.openxmlformats.org/officeDocument/2006/relationships/image" Target="media/image54.jpeg"/><Relationship Id="rId20" Type="http://schemas.openxmlformats.org/officeDocument/2006/relationships/hyperlink" Target="file:///C:\Users\Robert\Desktop\Studium\Thesis\Thesis_UnityLab_RobertZlomke.docx" TargetMode="External"/><Relationship Id="rId41" Type="http://schemas.microsoft.com/office/2016/09/relationships/commentsIds" Target="commentsIds.xml"/><Relationship Id="rId62" Type="http://schemas.openxmlformats.org/officeDocument/2006/relationships/image" Target="media/image25.jpeg"/><Relationship Id="rId83" Type="http://schemas.openxmlformats.org/officeDocument/2006/relationships/image" Target="media/image46.jpeg"/><Relationship Id="rId88" Type="http://schemas.openxmlformats.org/officeDocument/2006/relationships/image" Target="media/image51.jpeg"/><Relationship Id="rId111" Type="http://schemas.openxmlformats.org/officeDocument/2006/relationships/chart" Target="charts/chart8.xml"/><Relationship Id="rId132" Type="http://schemas.openxmlformats.org/officeDocument/2006/relationships/image" Target="media/image66.png"/><Relationship Id="rId153" Type="http://schemas.openxmlformats.org/officeDocument/2006/relationships/chart" Target="charts/chart24.xml"/><Relationship Id="rId15" Type="http://schemas.openxmlformats.org/officeDocument/2006/relationships/hyperlink" Target="file:///C:\Users\Robert\Desktop\Studium\Thesis\Thesis_UnityLab_RobertZlomke.docx" TargetMode="External"/><Relationship Id="rId36" Type="http://schemas.openxmlformats.org/officeDocument/2006/relationships/footer" Target="footer3.xml"/><Relationship Id="rId57" Type="http://schemas.openxmlformats.org/officeDocument/2006/relationships/image" Target="media/image20.jpeg"/><Relationship Id="rId106" Type="http://schemas.microsoft.com/office/2014/relationships/chartEx" Target="charts/chartEx6.xml"/><Relationship Id="rId127" Type="http://schemas.openxmlformats.org/officeDocument/2006/relationships/chart" Target="charts/chart14.xml"/><Relationship Id="rId10" Type="http://schemas.openxmlformats.org/officeDocument/2006/relationships/hyperlink" Target="file:///C:\Users\Robert\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5.jpeg"/><Relationship Id="rId73" Type="http://schemas.openxmlformats.org/officeDocument/2006/relationships/image" Target="media/image36.jpeg"/><Relationship Id="rId78" Type="http://schemas.openxmlformats.org/officeDocument/2006/relationships/image" Target="media/image41.jpeg"/><Relationship Id="rId94" Type="http://schemas.openxmlformats.org/officeDocument/2006/relationships/image" Target="media/image54.png"/><Relationship Id="rId99" Type="http://schemas.microsoft.com/office/2014/relationships/chartEx" Target="charts/chartEx4.xml"/><Relationship Id="rId101" Type="http://schemas.openxmlformats.org/officeDocument/2006/relationships/chart" Target="charts/chart4.xml"/><Relationship Id="rId122" Type="http://schemas.openxmlformats.org/officeDocument/2006/relationships/chart" Target="charts/chart13.xml"/><Relationship Id="rId143" Type="http://schemas.openxmlformats.org/officeDocument/2006/relationships/chart" Target="charts/chart20.xml"/><Relationship Id="rId148" Type="http://schemas.openxmlformats.org/officeDocument/2006/relationships/image" Target="media/image7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ert\Desktop\Studium\Thesis\Thesis_UnityLab_RobertZlomke.docx" TargetMode="External"/><Relationship Id="rId47" Type="http://schemas.openxmlformats.org/officeDocument/2006/relationships/image" Target="media/image10.jpeg"/><Relationship Id="rId68" Type="http://schemas.openxmlformats.org/officeDocument/2006/relationships/image" Target="media/image31.jpeg"/><Relationship Id="rId89" Type="http://schemas.openxmlformats.org/officeDocument/2006/relationships/image" Target="media/image52.jpeg"/><Relationship Id="rId112" Type="http://schemas.microsoft.com/office/2014/relationships/chartEx" Target="charts/chartEx8.xml"/><Relationship Id="rId133" Type="http://schemas.openxmlformats.org/officeDocument/2006/relationships/chart" Target="charts/chart16.xml"/><Relationship Id="rId154" Type="http://schemas.microsoft.com/office/2014/relationships/chartEx" Target="charts/chartEx21.xml"/><Relationship Id="rId16" Type="http://schemas.openxmlformats.org/officeDocument/2006/relationships/hyperlink" Target="file:///C:\Users\Robert\Desktop\Studium\Thesis\Thesis_UnityLab_RobertZlomke.docx" TargetMode="External"/><Relationship Id="rId37" Type="http://schemas.openxmlformats.org/officeDocument/2006/relationships/image" Target="media/image3.jpeg"/><Relationship Id="rId58" Type="http://schemas.openxmlformats.org/officeDocument/2006/relationships/image" Target="media/image21.jpeg"/><Relationship Id="rId79" Type="http://schemas.openxmlformats.org/officeDocument/2006/relationships/image" Target="media/image42.jpeg"/><Relationship Id="rId102" Type="http://schemas.microsoft.com/office/2014/relationships/chartEx" Target="charts/chartEx5.xml"/><Relationship Id="rId123" Type="http://schemas.microsoft.com/office/2014/relationships/chartEx" Target="charts/chartEx11.xml"/><Relationship Id="rId144" Type="http://schemas.microsoft.com/office/2014/relationships/chartEx" Target="charts/chartEx18.xml"/><Relationship Id="rId90" Type="http://schemas.microsoft.com/office/2014/relationships/chartEx" Target="charts/chartEx1.xml"/><Relationship Id="rId165" Type="http://schemas.microsoft.com/office/2011/relationships/people" Target="people.xml"/><Relationship Id="rId27" Type="http://schemas.openxmlformats.org/officeDocument/2006/relationships/hyperlink" Target="file:///C:\Users\Robert\Desktop\Studium\Thesis\Thesis_UnityLab_RobertZlomke.docx" TargetMode="External"/><Relationship Id="rId48" Type="http://schemas.openxmlformats.org/officeDocument/2006/relationships/image" Target="media/image11.jpeg"/><Relationship Id="rId69" Type="http://schemas.openxmlformats.org/officeDocument/2006/relationships/image" Target="media/image32.jpeg"/><Relationship Id="rId113" Type="http://schemas.openxmlformats.org/officeDocument/2006/relationships/image" Target="media/image60.png"/><Relationship Id="rId134" Type="http://schemas.microsoft.com/office/2014/relationships/chartEx" Target="charts/chartEx15.xml"/><Relationship Id="rId80" Type="http://schemas.openxmlformats.org/officeDocument/2006/relationships/image" Target="media/image43.jpeg"/><Relationship Id="rId155"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6.xml"/><Relationship Id="rId1" Type="http://schemas.microsoft.com/office/2011/relationships/chartStyle" Target="style46.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5.xml"/><Relationship Id="rId2" Type="http://schemas.microsoft.com/office/2011/relationships/chartStyle" Target="style45.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048D04CA-D79B-4097-9B46-E4E5656C2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25008</Words>
  <Characters>157554</Characters>
  <Application>Microsoft Office Word</Application>
  <DocSecurity>0</DocSecurity>
  <Lines>1312</Lines>
  <Paragraphs>364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182198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Norbert</cp:lastModifiedBy>
  <cp:revision>4305</cp:revision>
  <cp:lastPrinted>2010-09-26T22:14:00Z</cp:lastPrinted>
  <dcterms:created xsi:type="dcterms:W3CDTF">2021-02-24T17:17:00Z</dcterms:created>
  <dcterms:modified xsi:type="dcterms:W3CDTF">2021-12-11T11:26:00Z</dcterms:modified>
  <cp:category>Abschlussarbeit</cp:category>
  <cp:version>0</cp:version>
</cp:coreProperties>
</file>